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commentRangeStart w:id="0"/>
      <w:r w:rsidRPr="00CC386C">
        <w:rPr>
          <w:rFonts w:eastAsia="SimSun" w:cs="Mangal"/>
          <w:bCs/>
          <w:iCs/>
          <w:kern w:val="1"/>
          <w:lang w:eastAsia="hi-IN" w:bidi="hi-IN"/>
        </w:rPr>
        <w:lastRenderedPageBreak/>
        <w:t>TEMPORAL</w:t>
      </w:r>
      <w:commentRangeEnd w:id="0"/>
      <w:r w:rsidR="00B42DAD">
        <w:rPr>
          <w:rStyle w:val="CommentReference"/>
        </w:rPr>
        <w:commentReference w:id="0"/>
      </w:r>
      <w:r w:rsidRPr="00CC386C">
        <w:rPr>
          <w:rFonts w:eastAsia="SimSun" w:cs="Mangal"/>
          <w:bCs/>
          <w:iCs/>
          <w:kern w:val="1"/>
          <w:lang w:eastAsia="hi-IN" w:bidi="hi-IN"/>
        </w:rPr>
        <w:t xml:space="preserve">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1" w:name="_Toc25154312"/>
      <w:commentRangeStart w:id="2"/>
      <w:r w:rsidRPr="00E74719">
        <w:lastRenderedPageBreak/>
        <w:t>ABSTRACT</w:t>
      </w:r>
      <w:bookmarkEnd w:id="1"/>
      <w:commentRangeEnd w:id="2"/>
      <w:r w:rsidR="000A585A">
        <w:rPr>
          <w:rStyle w:val="CommentReference"/>
          <w:b w:val="0"/>
        </w:rPr>
        <w:commentReference w:id="2"/>
      </w:r>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3" w:name="_Toc25154313"/>
      <w:r w:rsidRPr="003C14EE">
        <w:lastRenderedPageBreak/>
        <w:t>ACKNOWLEDGEMENTS</w:t>
      </w:r>
      <w:bookmarkEnd w:id="3"/>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4" w:name="_Toc25154314"/>
      <w:r>
        <w:lastRenderedPageBreak/>
        <w:t>DEDICATION</w:t>
      </w:r>
      <w:bookmarkEnd w:id="4"/>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5" w:name="_Toc25154315"/>
      <w:r w:rsidR="00655D6A">
        <w:lastRenderedPageBreak/>
        <w:t>PREFACE</w:t>
      </w:r>
      <w:bookmarkEnd w:id="5"/>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6" w:name="_Toc25154316"/>
      <w:r w:rsidRPr="007D1B38">
        <w:lastRenderedPageBreak/>
        <w:t>TABLE OF CONTENTS</w:t>
      </w:r>
      <w:bookmarkEnd w:id="6"/>
    </w:p>
    <w:p w14:paraId="581D4982" w14:textId="77777777" w:rsidR="0041645F"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5154312" w:history="1">
        <w:r w:rsidR="0041645F" w:rsidRPr="0091329E">
          <w:rPr>
            <w:rStyle w:val="Hyperlink"/>
            <w:rFonts w:eastAsia="Georgia"/>
            <w:noProof/>
          </w:rPr>
          <w:t>ABSTRACT</w:t>
        </w:r>
        <w:r w:rsidR="0041645F">
          <w:rPr>
            <w:noProof/>
            <w:webHidden/>
          </w:rPr>
          <w:tab/>
        </w:r>
        <w:r w:rsidR="0041645F">
          <w:rPr>
            <w:noProof/>
            <w:webHidden/>
          </w:rPr>
          <w:fldChar w:fldCharType="begin"/>
        </w:r>
        <w:r w:rsidR="0041645F">
          <w:rPr>
            <w:noProof/>
            <w:webHidden/>
          </w:rPr>
          <w:instrText xml:space="preserve"> PAGEREF _Toc25154312 \h </w:instrText>
        </w:r>
        <w:r w:rsidR="0041645F">
          <w:rPr>
            <w:noProof/>
            <w:webHidden/>
          </w:rPr>
        </w:r>
        <w:r w:rsidR="0041645F">
          <w:rPr>
            <w:noProof/>
            <w:webHidden/>
          </w:rPr>
          <w:fldChar w:fldCharType="separate"/>
        </w:r>
        <w:r w:rsidR="00517871">
          <w:rPr>
            <w:noProof/>
            <w:webHidden/>
          </w:rPr>
          <w:t>ii</w:t>
        </w:r>
        <w:r w:rsidR="0041645F">
          <w:rPr>
            <w:noProof/>
            <w:webHidden/>
          </w:rPr>
          <w:fldChar w:fldCharType="end"/>
        </w:r>
      </w:hyperlink>
    </w:p>
    <w:p w14:paraId="7699E813" w14:textId="77777777" w:rsidR="0041645F" w:rsidRDefault="00AB1769">
      <w:pPr>
        <w:pStyle w:val="TOC1"/>
        <w:tabs>
          <w:tab w:val="right" w:leader="dot" w:pos="8342"/>
        </w:tabs>
        <w:rPr>
          <w:rFonts w:asciiTheme="minorHAnsi" w:eastAsiaTheme="minorEastAsia" w:hAnsiTheme="minorHAnsi" w:cstheme="minorBidi"/>
          <w:noProof/>
          <w:sz w:val="22"/>
          <w:szCs w:val="22"/>
        </w:rPr>
      </w:pPr>
      <w:hyperlink w:anchor="_Toc25154313" w:history="1">
        <w:r w:rsidR="0041645F" w:rsidRPr="0091329E">
          <w:rPr>
            <w:rStyle w:val="Hyperlink"/>
            <w:rFonts w:eastAsia="Georgia"/>
            <w:noProof/>
          </w:rPr>
          <w:t>ACKNOWLEDGEMENTS</w:t>
        </w:r>
        <w:r w:rsidR="0041645F">
          <w:rPr>
            <w:noProof/>
            <w:webHidden/>
          </w:rPr>
          <w:tab/>
        </w:r>
        <w:r w:rsidR="0041645F">
          <w:rPr>
            <w:noProof/>
            <w:webHidden/>
          </w:rPr>
          <w:fldChar w:fldCharType="begin"/>
        </w:r>
        <w:r w:rsidR="0041645F">
          <w:rPr>
            <w:noProof/>
            <w:webHidden/>
          </w:rPr>
          <w:instrText xml:space="preserve"> PAGEREF _Toc25154313 \h </w:instrText>
        </w:r>
        <w:r w:rsidR="0041645F">
          <w:rPr>
            <w:noProof/>
            <w:webHidden/>
          </w:rPr>
        </w:r>
        <w:r w:rsidR="0041645F">
          <w:rPr>
            <w:noProof/>
            <w:webHidden/>
          </w:rPr>
          <w:fldChar w:fldCharType="separate"/>
        </w:r>
        <w:r w:rsidR="00517871">
          <w:rPr>
            <w:noProof/>
            <w:webHidden/>
          </w:rPr>
          <w:t>iii</w:t>
        </w:r>
        <w:r w:rsidR="0041645F">
          <w:rPr>
            <w:noProof/>
            <w:webHidden/>
          </w:rPr>
          <w:fldChar w:fldCharType="end"/>
        </w:r>
      </w:hyperlink>
    </w:p>
    <w:p w14:paraId="096917AB" w14:textId="77777777" w:rsidR="0041645F" w:rsidRDefault="00AB1769">
      <w:pPr>
        <w:pStyle w:val="TOC1"/>
        <w:tabs>
          <w:tab w:val="right" w:leader="dot" w:pos="8342"/>
        </w:tabs>
        <w:rPr>
          <w:rFonts w:asciiTheme="minorHAnsi" w:eastAsiaTheme="minorEastAsia" w:hAnsiTheme="minorHAnsi" w:cstheme="minorBidi"/>
          <w:noProof/>
          <w:sz w:val="22"/>
          <w:szCs w:val="22"/>
        </w:rPr>
      </w:pPr>
      <w:hyperlink w:anchor="_Toc25154314" w:history="1">
        <w:r w:rsidR="0041645F" w:rsidRPr="0091329E">
          <w:rPr>
            <w:rStyle w:val="Hyperlink"/>
            <w:rFonts w:eastAsia="Georgia"/>
            <w:noProof/>
          </w:rPr>
          <w:t>DEDICATION</w:t>
        </w:r>
        <w:r w:rsidR="0041645F">
          <w:rPr>
            <w:noProof/>
            <w:webHidden/>
          </w:rPr>
          <w:tab/>
        </w:r>
        <w:r w:rsidR="0041645F">
          <w:rPr>
            <w:noProof/>
            <w:webHidden/>
          </w:rPr>
          <w:fldChar w:fldCharType="begin"/>
        </w:r>
        <w:r w:rsidR="0041645F">
          <w:rPr>
            <w:noProof/>
            <w:webHidden/>
          </w:rPr>
          <w:instrText xml:space="preserve"> PAGEREF _Toc25154314 \h </w:instrText>
        </w:r>
        <w:r w:rsidR="0041645F">
          <w:rPr>
            <w:noProof/>
            <w:webHidden/>
          </w:rPr>
        </w:r>
        <w:r w:rsidR="0041645F">
          <w:rPr>
            <w:noProof/>
            <w:webHidden/>
          </w:rPr>
          <w:fldChar w:fldCharType="separate"/>
        </w:r>
        <w:r w:rsidR="00517871">
          <w:rPr>
            <w:noProof/>
            <w:webHidden/>
          </w:rPr>
          <w:t>iv</w:t>
        </w:r>
        <w:r w:rsidR="0041645F">
          <w:rPr>
            <w:noProof/>
            <w:webHidden/>
          </w:rPr>
          <w:fldChar w:fldCharType="end"/>
        </w:r>
      </w:hyperlink>
    </w:p>
    <w:p w14:paraId="1FBDAADA" w14:textId="77777777" w:rsidR="0041645F" w:rsidRDefault="00AB1769">
      <w:pPr>
        <w:pStyle w:val="TOC1"/>
        <w:tabs>
          <w:tab w:val="right" w:leader="dot" w:pos="8342"/>
        </w:tabs>
        <w:rPr>
          <w:rFonts w:asciiTheme="minorHAnsi" w:eastAsiaTheme="minorEastAsia" w:hAnsiTheme="minorHAnsi" w:cstheme="minorBidi"/>
          <w:noProof/>
          <w:sz w:val="22"/>
          <w:szCs w:val="22"/>
        </w:rPr>
      </w:pPr>
      <w:hyperlink w:anchor="_Toc25154315" w:history="1">
        <w:r w:rsidR="0041645F" w:rsidRPr="0091329E">
          <w:rPr>
            <w:rStyle w:val="Hyperlink"/>
            <w:rFonts w:eastAsia="Georgia"/>
            <w:noProof/>
          </w:rPr>
          <w:t>PREFACE</w:t>
        </w:r>
        <w:r w:rsidR="0041645F">
          <w:rPr>
            <w:noProof/>
            <w:webHidden/>
          </w:rPr>
          <w:tab/>
        </w:r>
        <w:r w:rsidR="0041645F">
          <w:rPr>
            <w:noProof/>
            <w:webHidden/>
          </w:rPr>
          <w:fldChar w:fldCharType="begin"/>
        </w:r>
        <w:r w:rsidR="0041645F">
          <w:rPr>
            <w:noProof/>
            <w:webHidden/>
          </w:rPr>
          <w:instrText xml:space="preserve"> PAGEREF _Toc25154315 \h </w:instrText>
        </w:r>
        <w:r w:rsidR="0041645F">
          <w:rPr>
            <w:noProof/>
            <w:webHidden/>
          </w:rPr>
        </w:r>
        <w:r w:rsidR="0041645F">
          <w:rPr>
            <w:noProof/>
            <w:webHidden/>
          </w:rPr>
          <w:fldChar w:fldCharType="separate"/>
        </w:r>
        <w:r w:rsidR="00517871">
          <w:rPr>
            <w:noProof/>
            <w:webHidden/>
          </w:rPr>
          <w:t>v</w:t>
        </w:r>
        <w:r w:rsidR="0041645F">
          <w:rPr>
            <w:noProof/>
            <w:webHidden/>
          </w:rPr>
          <w:fldChar w:fldCharType="end"/>
        </w:r>
      </w:hyperlink>
    </w:p>
    <w:p w14:paraId="4A503BB8" w14:textId="77777777" w:rsidR="0041645F" w:rsidRDefault="00AB1769">
      <w:pPr>
        <w:pStyle w:val="TOC1"/>
        <w:tabs>
          <w:tab w:val="right" w:leader="dot" w:pos="8342"/>
        </w:tabs>
        <w:rPr>
          <w:rFonts w:asciiTheme="minorHAnsi" w:eastAsiaTheme="minorEastAsia" w:hAnsiTheme="minorHAnsi" w:cstheme="minorBidi"/>
          <w:noProof/>
          <w:sz w:val="22"/>
          <w:szCs w:val="22"/>
        </w:rPr>
      </w:pPr>
      <w:hyperlink w:anchor="_Toc25154316" w:history="1">
        <w:r w:rsidR="0041645F" w:rsidRPr="0091329E">
          <w:rPr>
            <w:rStyle w:val="Hyperlink"/>
            <w:rFonts w:eastAsia="Georgia"/>
            <w:noProof/>
          </w:rPr>
          <w:t>TABLE OF CONTENTS</w:t>
        </w:r>
        <w:r w:rsidR="0041645F">
          <w:rPr>
            <w:noProof/>
            <w:webHidden/>
          </w:rPr>
          <w:tab/>
        </w:r>
        <w:r w:rsidR="0041645F">
          <w:rPr>
            <w:noProof/>
            <w:webHidden/>
          </w:rPr>
          <w:fldChar w:fldCharType="begin"/>
        </w:r>
        <w:r w:rsidR="0041645F">
          <w:rPr>
            <w:noProof/>
            <w:webHidden/>
          </w:rPr>
          <w:instrText xml:space="preserve"> PAGEREF _Toc25154316 \h </w:instrText>
        </w:r>
        <w:r w:rsidR="0041645F">
          <w:rPr>
            <w:noProof/>
            <w:webHidden/>
          </w:rPr>
        </w:r>
        <w:r w:rsidR="0041645F">
          <w:rPr>
            <w:noProof/>
            <w:webHidden/>
          </w:rPr>
          <w:fldChar w:fldCharType="separate"/>
        </w:r>
        <w:r w:rsidR="00517871">
          <w:rPr>
            <w:noProof/>
            <w:webHidden/>
          </w:rPr>
          <w:t>vi</w:t>
        </w:r>
        <w:r w:rsidR="0041645F">
          <w:rPr>
            <w:noProof/>
            <w:webHidden/>
          </w:rPr>
          <w:fldChar w:fldCharType="end"/>
        </w:r>
      </w:hyperlink>
    </w:p>
    <w:p w14:paraId="030FE979" w14:textId="77777777" w:rsidR="0041645F" w:rsidRDefault="00AB1769">
      <w:pPr>
        <w:pStyle w:val="TOC1"/>
        <w:tabs>
          <w:tab w:val="right" w:leader="dot" w:pos="8342"/>
        </w:tabs>
        <w:rPr>
          <w:rFonts w:asciiTheme="minorHAnsi" w:eastAsiaTheme="minorEastAsia" w:hAnsiTheme="minorHAnsi" w:cstheme="minorBidi"/>
          <w:noProof/>
          <w:sz w:val="22"/>
          <w:szCs w:val="22"/>
        </w:rPr>
      </w:pPr>
      <w:hyperlink w:anchor="_Toc25154317" w:history="1">
        <w:r w:rsidR="0041645F" w:rsidRPr="0091329E">
          <w:rPr>
            <w:rStyle w:val="Hyperlink"/>
            <w:rFonts w:eastAsia="Georgia"/>
            <w:noProof/>
          </w:rPr>
          <w:t>LIST OF TABLES</w:t>
        </w:r>
        <w:r w:rsidR="0041645F">
          <w:rPr>
            <w:noProof/>
            <w:webHidden/>
          </w:rPr>
          <w:tab/>
        </w:r>
        <w:r w:rsidR="0041645F">
          <w:rPr>
            <w:noProof/>
            <w:webHidden/>
          </w:rPr>
          <w:fldChar w:fldCharType="begin"/>
        </w:r>
        <w:r w:rsidR="0041645F">
          <w:rPr>
            <w:noProof/>
            <w:webHidden/>
          </w:rPr>
          <w:instrText xml:space="preserve"> PAGEREF _Toc25154317 \h </w:instrText>
        </w:r>
        <w:r w:rsidR="0041645F">
          <w:rPr>
            <w:noProof/>
            <w:webHidden/>
          </w:rPr>
        </w:r>
        <w:r w:rsidR="0041645F">
          <w:rPr>
            <w:noProof/>
            <w:webHidden/>
          </w:rPr>
          <w:fldChar w:fldCharType="separate"/>
        </w:r>
        <w:r w:rsidR="00517871">
          <w:rPr>
            <w:noProof/>
            <w:webHidden/>
          </w:rPr>
          <w:t>vii</w:t>
        </w:r>
        <w:r w:rsidR="0041645F">
          <w:rPr>
            <w:noProof/>
            <w:webHidden/>
          </w:rPr>
          <w:fldChar w:fldCharType="end"/>
        </w:r>
      </w:hyperlink>
    </w:p>
    <w:p w14:paraId="147C8274" w14:textId="77777777" w:rsidR="0041645F" w:rsidRDefault="00AB1769">
      <w:pPr>
        <w:pStyle w:val="TOC1"/>
        <w:tabs>
          <w:tab w:val="right" w:leader="dot" w:pos="8342"/>
        </w:tabs>
        <w:rPr>
          <w:rFonts w:asciiTheme="minorHAnsi" w:eastAsiaTheme="minorEastAsia" w:hAnsiTheme="minorHAnsi" w:cstheme="minorBidi"/>
          <w:noProof/>
          <w:sz w:val="22"/>
          <w:szCs w:val="22"/>
        </w:rPr>
      </w:pPr>
      <w:hyperlink w:anchor="_Toc25154318" w:history="1">
        <w:r w:rsidR="0041645F" w:rsidRPr="0091329E">
          <w:rPr>
            <w:rStyle w:val="Hyperlink"/>
            <w:rFonts w:eastAsia="Georgia"/>
            <w:noProof/>
          </w:rPr>
          <w:t>LIST OF FIGURES</w:t>
        </w:r>
        <w:r w:rsidR="0041645F">
          <w:rPr>
            <w:noProof/>
            <w:webHidden/>
          </w:rPr>
          <w:tab/>
        </w:r>
        <w:r w:rsidR="0041645F">
          <w:rPr>
            <w:noProof/>
            <w:webHidden/>
          </w:rPr>
          <w:fldChar w:fldCharType="begin"/>
        </w:r>
        <w:r w:rsidR="0041645F">
          <w:rPr>
            <w:noProof/>
            <w:webHidden/>
          </w:rPr>
          <w:instrText xml:space="preserve"> PAGEREF _Toc25154318 \h </w:instrText>
        </w:r>
        <w:r w:rsidR="0041645F">
          <w:rPr>
            <w:noProof/>
            <w:webHidden/>
          </w:rPr>
        </w:r>
        <w:r w:rsidR="0041645F">
          <w:rPr>
            <w:noProof/>
            <w:webHidden/>
          </w:rPr>
          <w:fldChar w:fldCharType="separate"/>
        </w:r>
        <w:r w:rsidR="00517871">
          <w:rPr>
            <w:noProof/>
            <w:webHidden/>
          </w:rPr>
          <w:t>viii</w:t>
        </w:r>
        <w:r w:rsidR="0041645F">
          <w:rPr>
            <w:noProof/>
            <w:webHidden/>
          </w:rPr>
          <w:fldChar w:fldCharType="end"/>
        </w:r>
      </w:hyperlink>
    </w:p>
    <w:p w14:paraId="07A5582A" w14:textId="77777777" w:rsidR="0041645F" w:rsidRDefault="00AB1769">
      <w:pPr>
        <w:pStyle w:val="TOC1"/>
        <w:tabs>
          <w:tab w:val="right" w:leader="dot" w:pos="8342"/>
        </w:tabs>
        <w:rPr>
          <w:rFonts w:asciiTheme="minorHAnsi" w:eastAsiaTheme="minorEastAsia" w:hAnsiTheme="minorHAnsi" w:cstheme="minorBidi"/>
          <w:noProof/>
          <w:sz w:val="22"/>
          <w:szCs w:val="22"/>
        </w:rPr>
      </w:pPr>
      <w:hyperlink w:anchor="_Toc25154319" w:history="1">
        <w:r w:rsidR="0041645F" w:rsidRPr="0091329E">
          <w:rPr>
            <w:rStyle w:val="Hyperlink"/>
            <w:rFonts w:eastAsia="Georgia"/>
            <w:noProof/>
          </w:rPr>
          <w:t>LIST OF APPENDICES</w:t>
        </w:r>
        <w:r w:rsidR="0041645F">
          <w:rPr>
            <w:noProof/>
            <w:webHidden/>
          </w:rPr>
          <w:tab/>
        </w:r>
        <w:r w:rsidR="0041645F">
          <w:rPr>
            <w:noProof/>
            <w:webHidden/>
          </w:rPr>
          <w:fldChar w:fldCharType="begin"/>
        </w:r>
        <w:r w:rsidR="0041645F">
          <w:rPr>
            <w:noProof/>
            <w:webHidden/>
          </w:rPr>
          <w:instrText xml:space="preserve"> PAGEREF _Toc25154319 \h </w:instrText>
        </w:r>
        <w:r w:rsidR="0041645F">
          <w:rPr>
            <w:noProof/>
            <w:webHidden/>
          </w:rPr>
        </w:r>
        <w:r w:rsidR="0041645F">
          <w:rPr>
            <w:noProof/>
            <w:webHidden/>
          </w:rPr>
          <w:fldChar w:fldCharType="separate"/>
        </w:r>
        <w:r w:rsidR="00517871">
          <w:rPr>
            <w:noProof/>
            <w:webHidden/>
          </w:rPr>
          <w:t>ix</w:t>
        </w:r>
        <w:r w:rsidR="0041645F">
          <w:rPr>
            <w:noProof/>
            <w:webHidden/>
          </w:rPr>
          <w:fldChar w:fldCharType="end"/>
        </w:r>
      </w:hyperlink>
    </w:p>
    <w:p w14:paraId="6D33FA54" w14:textId="77777777" w:rsidR="0041645F" w:rsidRDefault="00AB1769">
      <w:pPr>
        <w:pStyle w:val="TOC1"/>
        <w:tabs>
          <w:tab w:val="right" w:leader="dot" w:pos="8342"/>
        </w:tabs>
        <w:rPr>
          <w:rFonts w:asciiTheme="minorHAnsi" w:eastAsiaTheme="minorEastAsia" w:hAnsiTheme="minorHAnsi" w:cstheme="minorBidi"/>
          <w:noProof/>
          <w:sz w:val="22"/>
          <w:szCs w:val="22"/>
        </w:rPr>
      </w:pPr>
      <w:hyperlink w:anchor="_Toc25154320" w:history="1">
        <w:r w:rsidR="0041645F" w:rsidRPr="0091329E">
          <w:rPr>
            <w:rStyle w:val="Hyperlink"/>
            <w:rFonts w:eastAsia="Georgia"/>
            <w:noProof/>
          </w:rPr>
          <w:t>CHAPTER 1</w:t>
        </w:r>
        <w:r w:rsidR="0041645F">
          <w:rPr>
            <w:noProof/>
            <w:webHidden/>
          </w:rPr>
          <w:tab/>
        </w:r>
        <w:r w:rsidR="0041645F">
          <w:rPr>
            <w:noProof/>
            <w:webHidden/>
          </w:rPr>
          <w:fldChar w:fldCharType="begin"/>
        </w:r>
        <w:r w:rsidR="0041645F">
          <w:rPr>
            <w:noProof/>
            <w:webHidden/>
          </w:rPr>
          <w:instrText xml:space="preserve"> PAGEREF _Toc25154320 \h </w:instrText>
        </w:r>
        <w:r w:rsidR="0041645F">
          <w:rPr>
            <w:noProof/>
            <w:webHidden/>
          </w:rPr>
        </w:r>
        <w:r w:rsidR="0041645F">
          <w:rPr>
            <w:noProof/>
            <w:webHidden/>
          </w:rPr>
          <w:fldChar w:fldCharType="separate"/>
        </w:r>
        <w:r w:rsidR="00517871">
          <w:rPr>
            <w:noProof/>
            <w:webHidden/>
          </w:rPr>
          <w:t>1</w:t>
        </w:r>
        <w:r w:rsidR="0041645F">
          <w:rPr>
            <w:noProof/>
            <w:webHidden/>
          </w:rPr>
          <w:fldChar w:fldCharType="end"/>
        </w:r>
      </w:hyperlink>
    </w:p>
    <w:p w14:paraId="7E1755C2"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1" w:history="1">
        <w:r w:rsidR="0041645F" w:rsidRPr="0091329E">
          <w:rPr>
            <w:rStyle w:val="Hyperlink"/>
            <w:rFonts w:eastAsia="Georgia"/>
            <w:noProof/>
          </w:rPr>
          <w:t>Abstract</w:t>
        </w:r>
        <w:r w:rsidR="0041645F">
          <w:rPr>
            <w:noProof/>
            <w:webHidden/>
          </w:rPr>
          <w:tab/>
        </w:r>
        <w:r w:rsidR="0041645F">
          <w:rPr>
            <w:noProof/>
            <w:webHidden/>
          </w:rPr>
          <w:fldChar w:fldCharType="begin"/>
        </w:r>
        <w:r w:rsidR="0041645F">
          <w:rPr>
            <w:noProof/>
            <w:webHidden/>
          </w:rPr>
          <w:instrText xml:space="preserve"> PAGEREF _Toc25154321 \h </w:instrText>
        </w:r>
        <w:r w:rsidR="0041645F">
          <w:rPr>
            <w:noProof/>
            <w:webHidden/>
          </w:rPr>
        </w:r>
        <w:r w:rsidR="0041645F">
          <w:rPr>
            <w:noProof/>
            <w:webHidden/>
          </w:rPr>
          <w:fldChar w:fldCharType="separate"/>
        </w:r>
        <w:r w:rsidR="00517871">
          <w:rPr>
            <w:noProof/>
            <w:webHidden/>
          </w:rPr>
          <w:t>2</w:t>
        </w:r>
        <w:r w:rsidR="0041645F">
          <w:rPr>
            <w:noProof/>
            <w:webHidden/>
          </w:rPr>
          <w:fldChar w:fldCharType="end"/>
        </w:r>
      </w:hyperlink>
    </w:p>
    <w:p w14:paraId="6041ED3C"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2" w:history="1">
        <w:r w:rsidR="0041645F" w:rsidRPr="0091329E">
          <w:rPr>
            <w:rStyle w:val="Hyperlink"/>
            <w:rFonts w:eastAsia="Georgia"/>
            <w:noProof/>
          </w:rPr>
          <w:t>Introduction</w:t>
        </w:r>
        <w:r w:rsidR="0041645F">
          <w:rPr>
            <w:noProof/>
            <w:webHidden/>
          </w:rPr>
          <w:tab/>
        </w:r>
        <w:r w:rsidR="0041645F">
          <w:rPr>
            <w:noProof/>
            <w:webHidden/>
          </w:rPr>
          <w:fldChar w:fldCharType="begin"/>
        </w:r>
        <w:r w:rsidR="0041645F">
          <w:rPr>
            <w:noProof/>
            <w:webHidden/>
          </w:rPr>
          <w:instrText xml:space="preserve"> PAGEREF _Toc25154322 \h </w:instrText>
        </w:r>
        <w:r w:rsidR="0041645F">
          <w:rPr>
            <w:noProof/>
            <w:webHidden/>
          </w:rPr>
        </w:r>
        <w:r w:rsidR="0041645F">
          <w:rPr>
            <w:noProof/>
            <w:webHidden/>
          </w:rPr>
          <w:fldChar w:fldCharType="separate"/>
        </w:r>
        <w:r w:rsidR="00517871">
          <w:rPr>
            <w:noProof/>
            <w:webHidden/>
          </w:rPr>
          <w:t>3</w:t>
        </w:r>
        <w:r w:rsidR="0041645F">
          <w:rPr>
            <w:noProof/>
            <w:webHidden/>
          </w:rPr>
          <w:fldChar w:fldCharType="end"/>
        </w:r>
      </w:hyperlink>
    </w:p>
    <w:p w14:paraId="5C36F714"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3" w:history="1">
        <w:r w:rsidR="0041645F" w:rsidRPr="0091329E">
          <w:rPr>
            <w:rStyle w:val="Hyperlink"/>
            <w:rFonts w:eastAsia="Georgia"/>
            <w:noProof/>
          </w:rPr>
          <w:t>Material and Methods</w:t>
        </w:r>
        <w:r w:rsidR="0041645F">
          <w:rPr>
            <w:noProof/>
            <w:webHidden/>
          </w:rPr>
          <w:tab/>
        </w:r>
        <w:r w:rsidR="0041645F">
          <w:rPr>
            <w:noProof/>
            <w:webHidden/>
          </w:rPr>
          <w:fldChar w:fldCharType="begin"/>
        </w:r>
        <w:r w:rsidR="0041645F">
          <w:rPr>
            <w:noProof/>
            <w:webHidden/>
          </w:rPr>
          <w:instrText xml:space="preserve"> PAGEREF _Toc25154323 \h </w:instrText>
        </w:r>
        <w:r w:rsidR="0041645F">
          <w:rPr>
            <w:noProof/>
            <w:webHidden/>
          </w:rPr>
        </w:r>
        <w:r w:rsidR="0041645F">
          <w:rPr>
            <w:noProof/>
            <w:webHidden/>
          </w:rPr>
          <w:fldChar w:fldCharType="separate"/>
        </w:r>
        <w:r w:rsidR="00517871">
          <w:rPr>
            <w:noProof/>
            <w:webHidden/>
          </w:rPr>
          <w:t>8</w:t>
        </w:r>
        <w:r w:rsidR="0041645F">
          <w:rPr>
            <w:noProof/>
            <w:webHidden/>
          </w:rPr>
          <w:fldChar w:fldCharType="end"/>
        </w:r>
      </w:hyperlink>
    </w:p>
    <w:p w14:paraId="43B1A3C4"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4" w:history="1">
        <w:r w:rsidR="0041645F" w:rsidRPr="0091329E">
          <w:rPr>
            <w:rStyle w:val="Hyperlink"/>
            <w:rFonts w:eastAsia="Georgia"/>
            <w:noProof/>
          </w:rPr>
          <w:t>Results</w:t>
        </w:r>
        <w:r w:rsidR="0041645F">
          <w:rPr>
            <w:noProof/>
            <w:webHidden/>
          </w:rPr>
          <w:tab/>
        </w:r>
        <w:r w:rsidR="0041645F">
          <w:rPr>
            <w:noProof/>
            <w:webHidden/>
          </w:rPr>
          <w:fldChar w:fldCharType="begin"/>
        </w:r>
        <w:r w:rsidR="0041645F">
          <w:rPr>
            <w:noProof/>
            <w:webHidden/>
          </w:rPr>
          <w:instrText xml:space="preserve"> PAGEREF _Toc25154324 \h </w:instrText>
        </w:r>
        <w:r w:rsidR="0041645F">
          <w:rPr>
            <w:noProof/>
            <w:webHidden/>
          </w:rPr>
        </w:r>
        <w:r w:rsidR="0041645F">
          <w:rPr>
            <w:noProof/>
            <w:webHidden/>
          </w:rPr>
          <w:fldChar w:fldCharType="separate"/>
        </w:r>
        <w:r w:rsidR="00517871">
          <w:rPr>
            <w:noProof/>
            <w:webHidden/>
          </w:rPr>
          <w:t>14</w:t>
        </w:r>
        <w:r w:rsidR="0041645F">
          <w:rPr>
            <w:noProof/>
            <w:webHidden/>
          </w:rPr>
          <w:fldChar w:fldCharType="end"/>
        </w:r>
      </w:hyperlink>
    </w:p>
    <w:p w14:paraId="10E46674"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5" w:history="1">
        <w:r w:rsidR="0041645F" w:rsidRPr="0091329E">
          <w:rPr>
            <w:rStyle w:val="Hyperlink"/>
            <w:rFonts w:eastAsia="Georgia"/>
            <w:noProof/>
          </w:rPr>
          <w:t>Discussion</w:t>
        </w:r>
        <w:r w:rsidR="0041645F">
          <w:rPr>
            <w:noProof/>
            <w:webHidden/>
          </w:rPr>
          <w:tab/>
        </w:r>
        <w:r w:rsidR="0041645F">
          <w:rPr>
            <w:noProof/>
            <w:webHidden/>
          </w:rPr>
          <w:fldChar w:fldCharType="begin"/>
        </w:r>
        <w:r w:rsidR="0041645F">
          <w:rPr>
            <w:noProof/>
            <w:webHidden/>
          </w:rPr>
          <w:instrText xml:space="preserve"> PAGEREF _Toc25154325 \h </w:instrText>
        </w:r>
        <w:r w:rsidR="0041645F">
          <w:rPr>
            <w:noProof/>
            <w:webHidden/>
          </w:rPr>
        </w:r>
        <w:r w:rsidR="0041645F">
          <w:rPr>
            <w:noProof/>
            <w:webHidden/>
          </w:rPr>
          <w:fldChar w:fldCharType="separate"/>
        </w:r>
        <w:r w:rsidR="00517871">
          <w:rPr>
            <w:noProof/>
            <w:webHidden/>
          </w:rPr>
          <w:t>19</w:t>
        </w:r>
        <w:r w:rsidR="0041645F">
          <w:rPr>
            <w:noProof/>
            <w:webHidden/>
          </w:rPr>
          <w:fldChar w:fldCharType="end"/>
        </w:r>
      </w:hyperlink>
    </w:p>
    <w:p w14:paraId="253B3839"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6" w:history="1">
        <w:r w:rsidR="0041645F" w:rsidRPr="0091329E">
          <w:rPr>
            <w:rStyle w:val="Hyperlink"/>
            <w:rFonts w:eastAsia="Georgia"/>
            <w:noProof/>
          </w:rPr>
          <w:t>Acknowledgements</w:t>
        </w:r>
        <w:r w:rsidR="0041645F">
          <w:rPr>
            <w:noProof/>
            <w:webHidden/>
          </w:rPr>
          <w:tab/>
        </w:r>
        <w:r w:rsidR="0041645F">
          <w:rPr>
            <w:noProof/>
            <w:webHidden/>
          </w:rPr>
          <w:fldChar w:fldCharType="begin"/>
        </w:r>
        <w:r w:rsidR="0041645F">
          <w:rPr>
            <w:noProof/>
            <w:webHidden/>
          </w:rPr>
          <w:instrText xml:space="preserve"> PAGEREF _Toc25154326 \h </w:instrText>
        </w:r>
        <w:r w:rsidR="0041645F">
          <w:rPr>
            <w:noProof/>
            <w:webHidden/>
          </w:rPr>
        </w:r>
        <w:r w:rsidR="0041645F">
          <w:rPr>
            <w:noProof/>
            <w:webHidden/>
          </w:rPr>
          <w:fldChar w:fldCharType="separate"/>
        </w:r>
        <w:r w:rsidR="00517871">
          <w:rPr>
            <w:noProof/>
            <w:webHidden/>
          </w:rPr>
          <w:t>23</w:t>
        </w:r>
        <w:r w:rsidR="0041645F">
          <w:rPr>
            <w:noProof/>
            <w:webHidden/>
          </w:rPr>
          <w:fldChar w:fldCharType="end"/>
        </w:r>
      </w:hyperlink>
    </w:p>
    <w:p w14:paraId="6BE8B281"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7" w:history="1">
        <w:r w:rsidR="0041645F" w:rsidRPr="0091329E">
          <w:rPr>
            <w:rStyle w:val="Hyperlink"/>
            <w:rFonts w:eastAsia="Georgia"/>
            <w:noProof/>
          </w:rPr>
          <w:t>Literature Cited</w:t>
        </w:r>
        <w:r w:rsidR="0041645F">
          <w:rPr>
            <w:noProof/>
            <w:webHidden/>
          </w:rPr>
          <w:tab/>
        </w:r>
        <w:r w:rsidR="0041645F">
          <w:rPr>
            <w:noProof/>
            <w:webHidden/>
          </w:rPr>
          <w:fldChar w:fldCharType="begin"/>
        </w:r>
        <w:r w:rsidR="0041645F">
          <w:rPr>
            <w:noProof/>
            <w:webHidden/>
          </w:rPr>
          <w:instrText xml:space="preserve"> PAGEREF _Toc25154327 \h </w:instrText>
        </w:r>
        <w:r w:rsidR="0041645F">
          <w:rPr>
            <w:noProof/>
            <w:webHidden/>
          </w:rPr>
        </w:r>
        <w:r w:rsidR="0041645F">
          <w:rPr>
            <w:noProof/>
            <w:webHidden/>
          </w:rPr>
          <w:fldChar w:fldCharType="separate"/>
        </w:r>
        <w:r w:rsidR="00517871">
          <w:rPr>
            <w:noProof/>
            <w:webHidden/>
          </w:rPr>
          <w:t>24</w:t>
        </w:r>
        <w:r w:rsidR="0041645F">
          <w:rPr>
            <w:noProof/>
            <w:webHidden/>
          </w:rPr>
          <w:fldChar w:fldCharType="end"/>
        </w:r>
      </w:hyperlink>
    </w:p>
    <w:p w14:paraId="5914E9DC"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8" w:history="1">
        <w:r w:rsidR="0041645F" w:rsidRPr="0091329E">
          <w:rPr>
            <w:rStyle w:val="Hyperlink"/>
            <w:rFonts w:eastAsia="Georgia"/>
            <w:noProof/>
          </w:rPr>
          <w:t>Tables</w:t>
        </w:r>
        <w:r w:rsidR="0041645F">
          <w:rPr>
            <w:noProof/>
            <w:webHidden/>
          </w:rPr>
          <w:tab/>
        </w:r>
        <w:r w:rsidR="0041645F">
          <w:rPr>
            <w:noProof/>
            <w:webHidden/>
          </w:rPr>
          <w:fldChar w:fldCharType="begin"/>
        </w:r>
        <w:r w:rsidR="0041645F">
          <w:rPr>
            <w:noProof/>
            <w:webHidden/>
          </w:rPr>
          <w:instrText xml:space="preserve"> PAGEREF _Toc25154328 \h </w:instrText>
        </w:r>
        <w:r w:rsidR="0041645F">
          <w:rPr>
            <w:noProof/>
            <w:webHidden/>
          </w:rPr>
        </w:r>
        <w:r w:rsidR="0041645F">
          <w:rPr>
            <w:noProof/>
            <w:webHidden/>
          </w:rPr>
          <w:fldChar w:fldCharType="separate"/>
        </w:r>
        <w:r w:rsidR="00517871">
          <w:rPr>
            <w:noProof/>
            <w:webHidden/>
          </w:rPr>
          <w:t>33</w:t>
        </w:r>
        <w:r w:rsidR="0041645F">
          <w:rPr>
            <w:noProof/>
            <w:webHidden/>
          </w:rPr>
          <w:fldChar w:fldCharType="end"/>
        </w:r>
      </w:hyperlink>
    </w:p>
    <w:p w14:paraId="125C8573"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29" w:history="1">
        <w:r w:rsidR="0041645F" w:rsidRPr="0091329E">
          <w:rPr>
            <w:rStyle w:val="Hyperlink"/>
            <w:rFonts w:eastAsia="Georgia"/>
            <w:noProof/>
          </w:rPr>
          <w:t>Figures</w:t>
        </w:r>
        <w:r w:rsidR="0041645F">
          <w:rPr>
            <w:noProof/>
            <w:webHidden/>
          </w:rPr>
          <w:tab/>
        </w:r>
        <w:r w:rsidR="0041645F">
          <w:rPr>
            <w:noProof/>
            <w:webHidden/>
          </w:rPr>
          <w:fldChar w:fldCharType="begin"/>
        </w:r>
        <w:r w:rsidR="0041645F">
          <w:rPr>
            <w:noProof/>
            <w:webHidden/>
          </w:rPr>
          <w:instrText xml:space="preserve"> PAGEREF _Toc25154329 \h </w:instrText>
        </w:r>
        <w:r w:rsidR="0041645F">
          <w:rPr>
            <w:noProof/>
            <w:webHidden/>
          </w:rPr>
        </w:r>
        <w:r w:rsidR="0041645F">
          <w:rPr>
            <w:noProof/>
            <w:webHidden/>
          </w:rPr>
          <w:fldChar w:fldCharType="separate"/>
        </w:r>
        <w:r w:rsidR="00517871">
          <w:rPr>
            <w:noProof/>
            <w:webHidden/>
          </w:rPr>
          <w:t>37</w:t>
        </w:r>
        <w:r w:rsidR="0041645F">
          <w:rPr>
            <w:noProof/>
            <w:webHidden/>
          </w:rPr>
          <w:fldChar w:fldCharType="end"/>
        </w:r>
      </w:hyperlink>
    </w:p>
    <w:p w14:paraId="02784F2B" w14:textId="77777777" w:rsidR="0041645F" w:rsidRDefault="00AB1769">
      <w:pPr>
        <w:pStyle w:val="TOC2"/>
        <w:tabs>
          <w:tab w:val="right" w:leader="dot" w:pos="8342"/>
        </w:tabs>
        <w:rPr>
          <w:rFonts w:asciiTheme="minorHAnsi" w:eastAsiaTheme="minorEastAsia" w:hAnsiTheme="minorHAnsi" w:cstheme="minorBidi"/>
          <w:noProof/>
          <w:sz w:val="22"/>
          <w:szCs w:val="22"/>
        </w:rPr>
      </w:pPr>
      <w:hyperlink w:anchor="_Toc25154330" w:history="1">
        <w:r w:rsidR="0041645F" w:rsidRPr="0091329E">
          <w:rPr>
            <w:rStyle w:val="Hyperlink"/>
            <w:rFonts w:eastAsia="Georgia"/>
            <w:noProof/>
          </w:rPr>
          <w:t>Appendices</w:t>
        </w:r>
        <w:r w:rsidR="0041645F">
          <w:rPr>
            <w:noProof/>
            <w:webHidden/>
          </w:rPr>
          <w:tab/>
        </w:r>
        <w:r w:rsidR="0041645F">
          <w:rPr>
            <w:noProof/>
            <w:webHidden/>
          </w:rPr>
          <w:fldChar w:fldCharType="begin"/>
        </w:r>
        <w:r w:rsidR="0041645F">
          <w:rPr>
            <w:noProof/>
            <w:webHidden/>
          </w:rPr>
          <w:instrText xml:space="preserve"> PAGEREF _Toc25154330 \h </w:instrText>
        </w:r>
        <w:r w:rsidR="0041645F">
          <w:rPr>
            <w:noProof/>
            <w:webHidden/>
          </w:rPr>
        </w:r>
        <w:r w:rsidR="0041645F">
          <w:rPr>
            <w:noProof/>
            <w:webHidden/>
          </w:rPr>
          <w:fldChar w:fldCharType="separate"/>
        </w:r>
        <w:r w:rsidR="00517871">
          <w:rPr>
            <w:noProof/>
            <w:webHidden/>
          </w:rPr>
          <w:t>45</w:t>
        </w:r>
        <w:r w:rsidR="0041645F">
          <w:rPr>
            <w:noProof/>
            <w:webHidden/>
          </w:rPr>
          <w:fldChar w:fldCharType="end"/>
        </w:r>
      </w:hyperlink>
    </w:p>
    <w:p w14:paraId="30F8D69F" w14:textId="7D63CC46" w:rsidR="007D1B38" w:rsidRPr="007D1B38" w:rsidRDefault="007E383A" w:rsidP="00E74719">
      <w:pPr>
        <w:pStyle w:val="Heading1"/>
      </w:pPr>
      <w:r>
        <w:fldChar w:fldCharType="end"/>
      </w:r>
      <w:r w:rsidR="007D1B38">
        <w:br w:type="page"/>
      </w:r>
      <w:bookmarkStart w:id="7" w:name="_Toc25154317"/>
      <w:commentRangeStart w:id="8"/>
      <w:r w:rsidR="007D1B38">
        <w:lastRenderedPageBreak/>
        <w:t>LIST OF TABLES</w:t>
      </w:r>
      <w:bookmarkEnd w:id="7"/>
      <w:commentRangeEnd w:id="8"/>
      <w:r w:rsidR="004418E8">
        <w:rPr>
          <w:rStyle w:val="CommentReference"/>
          <w:b w:val="0"/>
        </w:rPr>
        <w:commentReference w:id="8"/>
      </w:r>
    </w:p>
    <w:p w14:paraId="679F279C" w14:textId="106EFDE4" w:rsidR="00001DF2" w:rsidRDefault="00F12CFC" w:rsidP="007D1B38">
      <w:pPr>
        <w:spacing w:after="200" w:line="276" w:lineRule="auto"/>
        <w:ind w:firstLine="0"/>
      </w:pPr>
      <w:proofErr w:type="gramStart"/>
      <w:r w:rsidRPr="00F12CFC">
        <w:t>Table 1.</w:t>
      </w:r>
      <w:proofErr w:type="gramEnd"/>
      <w:r w:rsidRPr="00F12CFC">
        <w:t xml:space="preserve"> </w:t>
      </w:r>
      <w:proofErr w:type="spellStart"/>
      <w:proofErr w:type="gramStart"/>
      <w:r w:rsidRPr="00F12CFC">
        <w:t>AICc</w:t>
      </w:r>
      <w:proofErr w:type="spellEnd"/>
      <w:r w:rsidRPr="00F12CFC">
        <w:t xml:space="preserve"> table of models with coral richness as the response variable (target) and the candidate surrogates as predictors.</w:t>
      </w:r>
      <w:proofErr w:type="gramEnd"/>
      <w:r w:rsidRPr="00F12CFC">
        <w:t xml:space="preserve"> The intercept model represents the null with no surrogates. All models use the negative binomial distribution and include the parameter, theta (θ). Data were collected from 8 coral reefs around Guana Island, BVI from 1992-2018.</w:t>
      </w:r>
      <w:r w:rsidR="00001DF2">
        <w:ptab w:relativeTo="margin" w:alignment="right" w:leader="dot"/>
      </w:r>
      <w:r w:rsidR="0099543B">
        <w:t>3</w:t>
      </w:r>
      <w:r w:rsidR="00EB04EA">
        <w:t>6</w:t>
      </w:r>
    </w:p>
    <w:p w14:paraId="255672F3" w14:textId="7E5E6C8E" w:rsidR="0099543B" w:rsidRDefault="0099543B" w:rsidP="0099543B">
      <w:pPr>
        <w:spacing w:after="200" w:line="276" w:lineRule="auto"/>
        <w:ind w:firstLine="0"/>
      </w:pPr>
      <w:proofErr w:type="gramStart"/>
      <w:r>
        <w:t>Table 2.</w:t>
      </w:r>
      <w:proofErr w:type="gramEnd"/>
      <w:r>
        <w:t xml:space="preserve"> </w:t>
      </w:r>
      <w:proofErr w:type="spellStart"/>
      <w:proofErr w:type="gramStart"/>
      <w:r>
        <w:t>AICc</w:t>
      </w:r>
      <w:proofErr w:type="spellEnd"/>
      <w:r>
        <w:t xml:space="preserve"> table of models with sponge richness as the response variable (target) and the candidate surrogates</w:t>
      </w:r>
      <w:r w:rsidRPr="00D93B1C">
        <w:t xml:space="preserve"> </w:t>
      </w:r>
      <w:r>
        <w:t>as predictors</w:t>
      </w:r>
      <w:r w:rsidR="00F12CFC">
        <w:t>.</w:t>
      </w:r>
      <w:proofErr w:type="gramEnd"/>
      <w:r w:rsidR="00F12CFC">
        <w:t xml:space="preserve"> </w:t>
      </w:r>
      <w:r w:rsidR="00F12CFC"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EB04EA">
        <w:t>7</w:t>
      </w:r>
    </w:p>
    <w:p w14:paraId="00849D7D" w14:textId="3108C709" w:rsidR="0099543B" w:rsidRDefault="0099543B" w:rsidP="007D1B38">
      <w:pPr>
        <w:spacing w:after="200" w:line="276" w:lineRule="auto"/>
        <w:ind w:firstLine="0"/>
      </w:pPr>
      <w:proofErr w:type="gramStart"/>
      <w:r>
        <w:t>Table 3.</w:t>
      </w:r>
      <w:proofErr w:type="gramEnd"/>
      <w:r>
        <w:t xml:space="preserve"> </w:t>
      </w:r>
      <w:proofErr w:type="spellStart"/>
      <w:proofErr w:type="gramStart"/>
      <w:r>
        <w:t>AICc</w:t>
      </w:r>
      <w:proofErr w:type="spellEnd"/>
      <w:r>
        <w:t xml:space="preserve"> table of models with fish richness as the response variable (target) and the candidate surrogates</w:t>
      </w:r>
      <w:r w:rsidRPr="00D93B1C">
        <w:t xml:space="preserve"> </w:t>
      </w:r>
      <w:r>
        <w:t>as predictors</w:t>
      </w:r>
      <w:r w:rsidR="00F12CFC">
        <w:t>.</w:t>
      </w:r>
      <w:proofErr w:type="gramEnd"/>
      <w:r w:rsidR="00F12CFC" w:rsidRPr="00F12CFC">
        <w:t xml:space="preserve"> </w:t>
      </w:r>
      <w:proofErr w:type="gramStart"/>
      <w:r w:rsidR="00F12CFC" w:rsidRPr="00F12CFC">
        <w:t>The</w:t>
      </w:r>
      <w:proofErr w:type="gramEnd"/>
      <w:r w:rsidR="00F12CFC" w:rsidRPr="00F12CFC">
        <w:t xml:space="preserv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EB04EA">
        <w:t>8</w:t>
      </w:r>
    </w:p>
    <w:p w14:paraId="7A9A7A48" w14:textId="4C935544" w:rsidR="0099543B" w:rsidRDefault="0099543B" w:rsidP="007D1B38">
      <w:pPr>
        <w:spacing w:after="200" w:line="276" w:lineRule="auto"/>
        <w:ind w:firstLine="0"/>
      </w:pPr>
      <w:proofErr w:type="gramStart"/>
      <w:r>
        <w:t>Table 4.</w:t>
      </w:r>
      <w:proofErr w:type="gramEnd"/>
      <w:r>
        <w:t xml:space="preserve"> </w:t>
      </w:r>
      <w:proofErr w:type="spellStart"/>
      <w:proofErr w:type="gramStart"/>
      <w:r>
        <w:t>AICc</w:t>
      </w:r>
      <w:proofErr w:type="spellEnd"/>
      <w:r>
        <w:t xml:space="preserve"> table of models with combined richness</w:t>
      </w:r>
      <w:r w:rsidR="00F12CFC">
        <w:t>, as the sum of coral, fish, and sponge richness,</w:t>
      </w:r>
      <w:r>
        <w:t xml:space="preserve"> as the response variable (target) and the candidate surrogates</w:t>
      </w:r>
      <w:r w:rsidRPr="00D93B1C">
        <w:t xml:space="preserve"> </w:t>
      </w:r>
      <w:r>
        <w:t>as predictors</w:t>
      </w:r>
      <w:r w:rsidR="00F12CFC">
        <w:t>.</w:t>
      </w:r>
      <w:proofErr w:type="gramEnd"/>
      <w:r w:rsidR="00F12CFC">
        <w:t xml:space="preserve"> </w:t>
      </w:r>
      <w:r w:rsidR="00F12CFC" w:rsidRPr="00F12CFC">
        <w:t xml:space="preserve">The intercept model represents the null with no surrogates. All models use the negative binomial distribution and include the parameter, theta (θ). Data were collected from 8 coral reefs around </w:t>
      </w:r>
      <w:r w:rsidR="00F12CFC">
        <w:t>Guana Island, BVI from 1992-201</w:t>
      </w:r>
      <w:r w:rsidR="00EB04EA">
        <w:t>8</w:t>
      </w:r>
      <w:r w:rsidR="00EB04EA">
        <w:ptab w:relativeTo="margin" w:alignment="right" w:leader="dot"/>
      </w:r>
      <w:r>
        <w:t>3</w:t>
      </w:r>
      <w:r w:rsidR="00EB04EA">
        <w:t>9</w:t>
      </w:r>
    </w:p>
    <w:p w14:paraId="13520D01" w14:textId="6AC95D88" w:rsidR="0099543B" w:rsidRDefault="0099543B" w:rsidP="007D1B38">
      <w:pPr>
        <w:spacing w:after="200" w:line="276" w:lineRule="auto"/>
        <w:ind w:firstLine="0"/>
      </w:pPr>
      <w:proofErr w:type="gramStart"/>
      <w:r>
        <w:t>Table 5.</w:t>
      </w:r>
      <w:proofErr w:type="gramEnd"/>
      <w:r>
        <w:t xml:space="preserve"> </w:t>
      </w:r>
      <w:proofErr w:type="spellStart"/>
      <w:r>
        <w:t>AICc</w:t>
      </w:r>
      <w:proofErr w:type="spellEnd"/>
      <w:r>
        <w:t xml:space="preserve"> table of models with coral richness as the response variable (target) and percent coral cover as the </w:t>
      </w:r>
      <w:r w:rsidR="00FB6C3D">
        <w:t xml:space="preserve">top </w:t>
      </w:r>
      <w:r>
        <w:t>candidate surrogate</w:t>
      </w:r>
      <w:r w:rsidR="00F12CFC">
        <w:t>.</w:t>
      </w:r>
      <w:r w:rsidR="00F12CFC" w:rsidRPr="00F12CFC">
        <w:t xml:space="preserve"> All models use the negative binomial distribution and include the parameter, theta (θ). Data were collected from 8 coral reefs around Guana Island, BVI from 1992-2018</w:t>
      </w:r>
      <w:r>
        <w:ptab w:relativeTo="margin" w:alignment="right" w:leader="dot"/>
      </w:r>
      <w:r w:rsidR="00EB04EA">
        <w:t>40</w:t>
      </w:r>
    </w:p>
    <w:p w14:paraId="47212D78" w14:textId="175E8D23" w:rsidR="0099543B" w:rsidRDefault="0099543B" w:rsidP="007D1B38">
      <w:pPr>
        <w:spacing w:after="200" w:line="276" w:lineRule="auto"/>
        <w:ind w:firstLine="0"/>
      </w:pPr>
      <w:proofErr w:type="gramStart"/>
      <w:r>
        <w:t>Table 6.</w:t>
      </w:r>
      <w:proofErr w:type="gramEnd"/>
      <w:r>
        <w:t xml:space="preserve"> </w:t>
      </w:r>
      <w:proofErr w:type="spellStart"/>
      <w:r>
        <w:t>AICc</w:t>
      </w:r>
      <w:proofErr w:type="spellEnd"/>
      <w:r>
        <w:t xml:space="preserve"> table of models with sponge richness as the response variable (target) and percent coral cover as the </w:t>
      </w:r>
      <w:r w:rsidR="00FB6C3D">
        <w:t xml:space="preserve">top </w:t>
      </w:r>
      <w:r>
        <w:t>candidate surrogate</w:t>
      </w:r>
      <w:r w:rsidR="00F12CFC">
        <w:t>.</w:t>
      </w:r>
      <w:r w:rsidR="00F12CFC" w:rsidRPr="00F12CFC">
        <w:t xml:space="preserve"> All models use the negative binomial distribution and include the parameter, theta (θ). Data were collected from 8 coral reefs around Guana Island, BVI from 1992-2018</w:t>
      </w:r>
      <w:r>
        <w:ptab w:relativeTo="margin" w:alignment="right" w:leader="dot"/>
      </w:r>
      <w:r w:rsidR="00EB04EA">
        <w:t>41</w:t>
      </w:r>
    </w:p>
    <w:p w14:paraId="5EDA1CD3" w14:textId="2EB7FE7B" w:rsidR="0099543B" w:rsidRDefault="0099543B" w:rsidP="007D1B38">
      <w:pPr>
        <w:spacing w:after="200" w:line="276" w:lineRule="auto"/>
        <w:ind w:firstLine="0"/>
      </w:pPr>
      <w:proofErr w:type="gramStart"/>
      <w:r>
        <w:t>Table 7.</w:t>
      </w:r>
      <w:proofErr w:type="gramEnd"/>
      <w:r>
        <w:t xml:space="preserve"> </w:t>
      </w:r>
      <w:proofErr w:type="spellStart"/>
      <w:proofErr w:type="gramStart"/>
      <w:r>
        <w:t>AICc</w:t>
      </w:r>
      <w:proofErr w:type="spellEnd"/>
      <w:r>
        <w:t xml:space="preserve"> table of models with fish richness as the response variable (target) and rugosity </w:t>
      </w:r>
      <w:r w:rsidR="00115801">
        <w:t>(</w:t>
      </w:r>
      <w:r w:rsidR="007D0B2A">
        <w:t xml:space="preserve">in </w:t>
      </w:r>
      <w:r w:rsidR="00115801">
        <w:t xml:space="preserve">cm) </w:t>
      </w:r>
      <w:r>
        <w:t xml:space="preserve">as the </w:t>
      </w:r>
      <w:r w:rsidR="00FB6C3D">
        <w:t xml:space="preserve">top </w:t>
      </w:r>
      <w:r>
        <w:t>candidate surrogate</w:t>
      </w:r>
      <w:r w:rsidR="00F12CFC">
        <w:t>.</w:t>
      </w:r>
      <w:proofErr w:type="gramEnd"/>
      <w:r w:rsidR="00F12CFC" w:rsidRPr="00F12CFC">
        <w:t xml:space="preserve"> All models use the negative binomial distribution and include the parameter, theta (θ). Data were collected from 8 coral reefs around Guana Island, BVI from 1992-2018</w:t>
      </w:r>
      <w:r>
        <w:ptab w:relativeTo="margin" w:alignment="right" w:leader="dot"/>
      </w:r>
      <w:r w:rsidR="00EB04EA">
        <w:t>42</w:t>
      </w:r>
    </w:p>
    <w:p w14:paraId="7090A863" w14:textId="3E70F051" w:rsidR="0099543B" w:rsidRDefault="0099543B" w:rsidP="007D1B38">
      <w:pPr>
        <w:spacing w:after="200" w:line="276" w:lineRule="auto"/>
        <w:ind w:firstLine="0"/>
      </w:pPr>
      <w:proofErr w:type="gramStart"/>
      <w:r>
        <w:t>Table 8.</w:t>
      </w:r>
      <w:proofErr w:type="gramEnd"/>
      <w:r>
        <w:t xml:space="preserve"> </w:t>
      </w:r>
      <w:proofErr w:type="spellStart"/>
      <w:r>
        <w:t>AICc</w:t>
      </w:r>
      <w:proofErr w:type="spellEnd"/>
      <w:r>
        <w:t xml:space="preserve"> table of models with combined richness</w:t>
      </w:r>
      <w:r w:rsidR="00F12CFC">
        <w:t>, as the sum of coral, fish, and sponge richness,</w:t>
      </w:r>
      <w:r>
        <w:t xml:space="preserve"> as the response variable (target) and rugosity </w:t>
      </w:r>
      <w:r w:rsidR="00115801">
        <w:t>(</w:t>
      </w:r>
      <w:r w:rsidR="007D0B2A">
        <w:t xml:space="preserve">in </w:t>
      </w:r>
      <w:r w:rsidR="00115801">
        <w:t xml:space="preserve">cm) </w:t>
      </w:r>
      <w:r>
        <w:t xml:space="preserve">as the </w:t>
      </w:r>
      <w:r w:rsidR="00FB6C3D">
        <w:t xml:space="preserve">top </w:t>
      </w:r>
      <w:r>
        <w:lastRenderedPageBreak/>
        <w:t>candidate surrogate</w:t>
      </w:r>
      <w:r w:rsidR="00F12CFC">
        <w:t>.</w:t>
      </w:r>
      <w:r w:rsidR="00F12CFC" w:rsidRPr="00F12CFC">
        <w:t xml:space="preserve"> All models use the negative binomial distribution and include the parameter, theta (θ). Data were collected from 8 coral reefs around Guana Island, BVI from 1992-2018</w:t>
      </w:r>
      <w:r>
        <w:ptab w:relativeTo="margin" w:alignment="right" w:leader="dot"/>
      </w:r>
      <w:r w:rsidR="00EB04EA">
        <w:t>43</w:t>
      </w:r>
    </w:p>
    <w:p w14:paraId="554E702C" w14:textId="01B55A50" w:rsidR="007D1B38" w:rsidRDefault="007D1B38" w:rsidP="007D1B38">
      <w:pPr>
        <w:spacing w:after="200" w:line="276" w:lineRule="auto"/>
        <w:ind w:firstLine="0"/>
      </w:pPr>
      <w:r>
        <w:br w:type="page"/>
      </w:r>
    </w:p>
    <w:p w14:paraId="1BD321F2" w14:textId="629DA7FC" w:rsidR="007D1B38" w:rsidRPr="007D1B38" w:rsidRDefault="007D1B38" w:rsidP="00E74719">
      <w:pPr>
        <w:pStyle w:val="Heading1"/>
      </w:pPr>
      <w:bookmarkStart w:id="9" w:name="_Toc25154318"/>
      <w:commentRangeStart w:id="10"/>
      <w:r>
        <w:lastRenderedPageBreak/>
        <w:t>LIST OF FIGURES</w:t>
      </w:r>
      <w:bookmarkEnd w:id="9"/>
      <w:commentRangeEnd w:id="10"/>
      <w:r w:rsidR="004418E8">
        <w:rPr>
          <w:rStyle w:val="CommentReference"/>
          <w:b w:val="0"/>
        </w:rPr>
        <w:commentReference w:id="10"/>
      </w:r>
    </w:p>
    <w:p w14:paraId="0C9EA2ED" w14:textId="50506658" w:rsidR="00982442" w:rsidRDefault="00982442" w:rsidP="00982442">
      <w:pPr>
        <w:spacing w:after="200" w:line="276" w:lineRule="auto"/>
        <w:ind w:firstLine="0"/>
      </w:pPr>
      <w:proofErr w:type="gramStart"/>
      <w:r>
        <w:t>Figure 1.</w:t>
      </w:r>
      <w:proofErr w:type="gramEnd"/>
      <w:r>
        <w:t xml:space="preserve">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proofErr w:type="gramStart"/>
      <w:r>
        <w:t>Figure 2.</w:t>
      </w:r>
      <w:proofErr w:type="gramEnd"/>
      <w:r>
        <w:t xml:space="preserve"> </w:t>
      </w:r>
      <w:proofErr w:type="gramStart"/>
      <w:r w:rsidR="00662C05" w:rsidRPr="00662C05">
        <w:t>Plots of the targets (rows) and candidate surrogates (columns).</w:t>
      </w:r>
      <w:proofErr w:type="gramEnd"/>
      <w:r w:rsidR="00662C05" w:rsidRPr="00662C05">
        <w:t xml:space="preserve"> </w:t>
      </w:r>
      <w:proofErr w:type="gramStart"/>
      <w:r w:rsidR="00662C05" w:rsidRPr="00662C05">
        <w:t>95% confidence intervals shown.</w:t>
      </w:r>
      <w:proofErr w:type="gramEnd"/>
      <w:r w:rsidR="00662C05" w:rsidRPr="00662C05">
        <w:t xml:space="preserve"> </w:t>
      </w:r>
      <w:proofErr w:type="spellStart"/>
      <w:r w:rsidR="00662C05" w:rsidRPr="00662C05">
        <w:t>Nagelkerke’s</w:t>
      </w:r>
      <w:proofErr w:type="spellEnd"/>
      <w:r w:rsidR="00662C05" w:rsidRPr="00662C05">
        <w:t xml:space="preserve">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proofErr w:type="gramStart"/>
      <w:r>
        <w:t>Figure 3.</w:t>
      </w:r>
      <w:proofErr w:type="gramEnd"/>
      <w:r>
        <w:t xml:space="preserve">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proofErr w:type="gramStart"/>
      <w:r>
        <w:t>Figure 4.</w:t>
      </w:r>
      <w:proofErr w:type="gramEnd"/>
      <w:r>
        <w:t xml:space="preserve">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proofErr w:type="gramStart"/>
      <w:r>
        <w:t>Figure 5.</w:t>
      </w:r>
      <w:proofErr w:type="gramEnd"/>
      <w:r>
        <w:t xml:space="preserve">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proofErr w:type="gramStart"/>
      <w:r>
        <w:t>Figure 6.</w:t>
      </w:r>
      <w:proofErr w:type="gramEnd"/>
      <w:r>
        <w:t xml:space="preserve">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proofErr w:type="gramStart"/>
      <w:r>
        <w:t>Figure 7.</w:t>
      </w:r>
      <w:proofErr w:type="gramEnd"/>
      <w:r>
        <w:t xml:space="preserve"> </w:t>
      </w:r>
      <w:r w:rsidR="00662C05" w:rsidRPr="00662C05">
        <w:t>Spatial variation of combined richness as it varies with rugosity (in cm) across 8 monitoring sites, where combined richness is the sum of richnesses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proofErr w:type="gramStart"/>
      <w:r>
        <w:t>Figure 8.</w:t>
      </w:r>
      <w:proofErr w:type="gramEnd"/>
      <w:r>
        <w:t xml:space="preserve"> </w:t>
      </w:r>
      <w:r w:rsidR="00662C05" w:rsidRPr="00662C05">
        <w:t>Temporal variation of combined richness as it varies with rugosity (in cm), where combined richness is the sum of richnesses of corals, fishes, and sponges. Points represent observed values and lines represent predicted values.</w:t>
      </w:r>
      <w:r>
        <w:ptab w:relativeTo="margin" w:alignment="right" w:leader="dot"/>
      </w:r>
      <w:r>
        <w:t>4</w:t>
      </w:r>
      <w:r w:rsidR="00951B41">
        <w:t>4</w:t>
      </w:r>
    </w:p>
    <w:p w14:paraId="1FB435BC" w14:textId="059AC786" w:rsidR="007F25E6" w:rsidRPr="007D1B38" w:rsidRDefault="007D1B38" w:rsidP="007F25E6">
      <w:pPr>
        <w:pStyle w:val="Heading1"/>
      </w:pPr>
      <w:r>
        <w:br w:type="page"/>
      </w:r>
      <w:bookmarkStart w:id="11" w:name="_Toc25154319"/>
      <w:commentRangeStart w:id="12"/>
      <w:r w:rsidR="007F25E6">
        <w:lastRenderedPageBreak/>
        <w:t>LIST OF APPENDICES</w:t>
      </w:r>
      <w:bookmarkEnd w:id="11"/>
      <w:commentRangeEnd w:id="12"/>
      <w:r w:rsidR="004418E8">
        <w:rPr>
          <w:rStyle w:val="CommentReference"/>
          <w:b w:val="0"/>
        </w:rPr>
        <w:commentReference w:id="12"/>
      </w:r>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proofErr w:type="gramStart"/>
      <w:r w:rsidR="00662C05">
        <w:t>Basic associations between the targets.</w:t>
      </w:r>
      <w:proofErr w:type="gramEnd"/>
      <w:r w:rsidR="00662C05">
        <w:t xml:space="preserve">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proofErr w:type="gramStart"/>
      <w:r w:rsidR="00662C05">
        <w:t>Basic associations between the surrogates.</w:t>
      </w:r>
      <w:proofErr w:type="gramEnd"/>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3" w:name="_Toc25154320"/>
      <w:r w:rsidRPr="003474A6">
        <w:lastRenderedPageBreak/>
        <w:t>CHAPTER 1</w:t>
      </w:r>
      <w:bookmarkEnd w:id="13"/>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w:t>
      </w:r>
      <w:commentRangeStart w:id="14"/>
      <w:r w:rsidRPr="003474A6">
        <w:rPr>
          <w:b/>
        </w:rPr>
        <w:t>hor</w:t>
      </w:r>
      <w:commentRangeEnd w:id="14"/>
      <w:r w:rsidR="00536BA7">
        <w:rPr>
          <w:rStyle w:val="CommentReference"/>
        </w:rPr>
        <w:commentReference w:id="14"/>
      </w:r>
      <w:r w:rsidRPr="003474A6">
        <w:rPr>
          <w:b/>
        </w:rPr>
        <w:t>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5" w:name="_Toc25154321"/>
      <w:commentRangeStart w:id="16"/>
      <w:commentRangeStart w:id="17"/>
      <w:commentRangeStart w:id="18"/>
      <w:r w:rsidRPr="00B42A1E">
        <w:lastRenderedPageBreak/>
        <w:t>Abstract</w:t>
      </w:r>
      <w:bookmarkEnd w:id="15"/>
      <w:commentRangeEnd w:id="16"/>
      <w:r w:rsidR="004662A3">
        <w:rPr>
          <w:rStyle w:val="CommentReference"/>
          <w:b w:val="0"/>
        </w:rPr>
        <w:commentReference w:id="16"/>
      </w:r>
      <w:commentRangeEnd w:id="17"/>
      <w:commentRangeEnd w:id="18"/>
      <w:r w:rsidR="00226D8D">
        <w:rPr>
          <w:rStyle w:val="CommentReference"/>
          <w:b w:val="0"/>
        </w:rPr>
        <w:commentReference w:id="17"/>
      </w:r>
      <w:r w:rsidR="000A585A">
        <w:rPr>
          <w:rStyle w:val="CommentReference"/>
          <w:b w:val="0"/>
        </w:rPr>
        <w:commentReference w:id="18"/>
      </w:r>
    </w:p>
    <w:p w14:paraId="1D980721" w14:textId="5B64EA1D" w:rsidR="00FE2FA4" w:rsidRDefault="00C32A8C" w:rsidP="00C32A8C">
      <w:r>
        <w:rPr>
          <w:rStyle w:val="CommentReference"/>
        </w:rPr>
        <w:annotationRef/>
      </w:r>
      <w:commentRangeStart w:id="19"/>
      <w:r>
        <w:t>Taxonomic</w:t>
      </w:r>
      <w:commentRangeEnd w:id="19"/>
      <w:r w:rsidR="000460F7">
        <w:rPr>
          <w:rStyle w:val="CommentReference"/>
        </w:rPr>
        <w:commentReference w:id="19"/>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20"/>
      <w:r w:rsidRPr="00DF3AD8">
        <w:t>:</w:t>
      </w:r>
      <w:commentRangeEnd w:id="20"/>
      <w:r w:rsidR="00256595">
        <w:rPr>
          <w:rStyle w:val="CommentReference"/>
        </w:rPr>
        <w:commentReference w:id="20"/>
      </w:r>
      <w:r w:rsidRPr="00DF3AD8">
        <w:t xml:space="preserve"> fish and corals. Due to logistical challenges of species identification, there have been efforts </w:t>
      </w:r>
      <w:commentRangeStart w:id="21"/>
      <w:r w:rsidRPr="00DF3AD8">
        <w:t>attempting</w:t>
      </w:r>
      <w:commentRangeEnd w:id="21"/>
      <w:r w:rsidR="00256595">
        <w:rPr>
          <w:rStyle w:val="CommentReference"/>
        </w:rPr>
        <w:commentReference w:id="21"/>
      </w:r>
      <w:r w:rsidRPr="00DF3AD8">
        <w:t xml:space="preserve"> to estimate species richness on reefs using landscape features as surrogates</w:t>
      </w:r>
      <w:r>
        <w:t xml:space="preserve">, simple indicators that provide an estimate of a target component of biodiversity, often referred </w:t>
      </w:r>
      <w:commentRangeStart w:id="22"/>
      <w:r>
        <w:t xml:space="preserve">to more simply </w:t>
      </w:r>
      <w:commentRangeEnd w:id="22"/>
      <w:r w:rsidR="00A85B62">
        <w:rPr>
          <w:rStyle w:val="CommentReference"/>
        </w:rPr>
        <w:commentReference w:id="22"/>
      </w:r>
      <w:r>
        <w:t>as a target</w:t>
      </w:r>
      <w:r w:rsidRPr="00DF3AD8">
        <w:t xml:space="preserve">. Many of these efforts are limited in spatial or temporal scope, focus on rugosity and coral cover as predictors, and use coral and fish richnesses as proxies for total species richness. Here we examine how </w:t>
      </w:r>
      <w:commentRangeStart w:id="23"/>
      <w:r w:rsidRPr="00DF3AD8">
        <w:t>top</w:t>
      </w:r>
      <w:commentRangeEnd w:id="23"/>
      <w:r w:rsidR="00226D8D">
        <w:rPr>
          <w:rStyle w:val="CommentReference"/>
        </w:rPr>
        <w:commentReference w:id="23"/>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4"/>
      <w:r w:rsidRPr="00DF3AD8">
        <w:t xml:space="preserve"> </w:t>
      </w:r>
      <w:commentRangeEnd w:id="24"/>
      <w:r w:rsidR="00B42DAD">
        <w:rPr>
          <w:rStyle w:val="CommentReference"/>
        </w:rPr>
        <w:commentReference w:id="24"/>
      </w:r>
      <w:r w:rsidRPr="00DF3AD8">
        <w:t xml:space="preserve">This study provides additional support to the idea that surrogate-target relationships should be assessed over space and time because it can provide </w:t>
      </w:r>
      <w:commentRangeStart w:id="25"/>
      <w:r w:rsidRPr="00DF3AD8">
        <w:t>insight</w:t>
      </w:r>
      <w:commentRangeEnd w:id="25"/>
      <w:r w:rsidR="00226D8D">
        <w:rPr>
          <w:rStyle w:val="CommentReference"/>
        </w:rPr>
        <w:commentReference w:id="25"/>
      </w:r>
      <w:r w:rsidRPr="00DF3AD8">
        <w:t xml:space="preserve"> into these relationships and how the ecosystem changes. We also </w:t>
      </w:r>
      <w:commentRangeStart w:id="26"/>
      <w:r w:rsidRPr="00DF3AD8">
        <w:t>show</w:t>
      </w:r>
      <w:commentRangeEnd w:id="26"/>
      <w:r w:rsidR="00226D8D">
        <w:rPr>
          <w:rStyle w:val="CommentReference"/>
        </w:rPr>
        <w:commentReference w:id="26"/>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7" w:name="_Toc25154322"/>
      <w:r>
        <w:lastRenderedPageBreak/>
        <w:t>Introd</w:t>
      </w:r>
      <w:commentRangeStart w:id="28"/>
      <w:r>
        <w:t>uction</w:t>
      </w:r>
      <w:bookmarkEnd w:id="27"/>
      <w:commentRangeEnd w:id="28"/>
      <w:r w:rsidR="005030CE">
        <w:rPr>
          <w:rStyle w:val="CommentReference"/>
          <w:b w:val="0"/>
        </w:rPr>
        <w:commentReference w:id="28"/>
      </w:r>
      <w:r>
        <w:t xml:space="preserve"> </w:t>
      </w:r>
    </w:p>
    <w:p w14:paraId="44C1DF3E" w14:textId="552B2590" w:rsidR="00A679EA" w:rsidRDefault="00A679EA" w:rsidP="00CC386C">
      <w:pPr>
        <w:rPr>
          <w:ins w:id="29" w:author="Graham Forrester" w:date="2019-12-10T14:22:00Z"/>
        </w:rPr>
      </w:pPr>
      <w:bookmarkStart w:id="30" w:name="_gjdgxs" w:colFirst="0" w:colLast="0"/>
      <w:bookmarkEnd w:id="30"/>
      <w:commentRangeStart w:id="31"/>
      <w:r>
        <w:t>Biodiversity</w:t>
      </w:r>
      <w:commentRangeEnd w:id="31"/>
      <w:r>
        <w:rPr>
          <w:rStyle w:val="CommentReference"/>
        </w:rPr>
        <w:commentReference w:id="31"/>
      </w:r>
      <w:r>
        <w:t xml:space="preserve"> declines associated with increasing levels of anthropogenic </w:t>
      </w:r>
      <w:ins w:id="32" w:author="Graham Forrester" w:date="2019-12-10T14:16:00Z">
        <w:r w:rsidR="00367168">
          <w:t>impact</w:t>
        </w:r>
      </w:ins>
      <w:commentRangeStart w:id="33"/>
      <w:del w:id="34" w:author="Graham Forrester" w:date="2019-12-10T14:16:00Z">
        <w:r w:rsidDel="00367168">
          <w:delText>stress</w:delText>
        </w:r>
        <w:commentRangeEnd w:id="33"/>
        <w:r w:rsidR="00226D8D" w:rsidDel="00367168">
          <w:rPr>
            <w:rStyle w:val="CommentReference"/>
          </w:rPr>
          <w:commentReference w:id="33"/>
        </w:r>
      </w:del>
      <w:r>
        <w:t xml:space="preserve"> are of great concern because they reflect loss of species, disruption of community dynamics and diminished ecosystem function</w:t>
      </w:r>
      <w:r w:rsidR="00CD5F38">
        <w:t xml:space="preserve"> </w:t>
      </w:r>
      <w:commentRangeStart w:id="35"/>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35"/>
      <w:r w:rsidR="00CD5F38">
        <w:rPr>
          <w:rStyle w:val="CommentReference"/>
        </w:rPr>
        <w:commentReference w:id="35"/>
      </w:r>
      <w:r>
        <w:t xml:space="preserve">. </w:t>
      </w:r>
      <w:del w:id="36" w:author="Graham Forrester" w:date="2019-12-10T14:18:00Z">
        <w:r w:rsidDel="00367168">
          <w:delText>To monitor</w:delText>
        </w:r>
      </w:del>
      <w:ins w:id="37" w:author="Graham Forrester" w:date="2019-12-10T14:18:00Z">
        <w:r w:rsidR="00367168">
          <w:t>Documenting</w:t>
        </w:r>
      </w:ins>
      <w:r>
        <w:t xml:space="preserve"> these declines</w:t>
      </w:r>
      <w:del w:id="38" w:author="Graham Forrester" w:date="2019-12-10T14:18:00Z">
        <w:r w:rsidDel="00367168">
          <w:delText xml:space="preserve">, </w:delText>
        </w:r>
      </w:del>
      <w:ins w:id="39" w:author="Graham Forrester" w:date="2019-12-10T14:18:00Z">
        <w:r w:rsidR="00367168">
          <w:t xml:space="preserve"> is based on tracking </w:t>
        </w:r>
      </w:ins>
      <w:r>
        <w:t xml:space="preserve">different aspects of biodiversity </w:t>
      </w:r>
      <w:r w:rsidR="00BF35E9">
        <w:t>(</w:t>
      </w:r>
      <w:ins w:id="40" w:author="Graham Forrester" w:date="2019-12-10T14:17:00Z">
        <w:r w:rsidR="00367168">
          <w:t xml:space="preserve">i.e. </w:t>
        </w:r>
      </w:ins>
      <w:r w:rsidR="00BF35E9">
        <w:t xml:space="preserve">landscape, ecosystem, taxonomic, and genetic) </w:t>
      </w:r>
      <w:del w:id="41" w:author="Graham Forrester" w:date="2019-12-10T14:19:00Z">
        <w:r w:rsidDel="00367168">
          <w:delText xml:space="preserve">may be compared across similar systems </w:delText>
        </w:r>
      </w:del>
      <w:r>
        <w:t xml:space="preserve">over time and space </w:t>
      </w:r>
      <w:commentRangeStart w:id="42"/>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42"/>
      <w:r w:rsidR="00CD5F38">
        <w:rPr>
          <w:rStyle w:val="CommentReference"/>
        </w:rPr>
        <w:commentReference w:id="42"/>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ins w:id="43" w:author="Graham Forrester" w:date="2019-12-10T14:19:00Z">
        <w:r w:rsidR="00367168">
          <w:t>asure</w:t>
        </w:r>
      </w:ins>
      <w:del w:id="44" w:author="Graham Forrester" w:date="2019-12-10T14:19:00Z">
        <w:r w:rsidDel="00367168">
          <w:delText>tric</w:delText>
        </w:r>
      </w:del>
      <w:r>
        <w:t xml:space="preserve"> </w:t>
      </w:r>
      <w:r w:rsidR="00BF35E9">
        <w:t xml:space="preserve">of biodiversity </w:t>
      </w:r>
      <w:r>
        <w:t xml:space="preserve">that can be readily compared across similar environments </w:t>
      </w:r>
      <w:commentRangeStart w:id="45"/>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45"/>
      <w:r w:rsidR="00CD5F38">
        <w:rPr>
          <w:rStyle w:val="CommentReference"/>
        </w:rPr>
        <w:commentReference w:id="45"/>
      </w:r>
      <w:r>
        <w:t>.</w:t>
      </w:r>
    </w:p>
    <w:p w14:paraId="17B674DA" w14:textId="2ECC29C9" w:rsidR="00FB6DD0" w:rsidRDefault="00FB6DD0" w:rsidP="00FB6DD0">
      <w:pPr>
        <w:rPr>
          <w:ins w:id="46" w:author="Graham Forrester" w:date="2019-12-10T14:40:00Z"/>
        </w:rPr>
      </w:pPr>
      <w:ins w:id="47" w:author="Graham Forrester" w:date="2019-12-10T14:26:00Z">
        <w:r>
          <w:t xml:space="preserve">Monitoring species richness requires substantial </w:t>
        </w:r>
        <w:commentRangeStart w:id="48"/>
        <w:commentRangeEnd w:id="48"/>
        <w:r>
          <w:rPr>
            <w:rStyle w:val="CommentReference"/>
          </w:rPr>
          <w:commentReference w:id="48"/>
        </w:r>
        <w:r>
          <w:t xml:space="preserve">taxonomic expertise </w:t>
        </w:r>
        <w:commentRangeStart w:id="49"/>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49"/>
        <w:r>
          <w:rPr>
            <w:rStyle w:val="CommentReference"/>
          </w:rPr>
          <w:commentReference w:id="49"/>
        </w:r>
        <w:r>
          <w:t xml:space="preserve">. Even for taxonomic groups that can be completely inventoried in principle, monitoring strategies that could detect all species in a given habitat are often prohibitively expensive and time-consuming </w:t>
        </w:r>
        <w:commentRangeStart w:id="50"/>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50"/>
        <w:r>
          <w:rPr>
            <w:rStyle w:val="CommentReference"/>
          </w:rPr>
          <w:commentReference w:id="50"/>
        </w:r>
        <w:r>
          <w:t xml:space="preserve">. </w:t>
        </w:r>
      </w:ins>
      <w:ins w:id="51" w:author="Graham Forrester" w:date="2019-12-10T14:27:00Z">
        <w:r>
          <w:t xml:space="preserve">Because a complete inventory of species present in an area is unattainable in many ecosystems, particularly in high diversity systems, surrogates are </w:t>
        </w:r>
      </w:ins>
      <w:ins w:id="52" w:author="Graham Forrester" w:date="2019-12-10T14:28:00Z">
        <w:r>
          <w:t xml:space="preserve">often </w:t>
        </w:r>
      </w:ins>
      <w:ins w:id="53" w:author="Graham Forrester" w:date="2019-12-10T14:27:00Z">
        <w:r>
          <w:t xml:space="preserve">used </w:t>
        </w:r>
      </w:ins>
      <w:ins w:id="54" w:author="Graham Forrester" w:date="2019-12-10T14:28:00Z">
        <w:r>
          <w:t xml:space="preserve">their place. </w:t>
        </w:r>
      </w:ins>
      <w:ins w:id="55" w:author="Graham Forrester" w:date="2019-12-10T14:29:00Z">
        <w:r>
          <w:t>Surrogates are</w:t>
        </w:r>
      </w:ins>
      <w:ins w:id="56" w:author="Graham Forrester" w:date="2019-12-10T14:27:00Z">
        <w:r>
          <w:t xml:space="preserve"> simple indicators that provide an estimate of a target component of biodiversity, often referred </w:t>
        </w:r>
        <w:commentRangeStart w:id="57"/>
        <w:r>
          <w:t xml:space="preserve">to </w:t>
        </w:r>
        <w:commentRangeEnd w:id="57"/>
        <w:r>
          <w:rPr>
            <w:rStyle w:val="CommentReference"/>
          </w:rPr>
          <w:commentReference w:id="57"/>
        </w:r>
        <w:r>
          <w:t xml:space="preserve">more simply as a target </w:t>
        </w:r>
        <w:commentRangeStart w:id="58"/>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58"/>
        <w:r>
          <w:rPr>
            <w:rStyle w:val="CommentReference"/>
          </w:rPr>
          <w:commentReference w:id="58"/>
        </w:r>
        <w:r>
          <w:t>.</w:t>
        </w:r>
      </w:ins>
    </w:p>
    <w:p w14:paraId="16F464A2" w14:textId="1B1D6EB9" w:rsidR="00A74D35" w:rsidRDefault="00A74D35" w:rsidP="00FB6DD0">
      <w:pPr>
        <w:rPr>
          <w:ins w:id="59" w:author="Graham Forrester" w:date="2019-12-10T14:26:00Z"/>
        </w:rPr>
      </w:pPr>
      <w:ins w:id="60" w:author="Graham Forrester" w:date="2019-12-10T14:58:00Z">
        <w:r>
          <w:lastRenderedPageBreak/>
          <w:t xml:space="preserve">Several types of </w:t>
        </w:r>
      </w:ins>
      <w:ins w:id="61" w:author="Graham Forrester" w:date="2019-12-10T15:03:00Z">
        <w:r>
          <w:t>bio</w:t>
        </w:r>
      </w:ins>
      <w:ins w:id="62" w:author="Graham Forrester" w:date="2019-12-10T15:04:00Z">
        <w:r>
          <w:t xml:space="preserve">logical and abiotic </w:t>
        </w:r>
      </w:ins>
      <w:ins w:id="63" w:author="Graham Forrester" w:date="2019-12-10T14:58:00Z">
        <w:r>
          <w:t>surrogate have been developed as indicators of species richness</w:t>
        </w:r>
      </w:ins>
      <w:ins w:id="64" w:author="Graham Forrester" w:date="2019-12-10T15:06:00Z">
        <w:r>
          <w:t xml:space="preserve"> targets</w:t>
        </w:r>
      </w:ins>
      <w:ins w:id="65" w:author="Graham Forrester" w:date="2019-12-10T14:58:00Z">
        <w:r>
          <w:t xml:space="preserve">. Biological surrogates </w:t>
        </w:r>
      </w:ins>
      <w:ins w:id="66" w:author="Graham Forrester" w:date="2019-12-10T15:04:00Z">
        <w:r>
          <w:t xml:space="preserve">can be </w:t>
        </w:r>
      </w:ins>
      <w:ins w:id="67" w:author="Graham Forrester" w:date="2019-12-10T15:23:00Z">
        <w:r w:rsidR="00FE2D2F">
          <w:t>classified</w:t>
        </w:r>
      </w:ins>
      <w:ins w:id="68" w:author="Graham Forrester" w:date="2019-12-10T15:05:00Z">
        <w:r>
          <w:t xml:space="preserve"> as “higher-taxa</w:t>
        </w:r>
      </w:ins>
      <w:ins w:id="69" w:author="Graham Forrester" w:date="2019-12-10T15:09:00Z">
        <w:r w:rsidR="00F31459">
          <w:t xml:space="preserve"> surrogates</w:t>
        </w:r>
      </w:ins>
      <w:ins w:id="70" w:author="Graham Forrester" w:date="2019-12-10T15:05:00Z">
        <w:r>
          <w:t xml:space="preserve">”, when </w:t>
        </w:r>
      </w:ins>
      <w:ins w:id="71" w:author="Graham Forrester" w:date="2019-12-10T15:15:00Z">
        <w:r w:rsidR="001C0F3A">
          <w:t>a</w:t>
        </w:r>
      </w:ins>
      <w:ins w:id="72" w:author="Graham Forrester" w:date="2019-12-10T15:05:00Z">
        <w:r>
          <w:t xml:space="preserve"> </w:t>
        </w:r>
        <w:proofErr w:type="spellStart"/>
        <w:r>
          <w:t>taxon</w:t>
        </w:r>
        <w:proofErr w:type="spellEnd"/>
        <w:r>
          <w:t xml:space="preserve"> </w:t>
        </w:r>
      </w:ins>
      <w:ins w:id="73" w:author="Graham Forrester" w:date="2019-12-10T15:15:00Z">
        <w:r w:rsidR="001C0F3A">
          <w:t>at a higher l</w:t>
        </w:r>
      </w:ins>
      <w:ins w:id="74" w:author="Graham Forrester" w:date="2019-12-10T15:16:00Z">
        <w:r w:rsidR="001C0F3A">
          <w:t xml:space="preserve">evel </w:t>
        </w:r>
      </w:ins>
      <w:ins w:id="75" w:author="Graham Forrester" w:date="2019-12-10T15:05:00Z">
        <w:r>
          <w:t xml:space="preserve">is used as a surrogate for </w:t>
        </w:r>
      </w:ins>
      <w:ins w:id="76" w:author="Graham Forrester" w:date="2019-12-10T15:06:00Z">
        <w:r>
          <w:t xml:space="preserve">the species richness of </w:t>
        </w:r>
      </w:ins>
      <w:ins w:id="77" w:author="Graham Forrester" w:date="2019-12-10T15:10:00Z">
        <w:r w:rsidR="00F31459">
          <w:t>taxa at lower taxonomic levels</w:t>
        </w:r>
      </w:ins>
      <w:ins w:id="78" w:author="Graham Forrester" w:date="2019-12-10T15:06:00Z">
        <w:r>
          <w:t>, “cross-taxa</w:t>
        </w:r>
      </w:ins>
      <w:ins w:id="79" w:author="Graham Forrester" w:date="2019-12-10T15:09:00Z">
        <w:r w:rsidR="00F31459">
          <w:t xml:space="preserve"> surrogates</w:t>
        </w:r>
      </w:ins>
      <w:ins w:id="80" w:author="Graham Forrester" w:date="2019-12-10T15:06:00Z">
        <w:r>
          <w:t xml:space="preserve">”, when </w:t>
        </w:r>
      </w:ins>
      <w:ins w:id="81" w:author="Graham Forrester" w:date="2019-12-10T15:08:00Z">
        <w:r>
          <w:t>species richness of one</w:t>
        </w:r>
      </w:ins>
      <w:ins w:id="82" w:author="Graham Forrester" w:date="2019-12-10T15:07:00Z">
        <w:r>
          <w:t xml:space="preserve"> taxon is used as a surrogate for </w:t>
        </w:r>
      </w:ins>
      <w:ins w:id="83" w:author="Graham Forrester" w:date="2019-12-10T15:08:00Z">
        <w:r>
          <w:t>species richness of another taxon at the same taxonomic level</w:t>
        </w:r>
      </w:ins>
      <w:ins w:id="84" w:author="Graham Forrester" w:date="2019-12-10T15:09:00Z">
        <w:r w:rsidR="00F31459">
          <w:t xml:space="preserve">, or “subset-taxa surrogates” </w:t>
        </w:r>
      </w:ins>
      <w:ins w:id="85" w:author="Graham Forrester" w:date="2019-12-10T15:15:00Z">
        <w:r w:rsidR="001C0F3A">
          <w:t xml:space="preserve">when one taxon </w:t>
        </w:r>
      </w:ins>
      <w:ins w:id="86" w:author="Graham Forrester" w:date="2019-12-10T15:16:00Z">
        <w:r w:rsidR="001C0F3A">
          <w:t xml:space="preserve">acts as a surrogate for a larger target group of which it is </w:t>
        </w:r>
      </w:ins>
      <w:ins w:id="87" w:author="Graham Forrester" w:date="2019-12-10T15:17:00Z">
        <w:r w:rsidR="001C0F3A">
          <w:t>a part {</w:t>
        </w:r>
        <w:proofErr w:type="spellStart"/>
        <w:r w:rsidR="001C0F3A">
          <w:t>Mellin</w:t>
        </w:r>
        <w:proofErr w:type="spellEnd"/>
        <w:r w:rsidR="001C0F3A">
          <w:t xml:space="preserve"> 2011}. </w:t>
        </w:r>
      </w:ins>
      <w:ins w:id="88" w:author="Graham Forrester" w:date="2019-12-10T15:18:00Z">
        <w:r w:rsidR="001C0F3A">
          <w:t xml:space="preserve">Abiotic surrogates </w:t>
        </w:r>
      </w:ins>
      <w:ins w:id="89" w:author="Graham Forrester" w:date="2019-12-10T15:19:00Z">
        <w:r w:rsidR="00FE2D2F">
          <w:t>include variables related to resource use (e.g. light, nutrients)</w:t>
        </w:r>
      </w:ins>
      <w:ins w:id="90" w:author="Graham Forrester" w:date="2019-12-10T15:20:00Z">
        <w:r w:rsidR="00FE2D2F">
          <w:t xml:space="preserve">, </w:t>
        </w:r>
      </w:ins>
      <w:ins w:id="91" w:author="Graham Forrester" w:date="2019-12-10T15:19:00Z">
        <w:r w:rsidR="00FE2D2F">
          <w:t xml:space="preserve">variables </w:t>
        </w:r>
      </w:ins>
      <w:ins w:id="92" w:author="Graham Forrester" w:date="2019-12-10T15:20:00Z">
        <w:r w:rsidR="00FE2D2F">
          <w:t xml:space="preserve">influencing physiological tolerances (e.g. </w:t>
        </w:r>
      </w:ins>
      <w:ins w:id="93" w:author="Graham Forrester" w:date="2019-12-10T15:21:00Z">
        <w:r w:rsidR="00FE2D2F">
          <w:t xml:space="preserve">temperature), and variables indirectly related to either of these (e.g. depth, latitude) </w:t>
        </w:r>
      </w:ins>
      <w:ins w:id="94" w:author="Graham Forrester" w:date="2019-12-10T15:22:00Z">
        <w:r w:rsidR="00FE2D2F">
          <w:t>{</w:t>
        </w:r>
        <w:proofErr w:type="spellStart"/>
        <w:r w:rsidR="00FE2D2F">
          <w:t>McAarthur</w:t>
        </w:r>
        <w:proofErr w:type="spellEnd"/>
        <w:r w:rsidR="00FE2D2F">
          <w:t xml:space="preserve"> 2010}.  </w:t>
        </w:r>
      </w:ins>
    </w:p>
    <w:p w14:paraId="1BBB1F82" w14:textId="3CE4DEE8" w:rsidR="00A0565F" w:rsidRDefault="00FE2D2F" w:rsidP="00A0565F">
      <w:pPr>
        <w:rPr>
          <w:moveTo w:id="95" w:author="Graham Forrester" w:date="2019-12-10T15:26:00Z"/>
        </w:rPr>
      </w:pPr>
      <w:moveToRangeStart w:id="96" w:author="Graham Forrester" w:date="2019-12-10T15:23:00Z" w:name="move26883824"/>
      <w:moveTo w:id="97" w:author="Graham Forrester" w:date="2019-12-10T15:23:00Z">
        <w:r>
          <w:t xml:space="preserve">An effective surrogate has two essential features: first, it takes less time, money, and experience to measure than the target and second, it maintains a consistently strong correlation with the target over space and </w:t>
        </w:r>
        <w:r>
          <w:rPr>
            <w:rStyle w:val="CommentReference"/>
          </w:rPr>
          <w:commentReference w:id="98"/>
        </w:r>
        <w:r>
          <w:t xml:space="preserve">time </w:t>
        </w:r>
        <w:commentRangeStart w:id="99"/>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99"/>
        <w:r>
          <w:t>.</w:t>
        </w:r>
        <w:r>
          <w:rPr>
            <w:rStyle w:val="CommentReference"/>
          </w:rPr>
          <w:commentReference w:id="99"/>
        </w:r>
      </w:moveTo>
      <w:moveToRangeEnd w:id="96"/>
      <w:ins w:id="100" w:author="Graham Forrester" w:date="2019-12-10T15:26:00Z">
        <w:r w:rsidR="00A0565F">
          <w:t xml:space="preserve"> </w:t>
        </w:r>
      </w:ins>
      <w:moveToRangeStart w:id="101" w:author="Graham Forrester" w:date="2019-12-10T15:26:00Z" w:name="move26883981"/>
      <w:moveTo w:id="102" w:author="Graham Forrester" w:date="2019-12-10T15:26:00Z">
        <w:del w:id="103" w:author="Graham Forrester" w:date="2019-12-10T15:36:00Z">
          <w:r w:rsidR="00A0565F" w:rsidDel="003157A0">
            <w:delText xml:space="preserve">Most </w:delText>
          </w:r>
          <w:commentRangeStart w:id="104"/>
          <w:r w:rsidR="00A0565F" w:rsidDel="003157A0">
            <w:delText>surrogate</w:delText>
          </w:r>
          <w:commentRangeEnd w:id="104"/>
          <w:r w:rsidR="00A0565F" w:rsidDel="003157A0">
            <w:rPr>
              <w:rStyle w:val="CommentReference"/>
            </w:rPr>
            <w:commentReference w:id="104"/>
          </w:r>
        </w:del>
      </w:moveTo>
      <w:ins w:id="105" w:author="Graham Forrester" w:date="2019-12-10T15:36:00Z">
        <w:r w:rsidR="003157A0">
          <w:t>Several</w:t>
        </w:r>
      </w:ins>
      <w:moveTo w:id="106" w:author="Graham Forrester" w:date="2019-12-10T15:26:00Z">
        <w:r w:rsidR="00A0565F">
          <w:t xml:space="preserve"> studies </w:t>
        </w:r>
        <w:del w:id="107" w:author="Graham Forrester" w:date="2019-12-10T15:36:00Z">
          <w:r w:rsidR="00A0565F" w:rsidDel="003157A0">
            <w:delText xml:space="preserve">to date </w:delText>
          </w:r>
        </w:del>
        <w:r w:rsidR="00A0565F">
          <w:t xml:space="preserve">have </w:t>
        </w:r>
        <w:del w:id="108" w:author="Graham Forrester" w:date="2019-12-10T15:36:00Z">
          <w:r w:rsidR="00A0565F" w:rsidDel="003157A0">
            <w:delText>been concerned with</w:delText>
          </w:r>
        </w:del>
      </w:moveTo>
      <w:ins w:id="109" w:author="Graham Forrester" w:date="2019-12-10T15:36:00Z">
        <w:r w:rsidR="003157A0">
          <w:t>evaluated</w:t>
        </w:r>
      </w:ins>
      <w:moveTo w:id="110" w:author="Graham Forrester" w:date="2019-12-10T15:26:00Z">
        <w:r w:rsidR="00A0565F">
          <w:t xml:space="preserve"> the effectiveness of surrogates </w:t>
        </w:r>
        <w:del w:id="111" w:author="Graham Forrester" w:date="2019-12-10T15:38:00Z">
          <w:r w:rsidR="00A0565F" w:rsidDel="003157A0">
            <w:delText>across spatial scales</w:delText>
          </w:r>
        </w:del>
      </w:moveTo>
      <w:ins w:id="112" w:author="Graham Forrester" w:date="2019-12-10T15:38:00Z">
        <w:r w:rsidR="003157A0">
          <w:t>as indicators of species richness across sites</w:t>
        </w:r>
      </w:ins>
      <w:moveTo w:id="113" w:author="Graham Forrester" w:date="2019-12-10T15:26:00Z">
        <w:r w:rsidR="00A0565F">
          <w:t xml:space="preserve"> </w:t>
        </w:r>
        <w:commentRangeStart w:id="114"/>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114"/>
        <w:r w:rsidR="00A0565F">
          <w:rPr>
            <w:rStyle w:val="CommentReference"/>
          </w:rPr>
          <w:commentReference w:id="114"/>
        </w:r>
        <w:r w:rsidR="00A0565F">
          <w:t xml:space="preserve">. The prevalence of studies </w:t>
        </w:r>
        <w:del w:id="115" w:author="Graham Forrester" w:date="2019-12-10T15:38:00Z">
          <w:r w:rsidR="00A0565F" w:rsidDel="003157A0">
            <w:delText>considering surrogates across spatial scales</w:delText>
          </w:r>
        </w:del>
      </w:moveTo>
      <w:ins w:id="116" w:author="Graham Forrester" w:date="2019-12-10T15:38:00Z">
        <w:r w:rsidR="003157A0">
          <w:t xml:space="preserve">analyzing the spatial </w:t>
        </w:r>
      </w:ins>
      <w:ins w:id="117" w:author="Graham Forrester" w:date="2019-12-10T15:39:00Z">
        <w:r w:rsidR="003157A0">
          <w:t>predi</w:t>
        </w:r>
      </w:ins>
      <w:ins w:id="118" w:author="Graham Forrester" w:date="2019-12-10T15:54:00Z">
        <w:r w:rsidR="00F10053">
          <w:t>c</w:t>
        </w:r>
      </w:ins>
      <w:ins w:id="119" w:author="Graham Forrester" w:date="2019-12-10T15:39:00Z">
        <w:r w:rsidR="003157A0">
          <w:t>tability of surrogates</w:t>
        </w:r>
      </w:ins>
      <w:moveTo w:id="120" w:author="Graham Forrester" w:date="2019-12-10T15:26:00Z">
        <w:r w:rsidR="00A0565F">
          <w:t xml:space="preserve"> may be due to the</w:t>
        </w:r>
      </w:moveTo>
      <w:ins w:id="121" w:author="Graham Forrester" w:date="2019-12-10T15:39:00Z">
        <w:r w:rsidR="003157A0">
          <w:t>ir</w:t>
        </w:r>
      </w:ins>
      <w:moveTo w:id="122" w:author="Graham Forrester" w:date="2019-12-10T15:26:00Z">
        <w:r w:rsidR="00A0565F">
          <w:t xml:space="preserve"> widespread use </w:t>
        </w:r>
        <w:del w:id="123" w:author="Graham Forrester" w:date="2019-12-10T15:39:00Z">
          <w:r w:rsidR="00A0565F" w:rsidDel="003157A0">
            <w:delText xml:space="preserve">of surrogates </w:delText>
          </w:r>
        </w:del>
        <w:r w:rsidR="00A0565F">
          <w:t xml:space="preserve">to identify priority conservation areas; this task requires an understanding of how the size and dispersion of the areas being conserved affects the relationship between the surrogate and </w:t>
        </w:r>
        <w:r w:rsidR="00A0565F">
          <w:rPr>
            <w:rStyle w:val="CommentReference"/>
          </w:rPr>
          <w:commentReference w:id="124"/>
        </w:r>
      </w:moveTo>
      <w:ins w:id="125" w:author="Graham Forrester" w:date="2019-12-10T15:37:00Z">
        <w:r w:rsidR="003157A0">
          <w:t xml:space="preserve">the </w:t>
        </w:r>
      </w:ins>
      <w:moveTo w:id="126" w:author="Graham Forrester" w:date="2019-12-10T15:26:00Z">
        <w:r w:rsidR="00A0565F">
          <w:t xml:space="preserve">target </w:t>
        </w:r>
        <w:commentRangeStart w:id="127"/>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 xml:space="preserve">(Margules, Pressey, &amp; Williams, 2002; Padoa-Schioppa, Baietto, Massa, &amp; Bottoni, 2006; T. J. Ward, </w:t>
        </w:r>
        <w:r w:rsidR="00A0565F" w:rsidRPr="004C5F85">
          <w:rPr>
            <w:noProof/>
          </w:rPr>
          <w:lastRenderedPageBreak/>
          <w:t>Vanderklift, Nicholls, &amp; Kenchington, 1999)</w:t>
        </w:r>
        <w:r w:rsidR="00A0565F">
          <w:fldChar w:fldCharType="end"/>
        </w:r>
        <w:commentRangeEnd w:id="127"/>
        <w:r w:rsidR="00A0565F">
          <w:rPr>
            <w:rStyle w:val="CommentReference"/>
          </w:rPr>
          <w:commentReference w:id="127"/>
        </w:r>
        <w:r w:rsidR="00A0565F">
          <w:t xml:space="preserve">. </w:t>
        </w:r>
        <w:commentRangeStart w:id="128"/>
        <w:r w:rsidR="00A0565F">
          <w:t xml:space="preserve">However, few studies have explicitly investigated surrogate effectiveness </w:t>
        </w:r>
        <w:del w:id="129" w:author="Graham Forrester" w:date="2019-12-10T15:39:00Z">
          <w:r w:rsidR="00A0565F" w:rsidDel="003157A0">
            <w:delText>across temporal scales</w:delText>
          </w:r>
        </w:del>
      </w:moveTo>
      <w:ins w:id="130" w:author="Graham Forrester" w:date="2019-12-10T15:39:00Z">
        <w:r w:rsidR="003157A0">
          <w:t>over time</w:t>
        </w:r>
      </w:ins>
      <w:moveTo w:id="131" w:author="Graham Forrester" w:date="2019-12-10T15:26:00Z">
        <w:r w:rsidR="00A0565F">
          <w:t xml:space="preserve">, and those that have are typically quite short </w:t>
        </w:r>
        <w:commentRangeStart w:id="132"/>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132"/>
        <w:r w:rsidR="00A0565F">
          <w:rPr>
            <w:rStyle w:val="CommentReference"/>
          </w:rPr>
          <w:commentReference w:id="132"/>
        </w:r>
        <w:r w:rsidR="00A0565F">
          <w:t xml:space="preserve">. Although not well-studied, several authors have argued that an effective surrogate must maintain a stable relationship with the target over time, in other words any environmental </w:t>
        </w:r>
        <w:commentRangeStart w:id="133"/>
        <w:r w:rsidR="00A0565F">
          <w:t>changes</w:t>
        </w:r>
        <w:commentRangeEnd w:id="133"/>
        <w:r w:rsidR="00A0565F">
          <w:rPr>
            <w:rStyle w:val="CommentReference"/>
          </w:rPr>
          <w:commentReference w:id="133"/>
        </w:r>
        <w:r w:rsidR="00A0565F">
          <w:t xml:space="preserve"> that influence the target must have a qualitatively similar influence on the surrogate </w:t>
        </w:r>
        <w:commentRangeEnd w:id="128"/>
        <w:r w:rsidR="00A0565F">
          <w:rPr>
            <w:rStyle w:val="CommentReference"/>
          </w:rPr>
          <w:commentReference w:id="128"/>
        </w:r>
        <w:commentRangeStart w:id="134"/>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134"/>
        <w:r w:rsidR="00A0565F">
          <w:rPr>
            <w:rStyle w:val="CommentReference"/>
          </w:rPr>
          <w:commentReference w:id="134"/>
        </w:r>
        <w:r w:rsidR="00A0565F">
          <w:t xml:space="preserve">. </w:t>
        </w:r>
        <w:del w:id="135" w:author="Graham Forrester" w:date="2019-12-10T16:25:00Z">
          <w:r w:rsidR="00A0565F" w:rsidDel="00B451A0">
            <w:delText>The need for more studies that investigate the effectiveness of surrogates over time is evident.</w:delText>
          </w:r>
        </w:del>
      </w:moveTo>
    </w:p>
    <w:moveToRangeEnd w:id="101"/>
    <w:p w14:paraId="734CE8E4" w14:textId="6CF42CC0" w:rsidR="002657C8" w:rsidDel="00FB6DD0" w:rsidRDefault="00B25C9B">
      <w:pPr>
        <w:rPr>
          <w:del w:id="136" w:author="Graham Forrester" w:date="2019-12-10T14:29:00Z"/>
        </w:rPr>
      </w:pPr>
      <w:commentRangeStart w:id="137"/>
      <w:ins w:id="138" w:author="Graham Forrester" w:date="2019-12-10T16:00:00Z">
        <w:r>
          <w:t xml:space="preserve">Our main aim </w:t>
        </w:r>
        <w:commentRangeEnd w:id="137"/>
        <w:r>
          <w:rPr>
            <w:rStyle w:val="CommentReference"/>
          </w:rPr>
          <w:commentReference w:id="137"/>
        </w:r>
        <w:r>
          <w:t xml:space="preserve">was </w:t>
        </w:r>
      </w:ins>
      <w:ins w:id="139" w:author="Graham Forrester" w:date="2019-12-10T16:01:00Z">
        <w:r>
          <w:t xml:space="preserve">thus </w:t>
        </w:r>
      </w:ins>
      <w:ins w:id="140" w:author="Graham Forrester" w:date="2019-12-10T16:00:00Z">
        <w:r>
          <w:t xml:space="preserve">to </w:t>
        </w:r>
      </w:ins>
      <w:ins w:id="141" w:author="Graham Forrester" w:date="2019-12-10T16:07:00Z">
        <w:r w:rsidR="00032E80">
          <w:t>study</w:t>
        </w:r>
      </w:ins>
      <w:ins w:id="142" w:author="Graham Forrester" w:date="2019-12-10T16:00:00Z">
        <w:r>
          <w:t xml:space="preserve"> how surrogate-target relationships vary </w:t>
        </w:r>
      </w:ins>
      <w:ins w:id="143" w:author="Graham Forrester" w:date="2019-12-10T16:05:00Z">
        <w:r w:rsidR="00032E80">
          <w:t xml:space="preserve">in space and time, </w:t>
        </w:r>
      </w:ins>
      <w:ins w:id="144" w:author="Graham Forrester" w:date="2019-12-10T16:06:00Z">
        <w:r w:rsidR="00032E80">
          <w:t>with a particular emphasis on longer-term temporal changes</w:t>
        </w:r>
      </w:ins>
      <w:ins w:id="145" w:author="Graham Forrester" w:date="2019-12-10T16:02:00Z">
        <w:r>
          <w:t>. We used coral reefs as a study system becaus</w:t>
        </w:r>
      </w:ins>
      <w:ins w:id="146" w:author="Graham Forrester" w:date="2019-12-10T16:03:00Z">
        <w:r w:rsidR="008B6706">
          <w:t xml:space="preserve">e they </w:t>
        </w:r>
      </w:ins>
      <w:ins w:id="147" w:author="Graham Forrester" w:date="2019-12-10T16:06:00Z">
        <w:r w:rsidR="00032E80">
          <w:t>s</w:t>
        </w:r>
      </w:ins>
      <w:moveToRangeStart w:id="148" w:author="Graham Forrester" w:date="2019-12-10T14:23:00Z" w:name="move26880254"/>
      <w:commentRangeStart w:id="149"/>
      <w:commentRangeStart w:id="150"/>
      <w:moveTo w:id="151" w:author="Graham Forrester" w:date="2019-12-10T14:23:00Z">
        <w:del w:id="152" w:author="Graham Forrester" w:date="2019-12-10T14:29:00Z">
          <w:r w:rsidR="002657C8" w:rsidDel="00FB6DD0">
            <w:delText>Surrogates</w:delText>
          </w:r>
          <w:commentRangeEnd w:id="149"/>
          <w:r w:rsidR="002657C8" w:rsidDel="00FB6DD0">
            <w:rPr>
              <w:rStyle w:val="CommentReference"/>
            </w:rPr>
            <w:commentReference w:id="149"/>
          </w:r>
          <w:commentRangeEnd w:id="150"/>
          <w:r w:rsidR="002657C8" w:rsidDel="00FB6DD0">
            <w:rPr>
              <w:rStyle w:val="CommentReference"/>
            </w:rPr>
            <w:commentReference w:id="150"/>
          </w:r>
          <w:r w:rsidR="002657C8" w:rsidDel="00FB6DD0">
            <w:delText xml:space="preserve"> </w:delText>
          </w:r>
          <w:commentRangeStart w:id="153"/>
          <w:r w:rsidR="002657C8" w:rsidDel="00FB6DD0">
            <w:delText xml:space="preserve">are used because a complete inventory of species present in an area is unattainable in many ecosystems, particularly in high diversity systems like coral reefs. </w:delText>
          </w:r>
        </w:del>
        <w:del w:id="154" w:author="Graham Forrester" w:date="2019-12-10T14:26:00Z">
          <w:r w:rsidR="002657C8" w:rsidDel="00FB6DD0">
            <w:delText xml:space="preserve">Even for taxonomic groups that can be completely inventoried in principle, monitoring strategies that could detect all species in a given habitat are often prohibitively expensive and time-consuming </w:delText>
          </w:r>
          <w:commentRangeStart w:id="155"/>
          <w:r w:rsidR="002657C8" w:rsidDel="00FB6DD0">
            <w:fldChar w:fldCharType="begin" w:fldLock="1"/>
          </w:r>
          <w:r w:rsidR="002657C8" w:rsidRPr="008B6706" w:rsidDel="00FB6DD0">
            <w:del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delInstrText>
          </w:r>
          <w:r w:rsidR="002657C8" w:rsidDel="00FB6DD0">
            <w:fldChar w:fldCharType="separate"/>
          </w:r>
          <w:r w:rsidR="002657C8" w:rsidRPr="008D6764" w:rsidDel="00FB6DD0">
            <w:rPr>
              <w:noProof/>
            </w:rPr>
            <w:delText>(Kati et al., 2004)</w:delText>
          </w:r>
          <w:r w:rsidR="002657C8" w:rsidDel="00FB6DD0">
            <w:fldChar w:fldCharType="end"/>
          </w:r>
          <w:commentRangeEnd w:id="155"/>
          <w:r w:rsidR="002657C8" w:rsidDel="00FB6DD0">
            <w:rPr>
              <w:rStyle w:val="CommentReference"/>
            </w:rPr>
            <w:commentReference w:id="155"/>
          </w:r>
          <w:r w:rsidR="002657C8" w:rsidDel="00FB6DD0">
            <w:delText xml:space="preserve">. Monitoring species richness requires substantial </w:delText>
          </w:r>
          <w:commentRangeEnd w:id="153"/>
          <w:r w:rsidR="002657C8" w:rsidDel="00FB6DD0">
            <w:rPr>
              <w:rStyle w:val="CommentReference"/>
            </w:rPr>
            <w:commentReference w:id="153"/>
          </w:r>
          <w:r w:rsidR="002657C8" w:rsidDel="00FB6DD0">
            <w:delText xml:space="preserve">taxonomic expertise </w:delText>
          </w:r>
          <w:commentRangeStart w:id="156"/>
          <w:r w:rsidR="002657C8" w:rsidDel="00FB6DD0">
            <w:fldChar w:fldCharType="begin" w:fldLock="1"/>
          </w:r>
          <w:r w:rsidR="002657C8" w:rsidDel="00FB6DD0">
            <w:del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delInstrText>
          </w:r>
          <w:r w:rsidR="002657C8" w:rsidDel="00FB6DD0">
            <w:fldChar w:fldCharType="separate"/>
          </w:r>
          <w:r w:rsidR="002657C8" w:rsidRPr="00484C29" w:rsidDel="00FB6DD0">
            <w:rPr>
              <w:noProof/>
            </w:rPr>
            <w:delText>(Derraik et al., 2002; Hirst, 2008; Sebek et al., 2012)</w:delText>
          </w:r>
          <w:r w:rsidR="002657C8" w:rsidDel="00FB6DD0">
            <w:fldChar w:fldCharType="end"/>
          </w:r>
          <w:commentRangeEnd w:id="156"/>
          <w:r w:rsidR="002657C8" w:rsidDel="00FB6DD0">
            <w:rPr>
              <w:rStyle w:val="CommentReference"/>
            </w:rPr>
            <w:commentReference w:id="156"/>
          </w:r>
          <w:r w:rsidR="002657C8" w:rsidDel="00FB6DD0">
            <w:delText>.</w:delText>
          </w:r>
        </w:del>
      </w:moveTo>
      <w:moveToRangeEnd w:id="148"/>
    </w:p>
    <w:p w14:paraId="0842E37A" w14:textId="67B60AF1" w:rsidR="008B6706" w:rsidRDefault="00A679EA">
      <w:pPr>
        <w:rPr>
          <w:ins w:id="157" w:author="Graham Forrester" w:date="2019-12-10T16:04:00Z"/>
        </w:rPr>
        <w:pPrChange w:id="158" w:author="Graham Forrester" w:date="2019-12-10T16:25:00Z">
          <w:pPr>
            <w:ind w:firstLine="0"/>
          </w:pPr>
        </w:pPrChange>
      </w:pPr>
      <w:bookmarkStart w:id="159" w:name="_q2hepsd6fli" w:colFirst="0" w:colLast="0"/>
      <w:bookmarkEnd w:id="159"/>
      <w:commentRangeStart w:id="160"/>
      <w:del w:id="161" w:author="Graham Forrester" w:date="2019-12-10T16:03:00Z">
        <w:r w:rsidDel="008B6706">
          <w:delText>Coral</w:delText>
        </w:r>
        <w:commentRangeEnd w:id="160"/>
        <w:r w:rsidDel="008B6706">
          <w:rPr>
            <w:rStyle w:val="CommentReference"/>
          </w:rPr>
          <w:commentReference w:id="160"/>
        </w:r>
        <w:r w:rsidDel="008B6706">
          <w:delText xml:space="preserve"> reefs </w:delText>
        </w:r>
        <w:r w:rsidR="00BF35E9" w:rsidDel="008B6706">
          <w:delText>s</w:delText>
        </w:r>
      </w:del>
      <w:r w:rsidR="00BF35E9">
        <w:t>upport high biodiversity and</w:t>
      </w:r>
      <w:r>
        <w:t xml:space="preserve"> are </w:t>
      </w:r>
      <w:ins w:id="162" w:author="Graham Forrester" w:date="2019-12-10T16:07:00Z">
        <w:r w:rsidR="00032E80">
          <w:t xml:space="preserve">have been strongly affected </w:t>
        </w:r>
      </w:ins>
      <w:r>
        <w:t xml:space="preserve">globally </w:t>
      </w:r>
      <w:ins w:id="163" w:author="Graham Forrester" w:date="2019-12-10T16:08:00Z">
        <w:r w:rsidR="00032E80">
          <w:t xml:space="preserve">over the past several decades </w:t>
        </w:r>
      </w:ins>
      <w:del w:id="164" w:author="Graham Forrester" w:date="2019-12-10T16:08:00Z">
        <w:r w:rsidDel="00032E80">
          <w:delText xml:space="preserve">threatened </w:delText>
        </w:r>
      </w:del>
      <w:r w:rsidR="00BF35E9">
        <w:t>by</w:t>
      </w:r>
      <w:r>
        <w:t xml:space="preserve"> </w:t>
      </w:r>
      <w:commentRangeStart w:id="165"/>
      <w:del w:id="166" w:author="Graham Forrester" w:date="2019-12-10T14:20:00Z">
        <w:r w:rsidDel="00367168">
          <w:delText xml:space="preserve">environmental </w:delText>
        </w:r>
      </w:del>
      <w:commentRangeEnd w:id="165"/>
      <w:ins w:id="167" w:author="Graham Forrester" w:date="2019-12-10T14:20:00Z">
        <w:r w:rsidR="00367168">
          <w:t xml:space="preserve">natural </w:t>
        </w:r>
      </w:ins>
      <w:r w:rsidR="00A85B62">
        <w:rPr>
          <w:rStyle w:val="CommentReference"/>
        </w:rPr>
        <w:commentReference w:id="165"/>
      </w:r>
      <w:r>
        <w:t xml:space="preserve">and anthropogenic </w:t>
      </w:r>
      <w:r w:rsidR="00BF35E9">
        <w:t>stressors</w:t>
      </w:r>
      <w:r>
        <w:t xml:space="preserve">, including </w:t>
      </w:r>
      <w:r w:rsidR="00DE59B9">
        <w:t xml:space="preserve">storms, </w:t>
      </w:r>
      <w:r>
        <w:t xml:space="preserve">ocean acidification, persistent high </w:t>
      </w:r>
      <w:r>
        <w:lastRenderedPageBreak/>
        <w:t xml:space="preserve">temperatures, </w:t>
      </w:r>
      <w:r w:rsidR="00DE59B9">
        <w:t>coastal development</w:t>
      </w:r>
      <w:r w:rsidR="00FB6C3D">
        <w:t>,</w:t>
      </w:r>
      <w:r w:rsidR="00DE59B9">
        <w:t xml:space="preserve"> </w:t>
      </w:r>
      <w:r>
        <w:t xml:space="preserve">and overfishing </w:t>
      </w:r>
      <w:commentRangeStart w:id="168"/>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168"/>
      <w:r w:rsidR="00CD5F38">
        <w:rPr>
          <w:rStyle w:val="CommentReference"/>
        </w:rPr>
        <w:commentReference w:id="168"/>
      </w:r>
      <w:r>
        <w:t xml:space="preserve">. </w:t>
      </w:r>
    </w:p>
    <w:p w14:paraId="5C9E366C" w14:textId="72E64DC8" w:rsidR="00A679EA" w:rsidRDefault="00A679EA" w:rsidP="00E756F3">
      <w:r>
        <w:t xml:space="preserve">Reef fishes and hard corals (Scleractinia) are </w:t>
      </w:r>
      <w:r w:rsidR="00001C24">
        <w:t>important taxa in coral reef ecosystems because they</w:t>
      </w:r>
      <w:r>
        <w:t xml:space="preserve"> </w:t>
      </w:r>
      <w:r w:rsidR="00001C24">
        <w:t xml:space="preserve">help </w:t>
      </w:r>
      <w:r>
        <w:t xml:space="preserve">establish and maintain biodiversity </w:t>
      </w:r>
      <w:r w:rsidR="00001C24">
        <w:t xml:space="preserve">and </w:t>
      </w:r>
      <w:r>
        <w:t>fil</w:t>
      </w:r>
      <w:r w:rsidR="00001C24">
        <w:t>l</w:t>
      </w:r>
      <w:r>
        <w:t xml:space="preserve"> multiple functional roles </w:t>
      </w:r>
      <w:commentRangeStart w:id="169"/>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169"/>
      <w:r w:rsidR="00460D4B">
        <w:rPr>
          <w:rStyle w:val="CommentReference"/>
        </w:rPr>
        <w:commentReference w:id="169"/>
      </w:r>
      <w:r>
        <w:t xml:space="preserve">. They are also economically valuable because they attract tourists and fish serve as a valuable food source </w:t>
      </w:r>
      <w:commentRangeStart w:id="170"/>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170"/>
      <w:r w:rsidR="00460D4B">
        <w:rPr>
          <w:rStyle w:val="CommentReference"/>
        </w:rPr>
        <w:commentReference w:id="170"/>
      </w:r>
      <w:r>
        <w:t xml:space="preserve">. Concerns regarding the </w:t>
      </w:r>
      <w:commentRangeStart w:id="171"/>
      <w:r>
        <w:t>declines</w:t>
      </w:r>
      <w:commentRangeEnd w:id="171"/>
      <w:r w:rsidR="00226D8D">
        <w:rPr>
          <w:rStyle w:val="CommentReference"/>
        </w:rPr>
        <w:commentReference w:id="171"/>
      </w:r>
      <w:r>
        <w:t xml:space="preserve"> of corals and fish</w:t>
      </w:r>
      <w:r w:rsidR="004D5430">
        <w:t>,</w:t>
      </w:r>
      <w:r>
        <w:t xml:space="preserve"> given their ecological and economic values</w:t>
      </w:r>
      <w:r w:rsidR="004D5430">
        <w:t>,</w:t>
      </w:r>
      <w:r>
        <w:t xml:space="preserve"> motivate many </w:t>
      </w:r>
      <w:r w:rsidR="00703A7A">
        <w:t>research</w:t>
      </w:r>
      <w:r>
        <w:t xml:space="preserve"> programs to estimate </w:t>
      </w:r>
      <w:r w:rsidR="00DE59B9">
        <w:t xml:space="preserve">the species </w:t>
      </w:r>
      <w:r>
        <w:t>richness of these groups</w:t>
      </w:r>
      <w:r w:rsidR="00BF35E9">
        <w:t xml:space="preserve"> </w:t>
      </w:r>
      <w:r w:rsidR="004D5430">
        <w:t>in order to better</w:t>
      </w:r>
      <w:r w:rsidR="00BF35E9">
        <w:t xml:space="preserve"> understand causes of decline</w:t>
      </w:r>
      <w:r w:rsidR="00697406">
        <w:t xml:space="preserve"> </w:t>
      </w:r>
      <w:commentRangeStart w:id="172"/>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172"/>
      <w:r w:rsidR="00697406">
        <w:rPr>
          <w:rStyle w:val="CommentReference"/>
        </w:rPr>
        <w:commentReference w:id="172"/>
      </w:r>
      <w:r>
        <w:t>.</w:t>
      </w:r>
    </w:p>
    <w:p w14:paraId="71F36EF8" w14:textId="68F2FB62" w:rsidR="004D5430" w:rsidRDefault="004D5430" w:rsidP="00CC386C">
      <w:commentRangeStart w:id="173"/>
      <w:r>
        <w:t>In</w:t>
      </w:r>
      <w:commentRangeEnd w:id="173"/>
      <w:r>
        <w:rPr>
          <w:rStyle w:val="CommentReference"/>
        </w:rPr>
        <w:commentReference w:id="173"/>
      </w:r>
      <w:r>
        <w:t xml:space="preserve"> an </w:t>
      </w:r>
      <w:commentRangeStart w:id="174"/>
      <w:r>
        <w:t xml:space="preserve">effort to more readily </w:t>
      </w:r>
      <w:commentRangeStart w:id="175"/>
      <w:r>
        <w:t xml:space="preserve">understand </w:t>
      </w:r>
      <w:commentRangeEnd w:id="175"/>
      <w:r w:rsidR="00226D8D">
        <w:rPr>
          <w:rStyle w:val="CommentReference"/>
        </w:rPr>
        <w:commentReference w:id="175"/>
      </w:r>
      <w:r>
        <w:t xml:space="preserve">these declines, certain landscape features </w:t>
      </w:r>
      <w:r w:rsidR="00FB2624">
        <w:t>have been used to predict biodiversity on coral reefs. These landscape features can be thought of as</w:t>
      </w:r>
      <w:r>
        <w:t xml:space="preserve"> potential </w:t>
      </w:r>
      <w:r w:rsidR="006875BD">
        <w:t>surrogates</w:t>
      </w:r>
      <w:r>
        <w:t xml:space="preserve">, simple indicators that provide an estimate of a target component of biodiversity, often referred </w:t>
      </w:r>
      <w:commentRangeStart w:id="176"/>
      <w:r>
        <w:t xml:space="preserve">to </w:t>
      </w:r>
      <w:commentRangeEnd w:id="176"/>
      <w:r w:rsidR="00A85B62">
        <w:rPr>
          <w:rStyle w:val="CommentReference"/>
        </w:rPr>
        <w:commentReference w:id="176"/>
      </w:r>
      <w:r>
        <w:t xml:space="preserve">more simply as a target </w:t>
      </w:r>
      <w:commentRangeStart w:id="177"/>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177"/>
      <w:r>
        <w:rPr>
          <w:rStyle w:val="CommentReference"/>
        </w:rPr>
        <w:commentReference w:id="177"/>
      </w:r>
      <w:r>
        <w:t xml:space="preserve">. </w:t>
      </w:r>
      <w:moveFromRangeStart w:id="178" w:author="Graham Forrester" w:date="2019-12-10T15:23:00Z" w:name="move26883824"/>
      <w:moveFrom w:id="179" w:author="Graham Forrester" w:date="2019-12-10T15:23:00Z">
        <w:r w:rsidDel="00FE2D2F">
          <w:t>An effective surrogate has two essential features: first, it takes less time, money, and experience to measure than the target and second</w:t>
        </w:r>
        <w:r w:rsidR="00FB2624" w:rsidDel="00FE2D2F">
          <w:t>,</w:t>
        </w:r>
        <w:r w:rsidDel="00FE2D2F">
          <w:t xml:space="preserve"> it maintains a consistently strong correlation with the target over space and </w:t>
        </w:r>
        <w:commentRangeEnd w:id="174"/>
        <w:r w:rsidR="005030CE" w:rsidDel="00FE2D2F">
          <w:rPr>
            <w:rStyle w:val="CommentReference"/>
          </w:rPr>
          <w:commentReference w:id="174"/>
        </w:r>
        <w:r w:rsidDel="00FE2D2F">
          <w:t xml:space="preserve">time </w:t>
        </w:r>
        <w:commentRangeStart w:id="180"/>
        <w:r w:rsidDel="00FE2D2F">
          <w:fldChar w:fldCharType="begin" w:fldLock="1"/>
        </w:r>
        <w:r w:rsidRPr="003157A0" w:rsidDel="00FE2D2F">
          <w:instrText>ADDIN CSL_CITATION {"citationItems":[{"id":"ITEM-1","itemData":{"author":[{"dropping-particle":"","family":"Colwell","given":"Robert K.","non-dropping-particle":"","parse-names":false,"suffix":""},{"dropping-particle":"","family":"Coddington","given":"Jonathan A.","non-</w:instrText>
        </w:r>
        <w:r w:rsidRPr="00B25C9B" w:rsidDel="00FE2D2F">
          <w:instrText xml:space="preserve">dropping-particle":"","parse-names":false,"suffix":""}],"container-title":"Philosophical Transactions of the Royal Society B","id":"ITEM-1","issued":{"date-parts":[["1994"]]},"note":"-Relationship between target and surrogate should be logical and based on a priori knowledge\n-Site should be considered </w:instrText>
        </w:r>
        <w:r w:rsidRPr="008B6706" w:rsidDel="00FE2D2F">
          <w:instrText>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w:instrText>
        </w:r>
        <w:r w:rsidRPr="00032E80" w:rsidDel="00FE2D2F">
          <w:instrText>ris":["http://www.mendeley.com/documents/?uuid=1c71cd05-6a0d-4e0c-b5f7-7226aca1bba6"]},{"id":"ITEM-2","itemData":{"abstract":"The usefulness of surrogates to estimate complex variables describing community structure, such as the various components of biodiversity, is long established. Most attention has</w:instrText>
        </w:r>
        <w:r w:rsidRPr="00E756F3" w:rsidDel="00FE2D2F">
          <w:instrText xml:space="preserve"> been given to surrogates of species richness and species diversity and has focused on identifying a subset of taxa as a surrogate of total community richness or diversity. In adopting a surrogate measure, it</w:instrText>
        </w:r>
        <w:r w:rsidRPr="00FE2D2F" w:rsidDel="00FE2D2F">
          <w:instrText xml:space="preserve">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rsidDel="00FE2D2F">
          <w:fldChar w:fldCharType="separate"/>
        </w:r>
        <w:r w:rsidRPr="003157A0" w:rsidDel="00FE2D2F">
          <w:rPr>
            <w:noProof/>
          </w:rPr>
          <w:t>(Colwell &amp; Coddington, 1994; Magierowski &amp; Johnson, 2006; Moreno, Rojas, Pineda, &amp; Escobar, 2007)</w:t>
        </w:r>
        <w:r w:rsidDel="00FE2D2F">
          <w:fldChar w:fldCharType="end"/>
        </w:r>
        <w:commentRangeEnd w:id="180"/>
        <w:r w:rsidDel="00FE2D2F">
          <w:t>.</w:t>
        </w:r>
        <w:r w:rsidDel="00FE2D2F">
          <w:rPr>
            <w:rStyle w:val="CommentReference"/>
          </w:rPr>
          <w:commentReference w:id="180"/>
        </w:r>
        <w:ins w:id="181" w:author="Nicole" w:date="2019-12-06T23:23:00Z">
          <w:r w:rsidR="00A85B62" w:rsidDel="00FE2D2F">
            <w:t xml:space="preserve"> </w:t>
          </w:r>
        </w:ins>
      </w:moveFrom>
      <w:moveFromRangeEnd w:id="178"/>
      <w:commentRangeStart w:id="182"/>
      <w:r>
        <w:t xml:space="preserve">Evaluating the ability for </w:t>
      </w:r>
      <w:r w:rsidR="00FB2624">
        <w:t xml:space="preserve">landscape features </w:t>
      </w:r>
      <w:r>
        <w:t xml:space="preserve">to be used as surrogates might inform monitoring efforts that have limited resources and lead to a greater understanding of how the relationships </w:t>
      </w:r>
      <w:commentRangeStart w:id="183"/>
      <w:r>
        <w:t>between</w:t>
      </w:r>
      <w:commentRangeEnd w:id="183"/>
      <w:r w:rsidR="00226D8D">
        <w:rPr>
          <w:rStyle w:val="CommentReference"/>
        </w:rPr>
        <w:commentReference w:id="183"/>
      </w:r>
      <w:r>
        <w:t xml:space="preserve"> </w:t>
      </w:r>
      <w:r w:rsidR="00FB2624">
        <w:t xml:space="preserve">landscape features </w:t>
      </w:r>
      <w:r>
        <w:t xml:space="preserve">and biodiversity change over time and space. </w:t>
      </w:r>
      <w:moveFromRangeStart w:id="184" w:author="Graham Forrester" w:date="2019-12-10T15:26:00Z" w:name="move26883981"/>
      <w:moveFrom w:id="185" w:author="Graham Forrester" w:date="2019-12-10T15:26:00Z">
        <w:r w:rsidDel="00A0565F">
          <w:t xml:space="preserve">Most </w:t>
        </w:r>
        <w:commentRangeStart w:id="186"/>
        <w:r w:rsidDel="00A0565F">
          <w:t>surrogate</w:t>
        </w:r>
        <w:commentRangeEnd w:id="186"/>
        <w:r w:rsidR="00D97955" w:rsidDel="00A0565F">
          <w:rPr>
            <w:rStyle w:val="CommentReference"/>
          </w:rPr>
          <w:commentReference w:id="186"/>
        </w:r>
        <w:r w:rsidDel="00A0565F">
          <w:t xml:space="preserve"> studies to date have been concerned with </w:t>
        </w:r>
        <w:r w:rsidDel="00A0565F">
          <w:lastRenderedPageBreak/>
          <w:t xml:space="preserve">the effectiveness of surrogates across spatial scales </w:t>
        </w:r>
        <w:commentRangeStart w:id="187"/>
        <w:r w:rsidDel="00A0565F">
          <w:fldChar w:fldCharType="begin" w:fldLock="1"/>
        </w:r>
        <w:r w:rsidRPr="003157A0" w:rsidDel="00A0565F">
          <w:instrText>ADDIN CSL_CITATION {"citationItems":[{"id":"ITEM-1","itemData":{"ISSN":"00220981","abstract":"The focus of this study was to measure natural spatial variability in the biodiversity of fauna inhabiting kelp holdfasts in northeastern New Zealand at several spatial scales: from meters up t</w:instrText>
        </w:r>
        <w:r w:rsidRPr="00B25C9B" w:rsidDel="00A0565F">
          <w:instrTex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w:instrText>
        </w:r>
        <w:r w:rsidRPr="008B6706" w:rsidDel="00A0565F">
          <w:instrText>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w:instrText>
        </w:r>
        <w:r w:rsidRPr="00032E80" w:rsidDel="00A0565F">
          <w:instrText xml:space="preserve">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w:instrText>
        </w:r>
        <w:r w:rsidRPr="00E756F3" w:rsidDel="00A0565F">
          <w:instrText xml:space="preserve">did the proportional abundances of phyla. </w:instrText>
        </w:r>
        <w:r w:rsidRPr="00A0565F" w:rsidDel="00A0565F">
          <w:instrText>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Del="00A0565F">
          <w:fldChar w:fldCharType="separate"/>
        </w:r>
        <w:r w:rsidRPr="003157A0" w:rsidDel="00A0565F">
          <w:rPr>
            <w:noProof/>
          </w:rPr>
          <w:t>(Anderson, Diebel, Blom, &amp; Landers, 2005; Darling et al., 2017; Eglington, Noble, &amp; Fuller, 2012; Smale, 2010)</w:t>
        </w:r>
        <w:r w:rsidDel="00A0565F">
          <w:fldChar w:fldCharType="end"/>
        </w:r>
        <w:commentRangeEnd w:id="187"/>
        <w:r w:rsidDel="00A0565F">
          <w:rPr>
            <w:rStyle w:val="CommentReference"/>
          </w:rPr>
          <w:commentReference w:id="187"/>
        </w:r>
        <w:r w:rsidDel="00A0565F">
          <w:t xml:space="preserve">. The prevalence of studies considering surrogates across spatial scales may be due to the widespread use of surrogates to identify priority conservation areas; this task requires an understanding of how the size and dispersion of the areas being conserved </w:t>
        </w:r>
        <w:r w:rsidR="009D158F" w:rsidDel="00A0565F">
          <w:t>affects the relationship</w:t>
        </w:r>
        <w:r w:rsidDel="00A0565F">
          <w:t xml:space="preserve"> between the surrogate and </w:t>
        </w:r>
        <w:commentRangeEnd w:id="182"/>
        <w:r w:rsidR="005030CE" w:rsidDel="00A0565F">
          <w:rPr>
            <w:rStyle w:val="CommentReference"/>
          </w:rPr>
          <w:commentReference w:id="182"/>
        </w:r>
        <w:commentRangeStart w:id="188"/>
        <w:r w:rsidDel="00A0565F">
          <w:t>target</w:t>
        </w:r>
        <w:commentRangeEnd w:id="188"/>
        <w:r w:rsidR="00D97955" w:rsidDel="00A0565F">
          <w:rPr>
            <w:rStyle w:val="CommentReference"/>
          </w:rPr>
          <w:commentReference w:id="188"/>
        </w:r>
        <w:r w:rsidDel="00A0565F">
          <w:t xml:space="preserve"> </w:t>
        </w:r>
        <w:commentRangeStart w:id="189"/>
        <w:r w:rsidDel="00A0565F">
          <w:fldChar w:fldCharType="begin" w:fldLock="1"/>
        </w:r>
        <w:r w:rsidDel="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Del="00A0565F">
          <w:fldChar w:fldCharType="separate"/>
        </w:r>
        <w:r w:rsidRPr="004C5F85" w:rsidDel="00A0565F">
          <w:rPr>
            <w:noProof/>
          </w:rPr>
          <w:t>(Margules, Pressey, &amp; Williams, 2002; Padoa-Schioppa, Baietto, Massa, &amp; Bottoni, 2006; T. J. Ward, Vanderklift, Nicholls, &amp; Kenchington, 1999)</w:t>
        </w:r>
        <w:r w:rsidDel="00A0565F">
          <w:fldChar w:fldCharType="end"/>
        </w:r>
        <w:commentRangeEnd w:id="189"/>
        <w:r w:rsidDel="00A0565F">
          <w:rPr>
            <w:rStyle w:val="CommentReference"/>
          </w:rPr>
          <w:commentReference w:id="189"/>
        </w:r>
        <w:r w:rsidDel="00A0565F">
          <w:t xml:space="preserve">. </w:t>
        </w:r>
        <w:commentRangeStart w:id="190"/>
        <w:r w:rsidDel="00A0565F">
          <w:t>However, few studies have explicitly investigated surrogate effectiveness across temporal scales, and those that have are typically quite short</w:t>
        </w:r>
        <w:r w:rsidR="00EF0E81" w:rsidDel="00A0565F">
          <w:t xml:space="preserve"> </w:t>
        </w:r>
        <w:commentRangeStart w:id="191"/>
        <w:r w:rsidDel="00A0565F">
          <w:fldChar w:fldCharType="begin" w:fldLock="1"/>
        </w:r>
        <w:r w:rsidR="00EF0E81" w:rsidDel="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Del="00A0565F">
          <w:fldChar w:fldCharType="separate"/>
        </w:r>
        <w:r w:rsidR="00EF0E81" w:rsidRPr="00EF0E81" w:rsidDel="00A0565F">
          <w:rPr>
            <w:noProof/>
          </w:rPr>
          <w:t>(e.g., 13 months and 1 year; Magierowski &amp; Johnson, 2006; Rubal, Veiga, Vieira, &amp; Sousa-Pinto, 2011)</w:t>
        </w:r>
        <w:r w:rsidDel="00A0565F">
          <w:fldChar w:fldCharType="end"/>
        </w:r>
        <w:commentRangeEnd w:id="191"/>
        <w:r w:rsidDel="00A0565F">
          <w:rPr>
            <w:rStyle w:val="CommentReference"/>
          </w:rPr>
          <w:commentReference w:id="191"/>
        </w:r>
        <w:r w:rsidDel="00A0565F">
          <w:t xml:space="preserve">. </w:t>
        </w:r>
        <w:r w:rsidR="009D158F" w:rsidDel="00A0565F">
          <w:t>Although not well-studied</w:t>
        </w:r>
        <w:r w:rsidDel="00A0565F">
          <w:t xml:space="preserve">, </w:t>
        </w:r>
        <w:r w:rsidR="009D158F" w:rsidDel="00A0565F">
          <w:t xml:space="preserve">several </w:t>
        </w:r>
        <w:r w:rsidDel="00A0565F">
          <w:t xml:space="preserve">authors </w:t>
        </w:r>
        <w:r w:rsidR="009D158F" w:rsidDel="00A0565F">
          <w:t>have argued</w:t>
        </w:r>
        <w:r w:rsidDel="00A0565F">
          <w:t xml:space="preserve"> that an effective surrogate must maintain a stable relationship with the target over time, in other words any environmental </w:t>
        </w:r>
        <w:commentRangeStart w:id="192"/>
        <w:r w:rsidDel="00A0565F">
          <w:t>changes</w:t>
        </w:r>
        <w:commentRangeEnd w:id="192"/>
        <w:r w:rsidR="00226D8D" w:rsidDel="00A0565F">
          <w:rPr>
            <w:rStyle w:val="CommentReference"/>
          </w:rPr>
          <w:commentReference w:id="192"/>
        </w:r>
        <w:r w:rsidDel="00A0565F">
          <w:t xml:space="preserve"> that influence the target must have a qualitatively similar influence on the surrogate </w:t>
        </w:r>
        <w:commentRangeEnd w:id="190"/>
        <w:r w:rsidR="005030CE" w:rsidDel="00A0565F">
          <w:rPr>
            <w:rStyle w:val="CommentReference"/>
          </w:rPr>
          <w:commentReference w:id="190"/>
        </w:r>
        <w:commentRangeStart w:id="193"/>
        <w:r w:rsidDel="00A0565F">
          <w:fldChar w:fldCharType="begin" w:fldLock="1"/>
        </w:r>
        <w:r w:rsidDel="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Del="00A0565F">
          <w:fldChar w:fldCharType="separate"/>
        </w:r>
        <w:r w:rsidRPr="00E31DE6" w:rsidDel="00A0565F">
          <w:rPr>
            <w:noProof/>
          </w:rPr>
          <w:t>(Bevilacqua, Mistri, Terlizzi, &amp; Munari, 2018; Lewandowski, Noss, &amp; Parsons, 2010; Mellin et al., 2011)</w:t>
        </w:r>
        <w:r w:rsidDel="00A0565F">
          <w:fldChar w:fldCharType="end"/>
        </w:r>
        <w:commentRangeEnd w:id="193"/>
        <w:r w:rsidDel="00A0565F">
          <w:rPr>
            <w:rStyle w:val="CommentReference"/>
          </w:rPr>
          <w:commentReference w:id="193"/>
        </w:r>
        <w:r w:rsidDel="00A0565F">
          <w:t>. The need for more studies that investigate the effectiveness of surrogates over time is evident.</w:t>
        </w:r>
      </w:moveFrom>
      <w:moveFromRangeEnd w:id="184"/>
    </w:p>
    <w:p w14:paraId="139CF7E8" w14:textId="1E75A9A5" w:rsidR="00495A89" w:rsidRDefault="004D5430" w:rsidP="004D5430">
      <w:moveFromRangeStart w:id="194" w:author="Graham Forrester" w:date="2019-12-10T14:23:00Z" w:name="move26880254"/>
      <w:commentRangeStart w:id="195"/>
      <w:commentRangeStart w:id="196"/>
      <w:moveFrom w:id="197" w:author="Graham Forrester" w:date="2019-12-10T14:23:00Z">
        <w:r w:rsidDel="002657C8">
          <w:t>Surrogates</w:t>
        </w:r>
        <w:commentRangeEnd w:id="195"/>
        <w:r w:rsidR="00FB2624" w:rsidDel="002657C8">
          <w:rPr>
            <w:rStyle w:val="CommentReference"/>
          </w:rPr>
          <w:commentReference w:id="195"/>
        </w:r>
        <w:commentRangeEnd w:id="196"/>
        <w:r w:rsidR="00226D8D" w:rsidDel="002657C8">
          <w:rPr>
            <w:rStyle w:val="CommentReference"/>
          </w:rPr>
          <w:commentReference w:id="196"/>
        </w:r>
        <w:r w:rsidDel="002657C8">
          <w:t xml:space="preserve"> </w:t>
        </w:r>
        <w:commentRangeStart w:id="198"/>
        <w:r w:rsidDel="002657C8">
          <w:t xml:space="preserve">are used because </w:t>
        </w:r>
        <w:r w:rsidR="00A679EA" w:rsidDel="002657C8">
          <w:t xml:space="preserve">a complete inventory of species present in an area is unattainable in many ecosystems, </w:t>
        </w:r>
        <w:r w:rsidR="00BF35E9" w:rsidDel="002657C8">
          <w:t xml:space="preserve">particularly in high diversity systems like </w:t>
        </w:r>
        <w:r w:rsidR="00A679EA" w:rsidDel="002657C8">
          <w:t>coral reefs</w:t>
        </w:r>
        <w:r w:rsidR="00BF35E9" w:rsidDel="002657C8">
          <w:t>.</w:t>
        </w:r>
        <w:r w:rsidR="00E04396" w:rsidDel="002657C8">
          <w:t xml:space="preserve"> </w:t>
        </w:r>
        <w:r w:rsidR="00BF35E9" w:rsidDel="002657C8">
          <w:t xml:space="preserve">Even </w:t>
        </w:r>
        <w:r w:rsidR="00A679EA" w:rsidDel="002657C8">
          <w:t xml:space="preserve">for taxonomic groups that can be </w:t>
        </w:r>
        <w:r w:rsidR="00BF35E9" w:rsidDel="002657C8">
          <w:t xml:space="preserve">completely </w:t>
        </w:r>
        <w:r w:rsidR="00A679EA" w:rsidDel="002657C8">
          <w:t xml:space="preserve">inventoried in principle, monitoring strategies that could detect all species in a given habitat are often prohibitively expensive and time-consuming </w:t>
        </w:r>
        <w:commentRangeStart w:id="199"/>
        <w:r w:rsidR="008D6764" w:rsidDel="002657C8">
          <w:fldChar w:fldCharType="begin" w:fldLock="1"/>
        </w:r>
        <w:r w:rsidR="008D6764" w:rsidDel="002657C8">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rsidR="008D6764" w:rsidDel="002657C8">
          <w:fldChar w:fldCharType="separate"/>
        </w:r>
        <w:r w:rsidR="008D6764" w:rsidRPr="008D6764" w:rsidDel="002657C8">
          <w:rPr>
            <w:noProof/>
          </w:rPr>
          <w:t>(Kati et al., 2004)</w:t>
        </w:r>
        <w:r w:rsidR="008D6764" w:rsidDel="002657C8">
          <w:fldChar w:fldCharType="end"/>
        </w:r>
        <w:commentRangeEnd w:id="199"/>
        <w:r w:rsidR="008D6764" w:rsidDel="002657C8">
          <w:rPr>
            <w:rStyle w:val="CommentReference"/>
          </w:rPr>
          <w:commentReference w:id="199"/>
        </w:r>
        <w:r w:rsidR="00A679EA" w:rsidDel="002657C8">
          <w:t xml:space="preserve">. Monitoring species richness requires substantial </w:t>
        </w:r>
        <w:commentRangeEnd w:id="198"/>
        <w:r w:rsidR="005030CE" w:rsidDel="002657C8">
          <w:rPr>
            <w:rStyle w:val="CommentReference"/>
          </w:rPr>
          <w:commentReference w:id="198"/>
        </w:r>
        <w:r w:rsidR="00A679EA" w:rsidDel="002657C8">
          <w:t xml:space="preserve">taxonomic expertise </w:t>
        </w:r>
        <w:commentRangeStart w:id="200"/>
        <w:r w:rsidR="008D6764" w:rsidDel="002657C8">
          <w:fldChar w:fldCharType="begin" w:fldLock="1"/>
        </w:r>
        <w:r w:rsidR="00B95EAD" w:rsidDel="002657C8">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rsidR="008D6764" w:rsidDel="002657C8">
          <w:fldChar w:fldCharType="separate"/>
        </w:r>
        <w:r w:rsidR="00484C29" w:rsidRPr="00484C29" w:rsidDel="002657C8">
          <w:rPr>
            <w:noProof/>
          </w:rPr>
          <w:t xml:space="preserve">(Derraik et al., 2002; Hirst, 2008; </w:t>
        </w:r>
        <w:r w:rsidR="00484C29" w:rsidRPr="00484C29" w:rsidDel="002657C8">
          <w:rPr>
            <w:noProof/>
          </w:rPr>
          <w:lastRenderedPageBreak/>
          <w:t>Sebek et al., 2012)</w:t>
        </w:r>
        <w:r w:rsidR="008D6764" w:rsidDel="002657C8">
          <w:fldChar w:fldCharType="end"/>
        </w:r>
        <w:commentRangeEnd w:id="200"/>
        <w:r w:rsidR="008D6764" w:rsidDel="002657C8">
          <w:rPr>
            <w:rStyle w:val="CommentReference"/>
          </w:rPr>
          <w:commentReference w:id="200"/>
        </w:r>
        <w:r w:rsidR="00A679EA" w:rsidDel="002657C8">
          <w:t xml:space="preserve">. </w:t>
        </w:r>
      </w:moveFrom>
      <w:moveFromRangeEnd w:id="194"/>
      <w:r w:rsidR="00A679EA">
        <w:t xml:space="preserve">Alternatively, landscape features </w:t>
      </w:r>
      <w:r w:rsidR="00EB505B">
        <w:t xml:space="preserve">that are good surrogates </w:t>
      </w:r>
      <w:r w:rsidR="00A679EA">
        <w:t xml:space="preserve">do not require species identification and can improve simplicity and affordability of studies. As a result, biologists have attempted to identify landscape features that may be used as simple predictors of reef biodiversity. The most commonly measured landscape features of coral reefs are </w:t>
      </w:r>
      <w:r w:rsidR="00495A89">
        <w:t xml:space="preserve">percent </w:t>
      </w:r>
      <w:r w:rsidR="00A679EA">
        <w:t>hard coral cover</w:t>
      </w:r>
      <w:r w:rsidR="00495A89">
        <w:t xml:space="preserve"> (often, simply called coral cover)</w:t>
      </w:r>
      <w:r w:rsidR="00A679EA">
        <w:t xml:space="preserve"> and structural complexity </w:t>
      </w:r>
      <w:commentRangeStart w:id="201"/>
      <w:r w:rsidR="00A679EA">
        <w:t>(rugosity</w:t>
      </w:r>
      <w:commentRangeEnd w:id="201"/>
      <w:r w:rsidR="00226D8D">
        <w:rPr>
          <w:rStyle w:val="CommentReference"/>
        </w:rPr>
        <w:commentReference w:id="201"/>
      </w:r>
      <w:r w:rsidR="00A679EA">
        <w:t xml:space="preserve">). In fact, the temporal decline of these reef features is widely documented because they are so frequently measured </w:t>
      </w:r>
      <w:commentRangeStart w:id="202"/>
      <w:r w:rsidR="008D6764">
        <w:fldChar w:fldCharType="begin" w:fldLock="1"/>
      </w:r>
      <w:r w:rsidR="009933F1">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corals","type":"article-journal","volume":"301"},"uris":["http://www.mendeley.com/documents/?uuid=d5ae1871-98cc-455d-802a-022dbb0df349"]}],"mendeley":{"formattedCitation":"(Alvarez-Filip, Dulvy, Gill, Côté, &amp; Watkinson, 2009; Gardner, Côté, Gill, Grant, &amp; Watkinson, 2003)","plainTextFormattedCitation":"(Alvarez-Filip, Dulvy, Gill, Côté, &amp; Watkinson, 2009; Gardner, Côté, Gill, Grant, &amp; Watkinson, 2003)","previouslyFormattedCitation":"(Alvarez-Filip, Dulvy, Gill, Côté, &amp; Watkinson, 2009; Gardner, Côté, Gill, Grant, &amp; Watkinson, 2003)"},"properties":{"noteIndex":0},"schema":"https://github.com/citation-style-language/schema/raw/master/csl-citation.json"}</w:instrText>
      </w:r>
      <w:r w:rsidR="008D6764">
        <w:fldChar w:fldCharType="separate"/>
      </w:r>
      <w:r w:rsidR="008D6764" w:rsidRPr="008D6764">
        <w:rPr>
          <w:noProof/>
        </w:rPr>
        <w:t>(Alvarez-Filip, Dulvy, Gill, Côté, &amp; Watkinson, 2009; Gardner, Côté, Gill, Grant, &amp; Watkinson, 2003)</w:t>
      </w:r>
      <w:r w:rsidR="008D6764">
        <w:fldChar w:fldCharType="end"/>
      </w:r>
      <w:commentRangeEnd w:id="202"/>
      <w:r w:rsidR="009933F1">
        <w:rPr>
          <w:rStyle w:val="CommentReference"/>
        </w:rPr>
        <w:commentReference w:id="202"/>
      </w:r>
      <w:r w:rsidR="00A679EA">
        <w:t xml:space="preserve">. </w:t>
      </w:r>
      <w:r w:rsidR="00495A89">
        <w:t xml:space="preserve">Coral cover </w:t>
      </w:r>
      <w:r w:rsidR="00835659">
        <w:t>is expected</w:t>
      </w:r>
      <w:r w:rsidR="00495A89">
        <w:t xml:space="preserve"> to be a good surrogate for coral species richness because, presumably, the </w:t>
      </w:r>
      <w:commentRangeStart w:id="203"/>
      <w:r w:rsidR="00495A89">
        <w:t>more</w:t>
      </w:r>
      <w:commentRangeEnd w:id="203"/>
      <w:r w:rsidR="00226D8D">
        <w:rPr>
          <w:rStyle w:val="CommentReference"/>
        </w:rPr>
        <w:commentReference w:id="203"/>
      </w:r>
      <w:r w:rsidR="00495A89">
        <w:t xml:space="preserve"> area covered by corals, the greater variety of microhabitats they inhabit, and the greater number of species that would be present.</w:t>
      </w:r>
      <w:r w:rsidR="00495A89" w:rsidRPr="00495A89">
        <w:t xml:space="preserve"> </w:t>
      </w:r>
      <w:r w:rsidR="00495A89">
        <w:t xml:space="preserve">Rugosity </w:t>
      </w:r>
      <w:r w:rsidR="00835659">
        <w:t>is expected</w:t>
      </w:r>
      <w:r w:rsidR="00495A89">
        <w:t xml:space="preserve"> to be a good surrogate for fish species richness</w:t>
      </w:r>
      <w:r w:rsidR="00925C48">
        <w:t xml:space="preserve"> </w:t>
      </w:r>
      <w:r w:rsidR="00495A89">
        <w:t xml:space="preserve">because greater rugosity should provide a wider variety of structures that may be utilized by a greater diversity of fish species </w:t>
      </w:r>
      <w:commentRangeStart w:id="204"/>
      <w:r w:rsidR="00495A89">
        <w:fldChar w:fldCharType="begin" w:fldLock="1"/>
      </w:r>
      <w:r w:rsidR="00BC5F7E">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495A89">
        <w:fldChar w:fldCharType="separate"/>
      </w:r>
      <w:r w:rsidR="00495A89" w:rsidRPr="00C26A73">
        <w:rPr>
          <w:noProof/>
        </w:rPr>
        <w:t>(Darling et al., 2017; Graham et al., 2006; Gratwicke &amp; Speight, 2005; Newman et al., 2015)</w:t>
      </w:r>
      <w:r w:rsidR="00495A89">
        <w:fldChar w:fldCharType="end"/>
      </w:r>
      <w:commentRangeEnd w:id="204"/>
      <w:r w:rsidR="00495A89">
        <w:rPr>
          <w:rStyle w:val="CommentReference"/>
        </w:rPr>
        <w:commentReference w:id="204"/>
      </w:r>
      <w:r w:rsidR="00925C48">
        <w:t xml:space="preserve">. It has also been suggested that rugosity is a better surrogate for fish richness than percent coral cover because </w:t>
      </w:r>
      <w:r w:rsidR="00EB505B">
        <w:t xml:space="preserve">many </w:t>
      </w:r>
      <w:r w:rsidR="00925C48">
        <w:t xml:space="preserve">fish species utilize the intact structure of the reef </w:t>
      </w:r>
      <w:r w:rsidR="00EB505B">
        <w:t>even when the coral is dead</w:t>
      </w:r>
      <w:r w:rsidR="00925C48">
        <w:t xml:space="preserve"> </w:t>
      </w:r>
      <w:commentRangeStart w:id="205"/>
      <w:r w:rsidR="00925C48">
        <w:fldChar w:fldCharType="begin" w:fldLock="1"/>
      </w:r>
      <w:r w:rsidR="00925C48">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925C48">
        <w:fldChar w:fldCharType="separate"/>
      </w:r>
      <w:r w:rsidR="00925C48" w:rsidRPr="00C26A73">
        <w:rPr>
          <w:noProof/>
        </w:rPr>
        <w:t>(Wilson, Graham, Pratchett, Jones, &amp; Polunin, 2006)</w:t>
      </w:r>
      <w:r w:rsidR="00925C48">
        <w:fldChar w:fldCharType="end"/>
      </w:r>
      <w:commentRangeEnd w:id="205"/>
      <w:r w:rsidR="00925C48">
        <w:rPr>
          <w:rStyle w:val="CommentReference"/>
        </w:rPr>
        <w:commentReference w:id="205"/>
      </w:r>
      <w:r w:rsidR="00495A89">
        <w:t>.</w:t>
      </w:r>
    </w:p>
    <w:p w14:paraId="4DADD199" w14:textId="3D01F8A3" w:rsidR="001F3420" w:rsidRDefault="00495A89" w:rsidP="003B5B34">
      <w:commentRangeStart w:id="206"/>
      <w:r>
        <w:t>Corals</w:t>
      </w:r>
      <w:commentRangeEnd w:id="206"/>
      <w:r w:rsidR="003B5B34">
        <w:rPr>
          <w:rStyle w:val="CommentReference"/>
        </w:rPr>
        <w:commentReference w:id="206"/>
      </w:r>
      <w:r>
        <w:t xml:space="preserve"> and </w:t>
      </w:r>
      <w:commentRangeStart w:id="207"/>
      <w:r>
        <w:t>fish are such conspicuous, well-studied taxonomic groups that the richnesses of these groups are often extrapolated to represent the richness of all taxonomic groups on coral reefs</w:t>
      </w:r>
      <w:r w:rsidR="00B95EAD">
        <w:t xml:space="preserve"> </w:t>
      </w:r>
      <w:commentRangeStart w:id="208"/>
      <w:r w:rsidR="00B95EAD">
        <w:fldChar w:fldCharType="begin" w:fldLock="1"/>
      </w:r>
      <w:r w:rsidR="00BC5F7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B95EAD">
        <w:fldChar w:fldCharType="separate"/>
      </w:r>
      <w:r w:rsidR="00B95EAD" w:rsidRPr="00B95EAD">
        <w:rPr>
          <w:noProof/>
        </w:rPr>
        <w:t>(Graham et al., 2006)</w:t>
      </w:r>
      <w:r w:rsidR="00B95EAD">
        <w:fldChar w:fldCharType="end"/>
      </w:r>
      <w:commentRangeEnd w:id="208"/>
      <w:r w:rsidR="00B95EAD">
        <w:rPr>
          <w:rStyle w:val="CommentReference"/>
        </w:rPr>
        <w:commentReference w:id="208"/>
      </w:r>
      <w:r>
        <w:t xml:space="preserve">. </w:t>
      </w:r>
      <w:r w:rsidR="00E6241A">
        <w:t>The reliability of this extrapolation is not well-studied</w:t>
      </w:r>
      <w:commentRangeStart w:id="209"/>
      <w:r w:rsidR="00E6241A">
        <w:t xml:space="preserve">, </w:t>
      </w:r>
      <w:commentRangeEnd w:id="209"/>
      <w:r w:rsidR="00804C84">
        <w:rPr>
          <w:rStyle w:val="CommentReference"/>
        </w:rPr>
        <w:commentReference w:id="209"/>
      </w:r>
      <w:r w:rsidR="00E6241A">
        <w:t xml:space="preserve">and we used sponges as an additional target group in order to assess whether surrogates for fish and coral species richness can also be used </w:t>
      </w:r>
      <w:r w:rsidR="00E6241A">
        <w:lastRenderedPageBreak/>
        <w:t xml:space="preserve">to predict sponge richness. </w:t>
      </w:r>
      <w:commentRangeEnd w:id="207"/>
      <w:r w:rsidR="005030CE">
        <w:rPr>
          <w:rStyle w:val="CommentReference"/>
        </w:rPr>
        <w:commentReference w:id="207"/>
      </w:r>
      <w:r w:rsidR="001F3420">
        <w:t>We selected s</w:t>
      </w:r>
      <w:r w:rsidR="00A679EA">
        <w:t xml:space="preserve">ponges </w:t>
      </w:r>
      <w:r w:rsidR="001F3420">
        <w:t xml:space="preserve">because they </w:t>
      </w:r>
      <w:r w:rsidR="00A679EA">
        <w:t xml:space="preserve">play a dominant role in the benthic composition of the reef and contribute to the reef’s three-dimensional structure </w:t>
      </w:r>
      <w:commentRangeStart w:id="210"/>
      <w:r w:rsidR="009933F1">
        <w:fldChar w:fldCharType="begin" w:fldLock="1"/>
      </w:r>
      <w:r w:rsidR="009933F1">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9933F1">
        <w:fldChar w:fldCharType="separate"/>
      </w:r>
      <w:r w:rsidR="009933F1" w:rsidRPr="009933F1">
        <w:rPr>
          <w:noProof/>
        </w:rPr>
        <w:t>(Bell, 2008)</w:t>
      </w:r>
      <w:r w:rsidR="009933F1">
        <w:fldChar w:fldCharType="end"/>
      </w:r>
      <w:commentRangeEnd w:id="210"/>
      <w:r w:rsidR="009933F1">
        <w:rPr>
          <w:rStyle w:val="CommentReference"/>
        </w:rPr>
        <w:commentReference w:id="210"/>
      </w:r>
      <w:r w:rsidR="001F3420">
        <w:t xml:space="preserve">, </w:t>
      </w:r>
      <w:r w:rsidR="00A679EA">
        <w:t xml:space="preserve">yet </w:t>
      </w:r>
      <w:r w:rsidR="00BA73F0">
        <w:t xml:space="preserve">few studies have investigated sponge </w:t>
      </w:r>
      <w:commentRangeStart w:id="211"/>
      <w:r w:rsidR="00BA73F0">
        <w:t xml:space="preserve">dynamics </w:t>
      </w:r>
      <w:commentRangeEnd w:id="211"/>
      <w:r w:rsidR="00804C84">
        <w:rPr>
          <w:rStyle w:val="CommentReference"/>
        </w:rPr>
        <w:commentReference w:id="211"/>
      </w:r>
      <w:commentRangeStart w:id="212"/>
      <w:r w:rsidR="009933F1">
        <w:fldChar w:fldCharType="begin" w:fldLock="1"/>
      </w:r>
      <w:r w:rsidR="009933F1">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9933F1">
        <w:fldChar w:fldCharType="separate"/>
      </w:r>
      <w:r w:rsidR="009933F1" w:rsidRPr="009933F1">
        <w:rPr>
          <w:noProof/>
        </w:rPr>
        <w:t>(Berman et al., 2013; Wulff, 2006)</w:t>
      </w:r>
      <w:r w:rsidR="009933F1">
        <w:fldChar w:fldCharType="end"/>
      </w:r>
      <w:commentRangeEnd w:id="212"/>
      <w:r w:rsidR="009933F1">
        <w:rPr>
          <w:rStyle w:val="CommentReference"/>
        </w:rPr>
        <w:commentReference w:id="212"/>
      </w:r>
      <w:r w:rsidR="0088253A">
        <w:t>.</w:t>
      </w:r>
      <w:r w:rsidR="00BA73F0">
        <w:t xml:space="preserve"> </w:t>
      </w:r>
      <w:r w:rsidR="00BF406D">
        <w:t xml:space="preserve">Here, we evaluate the ability of percent hard coral cover and rugosity to predict species richness of sponges to investigate whether these candidate surrogates can be used to predict other taxonomic groups on coral reefs. We also wanted to know how the percent cover of sponges </w:t>
      </w:r>
      <w:r w:rsidR="00925C48">
        <w:t xml:space="preserve">(here, also called sponge cover) </w:t>
      </w:r>
      <w:r w:rsidR="00BF406D">
        <w:t>might serve as an alternative surrogate to percent hard coral cover and rugosity in predicting richness of corals, fish, sponges, and combined richness (as the sum of richness across these three groups).</w:t>
      </w:r>
      <w:r w:rsidR="003573F9">
        <w:t xml:space="preserve"> </w:t>
      </w:r>
    </w:p>
    <w:p w14:paraId="237EDFB0" w14:textId="581ED81C" w:rsidR="00BF406D" w:rsidRDefault="001F3420" w:rsidP="003B5B34">
      <w:commentRangeStart w:id="213"/>
      <w:r>
        <w:t xml:space="preserve">Our main aim </w:t>
      </w:r>
      <w:commentRangeEnd w:id="213"/>
      <w:r w:rsidR="00804C84">
        <w:rPr>
          <w:rStyle w:val="CommentReference"/>
        </w:rPr>
        <w:commentReference w:id="213"/>
      </w:r>
      <w:r>
        <w:t>was</w:t>
      </w:r>
      <w:r w:rsidR="003573F9">
        <w:t xml:space="preserve"> to </w:t>
      </w:r>
      <w:commentRangeStart w:id="214"/>
      <w:r w:rsidR="003573F9">
        <w:t xml:space="preserve">gain a better understanding of </w:t>
      </w:r>
      <w:commentRangeEnd w:id="214"/>
      <w:r w:rsidR="00D97955">
        <w:rPr>
          <w:rStyle w:val="CommentReference"/>
        </w:rPr>
        <w:commentReference w:id="214"/>
      </w:r>
      <w:r w:rsidR="003573F9">
        <w:t xml:space="preserve">how surrogate-target </w:t>
      </w:r>
      <w:r w:rsidR="0081750B">
        <w:t>relationship</w:t>
      </w:r>
      <w:r>
        <w:t>s</w:t>
      </w:r>
      <w:r w:rsidR="0081750B">
        <w:t xml:space="preserve"> var</w:t>
      </w:r>
      <w:r>
        <w:t>y</w:t>
      </w:r>
      <w:r w:rsidR="003573F9">
        <w:t xml:space="preserve"> over time and space.</w:t>
      </w:r>
      <w:r w:rsidR="00BF406D">
        <w:t xml:space="preserve"> In other words, we asked</w:t>
      </w:r>
      <w:ins w:id="215" w:author="Nicole" w:date="2019-12-06T23:25:00Z">
        <w:r w:rsidR="00D97955">
          <w:t>:</w:t>
        </w:r>
      </w:ins>
      <w:r w:rsidR="00BF406D">
        <w:t xml:space="preserve"> 1) can coral cover or rugosity predict sponge richness?</w:t>
      </w:r>
      <w:del w:id="216" w:author="Nicole" w:date="2019-12-06T23:26:00Z">
        <w:r w:rsidR="00BF406D" w:rsidDel="00D97955">
          <w:delText>,</w:delText>
        </w:r>
      </w:del>
      <w:r w:rsidR="00BF406D">
        <w:t xml:space="preserve"> 2) </w:t>
      </w:r>
      <w:proofErr w:type="gramStart"/>
      <w:r w:rsidR="00BF406D">
        <w:t>how</w:t>
      </w:r>
      <w:proofErr w:type="gramEnd"/>
      <w:r w:rsidR="00BF406D">
        <w:t xml:space="preserve"> does sponge cover compare to coral cover and rugosity as a</w:t>
      </w:r>
      <w:r w:rsidR="003573F9">
        <w:t xml:space="preserve"> candidate</w:t>
      </w:r>
      <w:r w:rsidR="00BF406D">
        <w:t xml:space="preserve"> </w:t>
      </w:r>
      <w:r w:rsidR="003B5B34">
        <w:t>surrogate for richness of corals, fish, sponges, and combined richness?</w:t>
      </w:r>
      <w:del w:id="217" w:author="Nicole" w:date="2019-12-06T23:26:00Z">
        <w:r w:rsidR="003B5B34" w:rsidDel="00D97955">
          <w:delText>,</w:delText>
        </w:r>
      </w:del>
      <w:r w:rsidR="003B5B34">
        <w:t xml:space="preserve"> </w:t>
      </w:r>
      <w:proofErr w:type="gramStart"/>
      <w:r w:rsidR="003B5B34">
        <w:t>and</w:t>
      </w:r>
      <w:proofErr w:type="gramEnd"/>
      <w:r w:rsidR="003B5B34">
        <w:t xml:space="preserve"> 3) how do the top </w:t>
      </w:r>
      <w:r w:rsidR="003573F9">
        <w:t xml:space="preserve">candidate </w:t>
      </w:r>
      <w:r w:rsidR="003B5B34">
        <w:t>surrogate-target relationships vary over space and time?</w:t>
      </w:r>
      <w:del w:id="218" w:author="Nicole" w:date="2019-12-06T23:27:00Z">
        <w:r w:rsidR="003B5B34" w:rsidDel="00D97955">
          <w:delText>.</w:delText>
        </w:r>
      </w:del>
      <w:r w:rsidR="003B5B34">
        <w:t xml:space="preserve"> </w:t>
      </w:r>
      <w:r w:rsidR="00BF406D">
        <w:t>To address these questions,</w:t>
      </w:r>
      <w:r w:rsidR="003B5B34" w:rsidRPr="003B5B34">
        <w:t xml:space="preserve"> </w:t>
      </w:r>
      <w:r w:rsidR="003B5B34">
        <w:t xml:space="preserve">we used 27 years of monitoring data from eight sites around Guana Island in the British Virgin Islands </w:t>
      </w:r>
      <w:r w:rsidR="003B5B34">
        <w:fldChar w:fldCharType="begin" w:fldLock="1"/>
      </w:r>
      <w:r w:rsidR="003B5B3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3B5B34">
        <w:fldChar w:fldCharType="separate"/>
      </w:r>
      <w:r w:rsidR="003B5B34" w:rsidRPr="00C26A73">
        <w:rPr>
          <w:noProof/>
        </w:rPr>
        <w:t>(Forrester et al., 2015)</w:t>
      </w:r>
      <w:r w:rsidR="003B5B34">
        <w:fldChar w:fldCharType="end"/>
      </w:r>
      <w:r w:rsidR="003B5B34">
        <w:t>. O</w:t>
      </w:r>
      <w:r w:rsidR="00BF406D">
        <w:t xml:space="preserve">ur first objective was to determine, for each of the four targets separately, which of these three candidate surrogates is the best predictor. Our second objective was to determine if the relationships between the </w:t>
      </w:r>
      <w:r w:rsidR="0081750B">
        <w:t>top</w:t>
      </w:r>
      <w:r w:rsidR="00BF406D">
        <w:t xml:space="preserve"> candidate surrogate for each target and the corresponding target remain consistent over space and time.</w:t>
      </w:r>
    </w:p>
    <w:p w14:paraId="5C2D7C88" w14:textId="77777777" w:rsidR="00BF406D" w:rsidRDefault="00BF406D" w:rsidP="004D5430"/>
    <w:p w14:paraId="68D01E93" w14:textId="77777777" w:rsidR="00BF406D" w:rsidRDefault="00BF406D" w:rsidP="00CC386C"/>
    <w:p w14:paraId="1331D987" w14:textId="77777777" w:rsidR="00BF406D" w:rsidRDefault="00BF406D" w:rsidP="00CC386C"/>
    <w:p w14:paraId="1DBE2D9D" w14:textId="77777777" w:rsidR="00FB2624" w:rsidRDefault="00FB2624" w:rsidP="00CC386C"/>
    <w:p w14:paraId="1896A12D" w14:textId="280A1330" w:rsidR="00A679EA" w:rsidRDefault="00A679EA" w:rsidP="00CC386C">
      <w:r>
        <w:br w:type="page"/>
      </w:r>
    </w:p>
    <w:p w14:paraId="65B1F5CA" w14:textId="77777777" w:rsidR="00A679EA" w:rsidRDefault="00A679EA" w:rsidP="00E74719">
      <w:pPr>
        <w:pStyle w:val="Heading2"/>
      </w:pPr>
      <w:bookmarkStart w:id="219" w:name="_Toc25154323"/>
      <w:r>
        <w:lastRenderedPageBreak/>
        <w:t>Material and Methods</w:t>
      </w:r>
      <w:bookmarkEnd w:id="219"/>
    </w:p>
    <w:p w14:paraId="772F3A4B" w14:textId="77777777" w:rsidR="00A679EA" w:rsidRPr="00E74719" w:rsidRDefault="00A679EA" w:rsidP="00E74719">
      <w:pPr>
        <w:pStyle w:val="Heading3"/>
      </w:pPr>
      <w:r w:rsidRPr="00E74719">
        <w:t>Field study design</w:t>
      </w:r>
    </w:p>
    <w:p w14:paraId="69DC4F5F" w14:textId="2F23ABB5"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fringing coral reef adjacent to the island at a depth of 9-10 m. Sites varied in exposure to prevailing weather; sites on the windward north side of the island are more exposed than those on the southern leeward side (Fig. 1). Corals, fishes, and </w:t>
      </w:r>
      <w:commentRangeStart w:id="220"/>
      <w:r w:rsidR="00A679EA">
        <w:t>rugosity</w:t>
      </w:r>
      <w:commentRangeEnd w:id="220"/>
      <w:r w:rsidR="00B648A4">
        <w:rPr>
          <w:rStyle w:val="CommentReference"/>
        </w:rPr>
        <w:commentReference w:id="220"/>
      </w:r>
      <w:r w:rsidR="00115801">
        <w:t xml:space="preserve"> </w:t>
      </w:r>
      <w:r w:rsidR="00A679EA">
        <w:t>were sampled annually between June and August from 1992-2018</w:t>
      </w:r>
      <w:commentRangeStart w:id="221"/>
      <w:r w:rsidR="00A679EA">
        <w:t xml:space="preserve">, but </w:t>
      </w:r>
      <w:commentRangeEnd w:id="221"/>
      <w:r w:rsidR="00B648A4">
        <w:rPr>
          <w:rStyle w:val="CommentReference"/>
        </w:rPr>
        <w:commentReference w:id="221"/>
      </w:r>
      <w:r w:rsidR="00A679EA">
        <w:t xml:space="preserve">sponges were not sampled in all years (no counts in 1992, 1996-1999, 2004, 1993 at Crab Cove, 2014 at Pelican </w:t>
      </w:r>
      <w:proofErr w:type="spellStart"/>
      <w:r w:rsidR="00A679EA">
        <w:t>Ghut</w:t>
      </w:r>
      <w:proofErr w:type="spellEnd"/>
      <w:r w:rsidR="00A679EA">
        <w:t xml:space="preserve">, and 2017 at Bigelow Beach and Pelican </w:t>
      </w:r>
      <w:proofErr w:type="spellStart"/>
      <w:r w:rsidR="00A679EA">
        <w:t>Ghut</w:t>
      </w:r>
      <w:proofErr w:type="spellEnd"/>
      <w:r w:rsidR="00A679EA">
        <w:t>). All surveys were performed using 30-m transects, placed at haphazardly selected locations within each site. The number of transects sampled per site varied among years (n = 3-22</w:t>
      </w:r>
      <w:commentRangeStart w:id="222"/>
      <w:r w:rsidR="00A679EA">
        <w:t xml:space="preserve">) but, </w:t>
      </w:r>
      <w:commentRangeEnd w:id="222"/>
      <w:r w:rsidR="00B648A4">
        <w:rPr>
          <w:rStyle w:val="CommentReference"/>
        </w:rPr>
        <w:commentReference w:id="222"/>
      </w:r>
      <w:r w:rsidR="00A679EA">
        <w:t>for this study, three transects per site per year were selected at random for use in the analysis.</w:t>
      </w:r>
    </w:p>
    <w:p w14:paraId="43DDE0BA" w14:textId="77777777" w:rsidR="00A679EA" w:rsidRDefault="00A679EA" w:rsidP="00E74719">
      <w:pPr>
        <w:pStyle w:val="Heading3"/>
      </w:pPr>
      <w:bookmarkStart w:id="223" w:name="_fwntfdganz29" w:colFirst="0" w:colLast="0"/>
      <w:bookmarkEnd w:id="223"/>
      <w:r>
        <w:t>Survey methods</w:t>
      </w:r>
    </w:p>
    <w:p w14:paraId="3E96246D" w14:textId="33D687A7" w:rsidR="00A679EA" w:rsidRDefault="00A679EA" w:rsidP="00F31CF6">
      <w:r>
        <w:t>Corals, sponges, fishes, and</w:t>
      </w:r>
      <w:commentRangeStart w:id="224"/>
      <w:r>
        <w:t xml:space="preserve"> rugosity</w:t>
      </w:r>
      <w:commentRangeEnd w:id="224"/>
      <w:r w:rsidR="00B648A4">
        <w:rPr>
          <w:rStyle w:val="CommentReference"/>
        </w:rPr>
        <w:commentReference w:id="224"/>
      </w:r>
      <w:r>
        <w:t xml:space="preserve"> were sampled using well-established visual survey method</w:t>
      </w:r>
      <w:commentRangeStart w:id="225"/>
      <w:r>
        <w:t xml:space="preserve">s. </w:t>
      </w:r>
      <w:commentRangeEnd w:id="225"/>
      <w:r w:rsidR="00B648A4">
        <w:rPr>
          <w:rStyle w:val="CommentReference"/>
        </w:rPr>
        <w:commentReference w:id="225"/>
      </w:r>
      <w:r w:rsidR="00F31CF6">
        <w:t>Surveys</w:t>
      </w:r>
      <w:r w:rsidR="00F31CF6" w:rsidRPr="00F31CF6">
        <w:t xml:space="preserve"> conducted with the approval of the BVI Department of Conservation and Fisheries, and fish counts were approved by the URI Institutional Animal Care and Use Committee</w:t>
      </w:r>
      <w:r w:rsidR="00F31CF6">
        <w:t xml:space="preserve"> </w:t>
      </w:r>
      <w:r w:rsidR="00F31CF6" w:rsidRPr="00F31CF6">
        <w:t>(protocol AN13-04-016).</w:t>
      </w:r>
      <w:r w:rsidR="00F31CF6">
        <w:t xml:space="preserve"> </w:t>
      </w:r>
      <w:r>
        <w:t>Fishes were counted within a belt transect 30 m long x 1.5 m wide, and a T-shaped bar was used to determine the transect width as the diver swam along the transect line. Fish counts were restricted to species that are amenable to visual survey;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t>(Willis, 2001)</w:t>
      </w:r>
      <w:r w:rsidR="00C26A73">
        <w:fldChar w:fldCharType="end"/>
      </w:r>
      <w:r>
        <w:t xml:space="preserve">. </w:t>
      </w:r>
      <w:commentRangeStart w:id="226"/>
      <w:r>
        <w:t>Nocturnal</w:t>
      </w:r>
      <w:commentRangeEnd w:id="226"/>
      <w:r w:rsidR="00B648A4">
        <w:rPr>
          <w:rStyle w:val="CommentReference"/>
        </w:rPr>
        <w:commentReference w:id="226"/>
      </w:r>
      <w:r>
        <w:t xml:space="preserve"> </w:t>
      </w:r>
      <w:r>
        <w:lastRenderedPageBreak/>
        <w:t>species, highly mobile groups such as mackerels (</w:t>
      </w:r>
      <w:proofErr w:type="spellStart"/>
      <w:r>
        <w:t>Scombridae</w:t>
      </w:r>
      <w:proofErr w:type="spellEnd"/>
      <w:r>
        <w:t>) and jacks (</w:t>
      </w:r>
      <w:proofErr w:type="spellStart"/>
      <w:r>
        <w:t>Carangidae</w:t>
      </w:r>
      <w:proofErr w:type="spellEnd"/>
      <w:r>
        <w:t>) that are transient visitors to the sites, and small cryptic groups like gobies (</w:t>
      </w:r>
      <w:proofErr w:type="spellStart"/>
      <w:r>
        <w:t>Gobiidae</w:t>
      </w:r>
      <w:proofErr w:type="spellEnd"/>
      <w:r>
        <w:t>) and blennies (</w:t>
      </w:r>
      <w:proofErr w:type="spellStart"/>
      <w:r>
        <w:t>Blennioidei</w:t>
      </w:r>
      <w:proofErr w:type="spellEnd"/>
      <w:r>
        <w:t>)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t>(Robertson, 1992)</w:t>
      </w:r>
      <w:r w:rsidR="00C26A73">
        <w:fldChar w:fldCharType="end"/>
      </w:r>
      <w:r>
        <w:t>. Because fish were the only mobile organisms surveyed, the fish survey was conducted first for each transect in order to reduce the 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t>(Emslie, Cheal, MacNeil, Miller, &amp; Sweatman, 2018)</w:t>
      </w:r>
      <w:r w:rsidR="003F7563">
        <w:fldChar w:fldCharType="end"/>
      </w:r>
      <w:r>
        <w:t xml:space="preserve">. </w:t>
      </w:r>
    </w:p>
    <w:p w14:paraId="210039A0" w14:textId="1394C2F6" w:rsidR="00A679EA" w:rsidRDefault="00A679EA" w:rsidP="00CC386C">
      <w:r>
        <w:t xml:space="preserve">Corals and </w:t>
      </w:r>
      <w:commentRangeStart w:id="227"/>
      <w:r>
        <w:t xml:space="preserve">other benthic taxa </w:t>
      </w:r>
      <w:commentRangeEnd w:id="227"/>
      <w:r w:rsidR="00B648A4">
        <w:rPr>
          <w:rStyle w:val="CommentReference"/>
        </w:rPr>
        <w:commentReference w:id="227"/>
      </w:r>
      <w:r>
        <w:t xml:space="preserve">were surveyed using the linear point-intercept method, wherein a diver swam along </w:t>
      </w:r>
      <w:commentRangeStart w:id="228"/>
      <w:r>
        <w:t xml:space="preserve">the tape </w:t>
      </w:r>
      <w:commentRangeEnd w:id="228"/>
      <w:r w:rsidR="00B648A4">
        <w:rPr>
          <w:rStyle w:val="CommentReference"/>
        </w:rPr>
        <w:commentReference w:id="228"/>
      </w:r>
      <w:r>
        <w:t>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 xml:space="preserve">. </w:t>
      </w:r>
      <w:commentRangeStart w:id="229"/>
      <w:r>
        <w:t>Corals</w:t>
      </w:r>
      <w:commentRangeEnd w:id="229"/>
      <w:r w:rsidR="00B648A4">
        <w:rPr>
          <w:rStyle w:val="CommentReference"/>
        </w:rPr>
        <w:commentReference w:id="229"/>
      </w:r>
      <w:r>
        <w:t xml:space="preserve"> encountered were identified to species, where possible, but other taxa (including sponges) were classified into broader groupings. The point-intercept data was thus used to estimate coral species richness as well as the total abundance (% cover) of hard corals and 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p>
    <w:p w14:paraId="20AF624E" w14:textId="77777777" w:rsidR="00A679EA" w:rsidRDefault="00A679EA" w:rsidP="00CC386C">
      <w:commentRangeStart w:id="230"/>
      <w:r>
        <w:t xml:space="preserve">To </w:t>
      </w:r>
      <w:commentRangeEnd w:id="230"/>
      <w:r w:rsidR="00B648A4">
        <w:rPr>
          <w:rStyle w:val="CommentReference"/>
        </w:rPr>
        <w:commentReference w:id="230"/>
      </w:r>
      <w:r>
        <w:t xml:space="preserve">estimate sponge species richness, sponges were surveyed using a line intercept method in which any sponge that intercepted </w:t>
      </w:r>
      <w:proofErr w:type="gramStart"/>
      <w:r>
        <w:t>the transect</w:t>
      </w:r>
      <w:proofErr w:type="gramEnd"/>
      <w:r>
        <w:t xml:space="preserve"> was recorded and identified to species, where possible.</w:t>
      </w:r>
    </w:p>
    <w:p w14:paraId="035B0023" w14:textId="651E4CCB" w:rsidR="00A679EA" w:rsidRDefault="00A679EA" w:rsidP="00CC386C">
      <w:commentRangeStart w:id="231"/>
      <w:r>
        <w:t>Rugosity</w:t>
      </w:r>
      <w:commentRangeEnd w:id="231"/>
      <w:r w:rsidR="00B648A4">
        <w:rPr>
          <w:rStyle w:val="CommentReference"/>
        </w:rPr>
        <w:commentReference w:id="231"/>
      </w:r>
      <w:r>
        <w:t xml:space="preserve"> 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t xml:space="preserve">, where a diver records the difference between the height of the transect tape and the substrate at 1 m intervals along the first 10 m of each transect. Rugosity (in cm) is calculated as the square root of the sum of the squared differences between successive height </w:t>
      </w:r>
      <w:r>
        <w:lastRenderedPageBreak/>
        <w:t>measurement</w:t>
      </w:r>
      <w:commentRangeStart w:id="232"/>
      <w:r>
        <w:t xml:space="preserve">s, </w:t>
      </w:r>
      <w:commentRangeEnd w:id="232"/>
      <w:r w:rsidR="00B648A4">
        <w:rPr>
          <w:rStyle w:val="CommentReference"/>
        </w:rPr>
        <w:commentReference w:id="232"/>
      </w:r>
      <w:r>
        <w:t>and so a value of 0 is flat and vertical complexity increases as the rugosity value increases.</w:t>
      </w:r>
    </w:p>
    <w:p w14:paraId="55210239" w14:textId="5675058D"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t xml:space="preserve">, </w:t>
      </w:r>
      <w:commentRangeStart w:id="233"/>
      <w:r>
        <w:t>though</w:t>
      </w:r>
      <w:commentRangeEnd w:id="233"/>
      <w:r w:rsidR="00B648A4">
        <w:rPr>
          <w:rStyle w:val="CommentReference"/>
        </w:rPr>
        <w:commentReference w:id="233"/>
      </w:r>
      <w:r>
        <w:t xml:space="preserve"> </w:t>
      </w:r>
      <w:commentRangeStart w:id="234"/>
      <w:r>
        <w:t xml:space="preserve">both </w:t>
      </w:r>
      <w:commentRangeEnd w:id="234"/>
      <w:r w:rsidR="00D97955">
        <w:rPr>
          <w:rStyle w:val="CommentReference"/>
        </w:rPr>
        <w:commentReference w:id="234"/>
      </w:r>
      <w:r>
        <w:t>observers compared their counts and species identifications to those of another expert one year (data not shown). Coral data were collected by three observers, but new observers’ species identifications and counts were calibrated with those of another observer during a training period of at least 15 dives before their data were incorporated into the study.</w:t>
      </w:r>
    </w:p>
    <w:p w14:paraId="6E5F37CB" w14:textId="19076532" w:rsidR="00A679EA" w:rsidRDefault="00DE59B9" w:rsidP="00CC386C">
      <w:commentRangeStart w:id="235"/>
      <w:r>
        <w:t>Because</w:t>
      </w:r>
      <w:commentRangeEnd w:id="235"/>
      <w:r w:rsidR="00B648A4">
        <w:rPr>
          <w:rStyle w:val="CommentReference"/>
        </w:rPr>
        <w:commentReference w:id="235"/>
      </w:r>
      <w:r>
        <w:t xml:space="preserve"> i</w:t>
      </w:r>
      <w:r w:rsidR="00A679EA">
        <w:t>dentifying taxa to species is not always possible</w:t>
      </w:r>
      <w:r>
        <w:t xml:space="preserve"> or practical in field surveys, </w:t>
      </w:r>
      <w:r w:rsidR="00A679EA">
        <w:t>fish, corals</w:t>
      </w:r>
      <w:r>
        <w:t>,</w:t>
      </w:r>
      <w:r w:rsidR="00A679EA">
        <w:t xml:space="preserve"> and sponges were identified to the </w:t>
      </w:r>
      <w:commentRangeStart w:id="236"/>
      <w:r w:rsidR="00A679EA">
        <w:t xml:space="preserve">most specific </w:t>
      </w:r>
      <w:commentRangeEnd w:id="236"/>
      <w:r w:rsidR="00D97955">
        <w:rPr>
          <w:rStyle w:val="CommentReference"/>
        </w:rPr>
        <w:commentReference w:id="236"/>
      </w:r>
      <w:r w:rsidR="00A679EA">
        <w:t xml:space="preserve">taxonomic group </w:t>
      </w:r>
      <w:commentRangeStart w:id="237"/>
      <w:r w:rsidR="00A679EA">
        <w:t xml:space="preserve">practical </w:t>
      </w:r>
      <w:commentRangeEnd w:id="237"/>
      <w:r w:rsidR="00D97955">
        <w:rPr>
          <w:rStyle w:val="CommentReference"/>
        </w:rPr>
        <w:commentReference w:id="237"/>
      </w:r>
      <w:r w:rsidR="00A679EA">
        <w:t>(</w:t>
      </w:r>
      <w:r w:rsidR="0018320D" w:rsidRPr="0018320D">
        <w:t>Table</w:t>
      </w:r>
      <w:r w:rsidR="0018320D">
        <w:t>s</w:t>
      </w:r>
      <w:r w:rsidR="0018320D" w:rsidRPr="0018320D">
        <w:t xml:space="preserve"> A.1</w:t>
      </w:r>
      <w:r w:rsidR="0018320D">
        <w:t>-A.2</w:t>
      </w:r>
      <w:r w:rsidR="005A1886">
        <w:t>)</w:t>
      </w:r>
      <w:r w:rsidR="00A679EA">
        <w:t>. All fish were identified to species, while corals and sponges were sometimes identified as multi-species recognizable taxonomic units</w:t>
      </w:r>
      <w:r w:rsidR="00CF3FA2">
        <w:t xml:space="preserve"> </w:t>
      </w:r>
      <w:commentRangeStart w:id="238"/>
      <w:commentRangeStart w:id="239"/>
      <w:r w:rsidR="003F7563">
        <w:fldChar w:fldCharType="begin" w:fldLock="1"/>
      </w:r>
      <w:r w:rsidR="006F3E95">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3F7563">
        <w:fldChar w:fldCharType="separate"/>
      </w:r>
      <w:r w:rsidR="004C5F85" w:rsidRPr="004C5F85">
        <w:rPr>
          <w:noProof/>
        </w:rPr>
        <w:t>(D. F. Ward &amp; Stanley, 2004)</w:t>
      </w:r>
      <w:r w:rsidR="003F7563">
        <w:fldChar w:fldCharType="end"/>
      </w:r>
      <w:commentRangeEnd w:id="238"/>
      <w:r w:rsidR="00B648A4">
        <w:rPr>
          <w:rStyle w:val="CommentReference"/>
        </w:rPr>
        <w:commentReference w:id="238"/>
      </w:r>
      <w:commentRangeEnd w:id="239"/>
      <w:r w:rsidR="00EB04EA">
        <w:rPr>
          <w:rStyle w:val="CommentReference"/>
        </w:rPr>
        <w:commentReference w:id="239"/>
      </w:r>
      <w:r w:rsidR="00A679EA">
        <w:t>, or RTU’s, for the following reasons: (</w:t>
      </w:r>
      <w:commentRangeStart w:id="240"/>
      <w:r w:rsidR="00A679EA">
        <w:t>1</w:t>
      </w:r>
      <w:commentRangeEnd w:id="240"/>
      <w:r w:rsidR="00B648A4">
        <w:rPr>
          <w:rStyle w:val="CommentReference"/>
        </w:rPr>
        <w:commentReference w:id="240"/>
      </w:r>
      <w:r w:rsidR="00A679EA">
        <w:t>) taxonomists reassigned taxa thought to be different species to the same species after the study began, (2) taxonomists divided a single species into multiple species after the study began, and (3) several species are visually indistinguishable in the field. In all cases, the lowest resolution RTU was used, and for simplicity RTU’s are refer</w:t>
      </w:r>
      <w:r w:rsidR="004E18DC">
        <w:t xml:space="preserve">red to as “species” hereafter. </w:t>
      </w:r>
      <w:commentRangeStart w:id="241"/>
      <w:r w:rsidR="004E18DC">
        <w:t>We</w:t>
      </w:r>
      <w:r w:rsidR="00A679EA">
        <w:t xml:space="preserve"> suggest that </w:t>
      </w:r>
      <w:commentRangeStart w:id="242"/>
      <w:r w:rsidR="00A679EA">
        <w:t>t</w:t>
      </w:r>
      <w:commentRangeEnd w:id="241"/>
      <w:r w:rsidR="00D97955">
        <w:rPr>
          <w:rStyle w:val="CommentReference"/>
        </w:rPr>
        <w:commentReference w:id="241"/>
      </w:r>
      <w:r w:rsidR="00A679EA">
        <w:t xml:space="preserve">he use of RTU’s, although it affects estimates of absolute species richness, should </w:t>
      </w:r>
      <w:commentRangeStart w:id="243"/>
      <w:r w:rsidR="00A679EA">
        <w:t>not</w:t>
      </w:r>
      <w:commentRangeEnd w:id="243"/>
      <w:r w:rsidR="00B648A4">
        <w:rPr>
          <w:rStyle w:val="CommentReference"/>
        </w:rPr>
        <w:commentReference w:id="243"/>
      </w:r>
      <w:r w:rsidR="00A679EA">
        <w:t xml:space="preserve"> alter the outcome of the analysis.</w:t>
      </w:r>
      <w:commentRangeEnd w:id="242"/>
      <w:r w:rsidR="00256595">
        <w:rPr>
          <w:rStyle w:val="CommentReference"/>
        </w:rPr>
        <w:commentReference w:id="242"/>
      </w:r>
    </w:p>
    <w:p w14:paraId="55EC66F3" w14:textId="77777777" w:rsidR="00A679EA" w:rsidRDefault="00A679EA" w:rsidP="00E74719">
      <w:pPr>
        <w:pStyle w:val="Heading3"/>
      </w:pPr>
      <w:bookmarkStart w:id="244" w:name="_j2rsg1phwf4n" w:colFirst="0" w:colLast="0"/>
      <w:bookmarkEnd w:id="244"/>
      <w:r>
        <w:t>Statistical Analysis</w:t>
      </w:r>
    </w:p>
    <w:p w14:paraId="69364A06" w14:textId="51D0A22B" w:rsidR="00A679EA" w:rsidRDefault="00A679EA" w:rsidP="00EB5354">
      <w:commentRangeStart w:id="245"/>
      <w:r>
        <w:t xml:space="preserve">We used sites as replicates because they represent spatial units of relevance from both ecological and </w:t>
      </w:r>
      <w:commentRangeStart w:id="246"/>
      <w:r>
        <w:t>management</w:t>
      </w:r>
      <w:commentRangeEnd w:id="246"/>
      <w:r w:rsidR="00B648A4">
        <w:rPr>
          <w:rStyle w:val="CommentReference"/>
        </w:rPr>
        <w:commentReference w:id="246"/>
      </w:r>
      <w:r>
        <w:t xml:space="preserve"> perspectives</w:t>
      </w:r>
      <w:commentRangeEnd w:id="245"/>
      <w:r w:rsidR="00256595">
        <w:rPr>
          <w:rStyle w:val="CommentReference"/>
        </w:rPr>
        <w:commentReference w:id="245"/>
      </w:r>
      <w:r>
        <w:t xml:space="preserve">. For surrogates (coral cover, </w:t>
      </w:r>
      <w:r>
        <w:lastRenderedPageBreak/>
        <w:t>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64D4B28F" w:rsidR="00A679EA" w:rsidRDefault="00A679EA" w:rsidP="00CC386C">
      <w:commentRangeStart w:id="247"/>
      <w:r>
        <w:t xml:space="preserve">Based </w:t>
      </w:r>
      <w:commentRangeEnd w:id="247"/>
      <w:r w:rsidR="00B648A4">
        <w:rPr>
          <w:rStyle w:val="CommentReference"/>
        </w:rPr>
        <w:commentReference w:id="247"/>
      </w:r>
      <w:r>
        <w:t>on first principles, we used negative binomial regression using the ‘</w:t>
      </w:r>
      <w:commentRangeStart w:id="248"/>
      <w:r>
        <w:t xml:space="preserve">MASS’ package to </w:t>
      </w:r>
      <w:commentRangeEnd w:id="248"/>
      <w:r w:rsidR="00B648A4">
        <w:rPr>
          <w:rStyle w:val="CommentReference"/>
        </w:rPr>
        <w:commentReference w:id="248"/>
      </w:r>
      <w:r>
        <w:t>model richness because it is a count variable</w:t>
      </w:r>
      <w:r w:rsidR="00CF3FA2">
        <w:t xml:space="preserve"> </w:t>
      </w:r>
      <w:r w:rsidR="003F7563">
        <w:fldChar w:fldCharType="begin" w:fldLock="1"/>
      </w:r>
      <w:r w:rsidR="003F7563">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S","type":"book"},"uris":["http://www.mendeley.com/documents/?uuid=3adb6da9-15f1-48fa-b548-bbc4c924f5bb"]}],"mendeley":{"formattedCitation":"(Venables &amp; Ripley, 2002)","plainTextFormattedCitation":"(Venables &amp; Ripley, 2002)","previouslyFormattedCitation":"(Venables &amp; Ripley, 2002)"},"properties":{"noteIndex":0},"schema":"https://github.com/citation-style-language/schema/raw/master/csl-citation.json"}</w:instrText>
      </w:r>
      <w:r w:rsidR="003F7563">
        <w:fldChar w:fldCharType="separate"/>
      </w:r>
      <w:r w:rsidR="003F7563" w:rsidRPr="003F7563">
        <w:rPr>
          <w:noProof/>
        </w:rPr>
        <w:t>(Venables &amp; Ripley, 2002)</w:t>
      </w:r>
      <w:r w:rsidR="003F7563">
        <w:fldChar w:fldCharType="end"/>
      </w:r>
      <w:r>
        <w:t xml:space="preserve">. </w:t>
      </w:r>
      <w:commentRangeStart w:id="249"/>
      <w:r>
        <w:t xml:space="preserve">All models, </w:t>
      </w:r>
      <w:commentRangeEnd w:id="249"/>
      <w:r w:rsidR="00B648A4">
        <w:rPr>
          <w:rStyle w:val="CommentReference"/>
        </w:rPr>
        <w:commentReference w:id="249"/>
      </w:r>
      <w:r>
        <w:t xml:space="preserve">therefore, have an additional parameter, theta, that accounts for </w:t>
      </w:r>
      <w:proofErr w:type="spellStart"/>
      <w:r>
        <w:t>overdispersion</w:t>
      </w:r>
      <w:proofErr w:type="spellEnd"/>
      <w:r>
        <w:t>.</w:t>
      </w:r>
      <w:r w:rsidR="002C6A88">
        <w:t xml:space="preserve"> </w:t>
      </w:r>
      <w:r w:rsidR="005A1886">
        <w:t xml:space="preserve">There were no </w:t>
      </w:r>
      <w:commentRangeStart w:id="250"/>
      <w:r w:rsidR="002C6A88">
        <w:t>patterns</w:t>
      </w:r>
      <w:commentRangeEnd w:id="250"/>
      <w:r w:rsidR="00B648A4">
        <w:rPr>
          <w:rStyle w:val="CommentReference"/>
        </w:rPr>
        <w:commentReference w:id="250"/>
      </w:r>
      <w:r w:rsidR="002C6A88">
        <w:t xml:space="preserve">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indicating the data conformed to the assumptions of the negative binomial models used</w:t>
      </w:r>
      <w:r w:rsidR="002C6A88">
        <w:t>.</w:t>
      </w:r>
    </w:p>
    <w:p w14:paraId="60C8803C" w14:textId="08F5B5CD" w:rsidR="00A679EA" w:rsidRPr="00CB02B2" w:rsidRDefault="00A679EA" w:rsidP="00C63DF1">
      <w:r>
        <w:rPr>
          <w:highlight w:val="white"/>
        </w:rPr>
        <w:t xml:space="preserve">To determine which of the candidate surrogates is best at predicting each of the targets, we used simple models with only the </w:t>
      </w:r>
      <w:r>
        <w:t xml:space="preserve">candidate </w:t>
      </w:r>
      <w:r>
        <w:rPr>
          <w:highlight w:val="white"/>
        </w:rPr>
        <w:t>surrogates as predictors. We then compared these simple, surrogate-only models using Akaike Information Criterion corrected for small sample sizes</w:t>
      </w:r>
      <w:r w:rsidR="00EF0E81">
        <w:rPr>
          <w:highlight w:val="white"/>
        </w:rPr>
        <w:t xml:space="preserve"> </w:t>
      </w:r>
      <w:commentRangeStart w:id="251"/>
      <w:r w:rsidR="003F7563">
        <w:rPr>
          <w:highlight w:val="white"/>
        </w:rPr>
        <w:fldChar w:fldCharType="begin" w:fldLock="1"/>
      </w:r>
      <w:r w:rsidR="00BC5F7E">
        <w:rPr>
          <w:highlight w:val="white"/>
        </w:rPr>
        <w:instrText>ADDIN CSL_CITATION {"citationItems":[{"id":"ITEM-1","itemData":{"author":[{"dropping-particle":"","family":"Mazerolle","given":"Marc J.","non-dropping-particle":"","parse-names":false,"suffix":""}],"id":"ITEM-1","issued":{"date-parts":[["2019"]]},"note":"AICcmodavg package","number":"2.2-1","title":"AICcmodavg: Model selection and multimodel inference based on (Q)AIC(c)","type":"article"},"label":"figure","prefix":"AICc; ","uris":["http://www.mendeley.com/documents/?uuid=58f5b274-cbeb-4115-bb78-0a3be8911edc"]}],"mendeley":{"formattedCitation":"(AICc; Mazerolle, 2019)","plainTextFormattedCitation":"(AICc; Mazerolle, 2019)","previouslyFormattedCitation":"(AICc; Mazerolle, 2019)"},"properties":{"noteIndex":0},"schema":"https://github.com/citation-style-language/schema/raw/master/csl-citation.json"}</w:instrText>
      </w:r>
      <w:r w:rsidR="003F7563">
        <w:rPr>
          <w:highlight w:val="white"/>
        </w:rPr>
        <w:fldChar w:fldCharType="separate"/>
      </w:r>
      <w:r w:rsidR="00EF0E81" w:rsidRPr="00EF0E81">
        <w:rPr>
          <w:noProof/>
          <w:highlight w:val="white"/>
        </w:rPr>
        <w:t>(AICc; Mazerolle, 2019)</w:t>
      </w:r>
      <w:r w:rsidR="003F7563">
        <w:rPr>
          <w:highlight w:val="white"/>
        </w:rPr>
        <w:fldChar w:fldCharType="end"/>
      </w:r>
      <w:commentRangeEnd w:id="251"/>
      <w:r w:rsidR="00B648A4">
        <w:rPr>
          <w:rStyle w:val="CommentReference"/>
        </w:rPr>
        <w:commentReference w:id="251"/>
      </w:r>
      <w:r>
        <w:rPr>
          <w:highlight w:val="white"/>
        </w:rPr>
        <w:t xml:space="preserve">. </w:t>
      </w:r>
      <w:proofErr w:type="spellStart"/>
      <w:r>
        <w:rPr>
          <w:highlight w:val="white"/>
        </w:rPr>
        <w:t>AICc</w:t>
      </w:r>
      <w:proofErr w:type="spellEnd"/>
      <w:r>
        <w:rPr>
          <w:highlight w:val="white"/>
        </w:rPr>
        <w:t xml:space="preserve"> results provide a measure of parsimony in that they can be used to identify models with the fewest parameters and the greatest explanatory ability relative to other models in the model set. </w:t>
      </w:r>
      <w:commentRangeStart w:id="252"/>
      <w:r>
        <w:rPr>
          <w:highlight w:val="white"/>
        </w:rPr>
        <w:t xml:space="preserve">Top models </w:t>
      </w:r>
      <w:commentRangeEnd w:id="252"/>
      <w:r w:rsidR="00CE687F">
        <w:rPr>
          <w:rStyle w:val="CommentReference"/>
        </w:rPr>
        <w:commentReference w:id="252"/>
      </w:r>
      <w:r>
        <w:rPr>
          <w:highlight w:val="white"/>
        </w:rPr>
        <w:t>were tho</w:t>
      </w:r>
      <w:r w:rsidRPr="002E7C42">
        <w:rPr>
          <w:highlight w:val="white"/>
        </w:rPr>
        <w:t xml:space="preserve">se with delta </w:t>
      </w:r>
      <w:proofErr w:type="spellStart"/>
      <w:r w:rsidRPr="002E7C42">
        <w:rPr>
          <w:highlight w:val="white"/>
        </w:rPr>
        <w:t>AICc</w:t>
      </w:r>
      <w:proofErr w:type="spellEnd"/>
      <w:r w:rsidRPr="002E7C42">
        <w:rPr>
          <w:highlight w:val="white"/>
        </w:rPr>
        <w:t xml:space="preserve"> ≤ 2 and </w:t>
      </w:r>
      <w:proofErr w:type="spellStart"/>
      <w:r w:rsidRPr="002E7C42">
        <w:rPr>
          <w:highlight w:val="white"/>
        </w:rPr>
        <w:t>AICc</w:t>
      </w:r>
      <w:proofErr w:type="spellEnd"/>
      <w:r w:rsidRPr="002E7C42">
        <w:rPr>
          <w:highlight w:val="white"/>
        </w:rPr>
        <w:t xml:space="preserve"> weights</w:t>
      </w:r>
      <w:r>
        <w:rPr>
          <w:rFonts w:ascii="Gungsuh" w:eastAsia="Gungsuh" w:hAnsi="Gungsuh" w:cs="Gungsuh"/>
          <w:highlight w:val="white"/>
        </w:rPr>
        <w:t xml:space="preserve"> </w:t>
      </w:r>
      <w:r>
        <w:rPr>
          <w:highlight w:val="white"/>
        </w:rPr>
        <w:t xml:space="preserve">&gt; 50%. </w:t>
      </w:r>
      <w:r w:rsidR="0087421F">
        <w:rPr>
          <w:highlight w:val="white"/>
        </w:rPr>
        <w:t>P</w:t>
      </w:r>
      <w:r>
        <w:rPr>
          <w:highlight w:val="white"/>
        </w:rPr>
        <w:t xml:space="preserve">seudo-r-squared values were also used for model interpretation by providing a measure of goodness-of-fit in that they can be used to compare how much each surrogate improves the ability to predict a given target. Pseudo-r-squared </w:t>
      </w:r>
      <w:r w:rsidR="0087421F">
        <w:rPr>
          <w:highlight w:val="white"/>
        </w:rPr>
        <w:t xml:space="preserve">values were </w:t>
      </w:r>
      <w:r>
        <w:rPr>
          <w:highlight w:val="white"/>
        </w:rPr>
        <w:lastRenderedPageBreak/>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equivalent statistic to traditional r-squared as a measure of goodness-of-fit</w:t>
      </w:r>
      <w:r>
        <w:rPr>
          <w:highlight w:val="white"/>
        </w:rPr>
        <w:t xml:space="preserve">. </w:t>
      </w:r>
      <w:commentRangeStart w:id="253"/>
      <w:proofErr w:type="spellStart"/>
      <w:r>
        <w:rPr>
          <w:highlight w:val="white"/>
        </w:rPr>
        <w:t>Nagelkerke’s</w:t>
      </w:r>
      <w:commentRangeEnd w:id="253"/>
      <w:proofErr w:type="spellEnd"/>
      <w:r w:rsidR="00CE687F">
        <w:rPr>
          <w:rStyle w:val="CommentReference"/>
        </w:rPr>
        <w:commentReference w:id="253"/>
      </w:r>
      <w:r>
        <w:rPr>
          <w:highlight w:val="white"/>
        </w:rPr>
        <w:t xml:space="preserve">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was used instead of </w:t>
      </w:r>
      <w:r w:rsidR="00EB5354">
        <w:rPr>
          <w:highlight w:val="white"/>
        </w:rPr>
        <w:t>other pseudo-r-squared metric</w:t>
      </w:r>
      <w:r>
        <w:rPr>
          <w:highlight w:val="white"/>
        </w:rPr>
        <w:t xml:space="preserve">s because it </w:t>
      </w:r>
      <w:r w:rsidR="00B7084F">
        <w:rPr>
          <w:highlight w:val="white"/>
        </w:rPr>
        <w:t>scales like traditional r-squared</w:t>
      </w:r>
      <w:r>
        <w:rPr>
          <w:highlight w:val="white"/>
        </w:rPr>
        <w:t xml:space="preserve"> (ranges from 0-1) and is used to evaluate the improvement from a null to a fitted model. Only the top surrogate identified for each target from this comparison was used for subsequent modeling.</w:t>
      </w:r>
      <w:r w:rsidR="00C63DF1">
        <w:rPr>
          <w:highlight w:val="white"/>
        </w:rPr>
        <w:t xml:space="preserve"> </w:t>
      </w:r>
      <w:r w:rsidR="00C63DF1">
        <w:t xml:space="preserve">We also examined simple correlations between the targets </w:t>
      </w:r>
      <w:r w:rsidR="00A9484B">
        <w:t>(between</w:t>
      </w:r>
      <w:r w:rsidR="00C63DF1">
        <w:t xml:space="preserve"> coral, fish, and sponge richnesses), as well as between the surrogates (between percent hard coral cover, rugosity, and percent sponge cover), </w:t>
      </w:r>
      <w:commentRangeStart w:id="254"/>
      <w:r w:rsidR="00C63DF1">
        <w:t>to inform interpretations of the models.</w:t>
      </w:r>
      <w:commentRangeEnd w:id="254"/>
      <w:r w:rsidR="00CE687F">
        <w:rPr>
          <w:rStyle w:val="CommentReference"/>
        </w:rPr>
        <w:commentReference w:id="254"/>
      </w:r>
    </w:p>
    <w:p w14:paraId="06EC704B" w14:textId="536FB2D2" w:rsidR="00A679EA" w:rsidRDefault="00A679EA" w:rsidP="00C63DF1">
      <w:r>
        <w:rPr>
          <w:highlight w:val="white"/>
        </w:rPr>
        <w:t xml:space="preserve">To determine if relationships between top surrogates and the targets remain consistent over space and time, we added additional terms to the surrogate-only models to account </w:t>
      </w:r>
      <w:commentRangeStart w:id="255"/>
      <w:r>
        <w:rPr>
          <w:highlight w:val="white"/>
        </w:rPr>
        <w:t>for</w:t>
      </w:r>
      <w:commentRangeEnd w:id="255"/>
      <w:r w:rsidR="00CE687F">
        <w:rPr>
          <w:rStyle w:val="CommentReference"/>
        </w:rPr>
        <w:commentReference w:id="255"/>
      </w:r>
      <w:r>
        <w:rPr>
          <w:highlight w:val="white"/>
        </w:rPr>
        <w:t xml:space="preserve"> temporal variation and variation across sites. </w:t>
      </w:r>
      <w:commentRangeStart w:id="256"/>
      <w:r>
        <w:t>Site</w:t>
      </w:r>
      <w:commentRangeEnd w:id="256"/>
      <w:r w:rsidR="00CE687F">
        <w:rPr>
          <w:rStyle w:val="CommentReference"/>
        </w:rPr>
        <w:commentReference w:id="256"/>
      </w:r>
      <w:r>
        <w:t xml:space="preserve"> is a categorical predictor of the 8 locations around Guana Island and </w:t>
      </w:r>
      <w:commentRangeStart w:id="257"/>
      <w:r>
        <w:t>year</w:t>
      </w:r>
      <w:commentRangeEnd w:id="257"/>
      <w:r w:rsidR="00CE687F">
        <w:rPr>
          <w:rStyle w:val="CommentReference"/>
        </w:rPr>
        <w:commentReference w:id="257"/>
      </w:r>
      <w:r>
        <w:t xml:space="preserve"> </w:t>
      </w:r>
      <w:r w:rsidR="00414F6C">
        <w:t>models year-to-</w:t>
      </w:r>
      <w:commentRangeStart w:id="258"/>
      <w:r w:rsidR="00414F6C">
        <w:t xml:space="preserve">year </w:t>
      </w:r>
      <w:r>
        <w:t>trend</w:t>
      </w:r>
      <w:r w:rsidR="00414F6C">
        <w:t>s</w:t>
      </w:r>
      <w:commentRangeEnd w:id="258"/>
      <w:r w:rsidR="00CE687F">
        <w:rPr>
          <w:rStyle w:val="CommentReference"/>
        </w:rPr>
        <w:commentReference w:id="258"/>
      </w:r>
      <w:r>
        <w:t xml:space="preserve"> over the </w:t>
      </w:r>
      <w:r w:rsidR="00414F6C">
        <w:t>duration of the study (27 years)</w:t>
      </w:r>
      <w:r>
        <w:t xml:space="preserve">. For each of the targets (dependent variables), </w:t>
      </w:r>
      <w:proofErr w:type="spellStart"/>
      <w:r w:rsidR="002268EB">
        <w:t>AICc</w:t>
      </w:r>
      <w:proofErr w:type="spellEnd"/>
      <w:r w:rsidR="002268EB">
        <w:t xml:space="preserve"> was used to compare </w:t>
      </w:r>
      <w:r>
        <w:t xml:space="preserve">surrogate-only models to models with additional terms for year, site, and year plus site to </w:t>
      </w:r>
      <w:r w:rsidR="00954C51">
        <w:t>test for</w:t>
      </w:r>
      <w:r>
        <w:t xml:space="preserve"> variation in the data over time, across sites, or over time and across sites that cannot be accounted for by the surrogate alone. These additive models were also compared to models with interactive terms for the surrogate with </w:t>
      </w:r>
      <w:commentRangeStart w:id="259"/>
      <w:r>
        <w:t>year and the surrogate with site</w:t>
      </w:r>
      <w:commentRangeEnd w:id="259"/>
      <w:r w:rsidR="00CE687F">
        <w:rPr>
          <w:rStyle w:val="CommentReference"/>
        </w:rPr>
        <w:commentReference w:id="259"/>
      </w:r>
      <w:r>
        <w:t xml:space="preserve">. These interactive models would suggest that the relationship between the target and the top candidate surrogate changes over time or across sites. </w:t>
      </w:r>
      <w:r w:rsidR="00C63DF1">
        <w:rPr>
          <w:highlight w:val="white"/>
        </w:rPr>
        <w:t xml:space="preserve">We did not consider more complex models with higher-order interaction terms for this study because, if more </w:t>
      </w:r>
      <w:r w:rsidR="00C63DF1">
        <w:rPr>
          <w:highlight w:val="white"/>
        </w:rPr>
        <w:lastRenderedPageBreak/>
        <w:t xml:space="preserve">complex models were supported, the relationship between the candidate surrogate and the target would not be valuable for monitoring purposes. In other words, the ecological interpretation of these more complex models would be complicated enough that there would be no clear relationship between the candidate surrogate and the target, suggesting that the candidate surrogates do not provide the benefits of a good surrogate. </w:t>
      </w:r>
      <w:r w:rsidR="002268EB">
        <w:t>We used the same model selection procedure as above</w:t>
      </w:r>
      <w:r>
        <w:t>,</w:t>
      </w:r>
      <w:r w:rsidR="002268EB">
        <w:t xml:space="preserve"> where</w:t>
      </w:r>
      <w:r>
        <w:t xml:space="preserve"> t</w:t>
      </w:r>
      <w:r w:rsidRPr="002E7C42">
        <w:t xml:space="preserve">op models were those with delta </w:t>
      </w:r>
      <w:commentRangeStart w:id="260"/>
      <w:proofErr w:type="spellStart"/>
      <w:r w:rsidRPr="002E7C42">
        <w:t>AICc</w:t>
      </w:r>
      <w:proofErr w:type="spellEnd"/>
      <w:r w:rsidRPr="002E7C42">
        <w:t xml:space="preserve"> ≤ 2 </w:t>
      </w:r>
      <w:commentRangeEnd w:id="260"/>
      <w:r w:rsidR="00CE687F">
        <w:rPr>
          <w:rStyle w:val="CommentReference"/>
        </w:rPr>
        <w:commentReference w:id="260"/>
      </w:r>
      <w:r w:rsidRPr="002E7C42">
        <w:t xml:space="preserve">and </w:t>
      </w:r>
      <w:proofErr w:type="spellStart"/>
      <w:r w:rsidRPr="002E7C42">
        <w:t>AICc</w:t>
      </w:r>
      <w:proofErr w:type="spellEnd"/>
      <w:r w:rsidRPr="002E7C42">
        <w:t xml:space="preserve"> weights</w:t>
      </w:r>
      <w:r>
        <w:rPr>
          <w:rFonts w:ascii="Gungsuh" w:eastAsia="Gungsuh" w:hAnsi="Gungsuh" w:cs="Gungsuh"/>
          <w:highlight w:val="white"/>
        </w:rPr>
        <w:t xml:space="preserve"> </w:t>
      </w:r>
      <w:r>
        <w:rPr>
          <w:highlight w:val="white"/>
        </w:rPr>
        <w:t xml:space="preserve">&gt; 50%. </w:t>
      </w:r>
      <w:proofErr w:type="spellStart"/>
      <w:r>
        <w:rPr>
          <w:highlight w:val="white"/>
        </w:rPr>
        <w:t>Nagelkerke’s</w:t>
      </w:r>
      <w:proofErr w:type="spellEnd"/>
      <w:r>
        <w:rPr>
          <w:highlight w:val="white"/>
        </w:rPr>
        <w:t xml:space="preserve"> pseudo-r-squared values (</w:t>
      </w:r>
      <w:r w:rsidRPr="002E7C42">
        <w:rPr>
          <w:i/>
          <w:highlight w:val="white"/>
        </w:rPr>
        <w:t>R</w:t>
      </w:r>
      <w:r w:rsidRPr="004B397F">
        <w:rPr>
          <w:highlight w:val="white"/>
          <w:vertAlign w:val="subscript"/>
        </w:rPr>
        <w:t>N</w:t>
      </w:r>
      <w:r w:rsidRPr="004B397F">
        <w:rPr>
          <w:highlight w:val="white"/>
          <w:vertAlign w:val="superscript"/>
        </w:rPr>
        <w:t>2</w:t>
      </w:r>
      <w:r>
        <w:rPr>
          <w:highlight w:val="white"/>
        </w:rPr>
        <w:t>) were also used for additional model support</w:t>
      </w:r>
      <w:r w:rsidR="00FB6C3D">
        <w:t>.</w:t>
      </w:r>
    </w:p>
    <w:p w14:paraId="0C33C8E3" w14:textId="4EF648C6" w:rsidR="00A679EA" w:rsidRDefault="00A679EA" w:rsidP="00CC386C">
      <w:r>
        <w:t xml:space="preserve">All data management and analysis was performed in the </w:t>
      </w:r>
      <w:commentRangeStart w:id="261"/>
      <w:r>
        <w:t xml:space="preserve">R programming </w:t>
      </w:r>
      <w:commentRangeEnd w:id="261"/>
      <w:r w:rsidR="00CE687F">
        <w:rPr>
          <w:rStyle w:val="CommentReference"/>
        </w:rPr>
        <w:commentReference w:id="261"/>
      </w:r>
      <w:r>
        <w:t>language</w:t>
      </w:r>
      <w:r w:rsidR="00CF3FA2">
        <w:t xml:space="preserve"> </w:t>
      </w:r>
      <w:r w:rsidR="003F7563">
        <w:fldChar w:fldCharType="begin" w:fldLock="1"/>
      </w:r>
      <w:r w:rsidR="00BB1205">
        <w: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instrText>
      </w:r>
      <w:r w:rsidR="003F7563">
        <w:fldChar w:fldCharType="separate"/>
      </w:r>
      <w:r w:rsidR="003F7563" w:rsidRPr="003F7563">
        <w:rPr>
          <w:noProof/>
        </w:rPr>
        <w:t>(R Core Team, 2019)</w:t>
      </w:r>
      <w:r w:rsidR="003F7563">
        <w:fldChar w:fldCharType="end"/>
      </w:r>
      <w:r>
        <w:t>.</w:t>
      </w:r>
    </w:p>
    <w:p w14:paraId="39AE5C7F" w14:textId="77777777" w:rsidR="00A679EA" w:rsidRDefault="00A679EA" w:rsidP="00CC386C">
      <w:pPr>
        <w:rPr>
          <w:highlight w:val="white"/>
        </w:rPr>
      </w:pPr>
      <w:r>
        <w:br w:type="page"/>
      </w:r>
    </w:p>
    <w:p w14:paraId="711F382B" w14:textId="77777777" w:rsidR="00A679EA" w:rsidRDefault="00A679EA" w:rsidP="00E74719">
      <w:pPr>
        <w:pStyle w:val="Heading2"/>
      </w:pPr>
      <w:bookmarkStart w:id="262" w:name="_6921849kdo93" w:colFirst="0" w:colLast="0"/>
      <w:bookmarkStart w:id="263" w:name="_Toc25154324"/>
      <w:bookmarkEnd w:id="262"/>
      <w:commentRangeStart w:id="264"/>
      <w:r>
        <w:lastRenderedPageBreak/>
        <w:t>Results</w:t>
      </w:r>
      <w:bookmarkEnd w:id="263"/>
      <w:commentRangeEnd w:id="264"/>
      <w:r w:rsidR="00256595">
        <w:rPr>
          <w:rStyle w:val="CommentReference"/>
          <w:b w:val="0"/>
        </w:rPr>
        <w:commentReference w:id="264"/>
      </w:r>
    </w:p>
    <w:p w14:paraId="55BAC720" w14:textId="77777777" w:rsidR="00A679EA" w:rsidRPr="00E74719" w:rsidRDefault="00A679EA" w:rsidP="00E74719">
      <w:pPr>
        <w:pStyle w:val="Heading3"/>
      </w:pPr>
      <w:bookmarkStart w:id="265" w:name="_6wnt1lhf96oq" w:colFirst="0" w:colLast="0"/>
      <w:bookmarkEnd w:id="265"/>
      <w:commentRangeStart w:id="266"/>
      <w:r w:rsidRPr="00E74719">
        <w:t>Summary statistics</w:t>
      </w:r>
      <w:commentRangeEnd w:id="266"/>
      <w:r w:rsidR="00B42DAD">
        <w:rPr>
          <w:rStyle w:val="CommentReference"/>
          <w:b w:val="0"/>
          <w:i w:val="0"/>
        </w:rPr>
        <w:commentReference w:id="266"/>
      </w:r>
    </w:p>
    <w:p w14:paraId="7975FA0D" w14:textId="4162276B" w:rsidR="00A679EA" w:rsidRDefault="00A679EA" w:rsidP="00E74719">
      <w:bookmarkStart w:id="267" w:name="_uzg2digyln7d" w:colFirst="0" w:colLast="0"/>
      <w:bookmarkEnd w:id="267"/>
      <w:r>
        <w:t xml:space="preserve">We recorded 205 species across all 27 years for all 8 sites around Guana Island. There were 117 fish species, 30 coral species, and 58 sponge species. For each site and year combination, coral richness </w:t>
      </w:r>
      <w:r w:rsidR="00F924AE">
        <w:t xml:space="preserve">ranged </w:t>
      </w:r>
      <w:r>
        <w:t xml:space="preserve">from 4 to 22 (mean = </w:t>
      </w:r>
      <w:commentRangeStart w:id="268"/>
      <w:r>
        <w:t>13)</w:t>
      </w:r>
      <w:commentRangeEnd w:id="268"/>
      <w:r w:rsidR="00CE687F">
        <w:rPr>
          <w:rStyle w:val="CommentReference"/>
        </w:rPr>
        <w:commentReference w:id="268"/>
      </w:r>
      <w:r>
        <w:t>, sponge richness rang</w:t>
      </w:r>
      <w:r w:rsidR="00F17D8A">
        <w:t>ed</w:t>
      </w:r>
      <w:r>
        <w:t xml:space="preserve"> from 8 to 36 (mean = 22), fish richness range</w:t>
      </w:r>
      <w:r w:rsidR="00F17D8A">
        <w:t>d</w:t>
      </w:r>
      <w:r>
        <w:t xml:space="preserve"> from 9 to 37 (mean = 24), and combined richness range</w:t>
      </w:r>
      <w:r w:rsidR="00F17D8A">
        <w:t>d</w:t>
      </w:r>
      <w:r>
        <w:t xml:space="preserve"> from 39 to 75 (mean = 59). Percent coral cover ranged from 2.68 to 61.75 (mean = 21.36), percent sponge cover ranged from 0.28 to 27.77 (mean = 7.96), and rugosity ranged from 17 to 78 </w:t>
      </w:r>
      <w:r w:rsidR="00F924AE">
        <w:t xml:space="preserve">cm </w:t>
      </w:r>
      <w:r>
        <w:t>(mean = 45.37</w:t>
      </w:r>
      <w:r w:rsidR="00F924AE">
        <w:t xml:space="preserve"> cm</w:t>
      </w:r>
      <w:r>
        <w:t>).</w:t>
      </w:r>
    </w:p>
    <w:p w14:paraId="68DAFBC0" w14:textId="6F309973" w:rsidR="002D2DBB" w:rsidRDefault="002D2DBB" w:rsidP="002D2DBB">
      <w:pPr>
        <w:pStyle w:val="Heading3"/>
      </w:pPr>
      <w:commentRangeStart w:id="269"/>
      <w:commentRangeStart w:id="270"/>
      <w:r>
        <w:t>Basic associations</w:t>
      </w:r>
      <w:commentRangeEnd w:id="269"/>
      <w:r w:rsidR="00B42DAD">
        <w:rPr>
          <w:rStyle w:val="CommentReference"/>
          <w:b w:val="0"/>
          <w:i w:val="0"/>
        </w:rPr>
        <w:commentReference w:id="269"/>
      </w:r>
      <w:commentRangeEnd w:id="270"/>
      <w:r w:rsidR="00B42DAD">
        <w:rPr>
          <w:rStyle w:val="CommentReference"/>
          <w:b w:val="0"/>
          <w:i w:val="0"/>
        </w:rPr>
        <w:commentReference w:id="270"/>
      </w:r>
    </w:p>
    <w:p w14:paraId="775CDE9A" w14:textId="4EA3D6C9" w:rsidR="002D2DBB" w:rsidRDefault="002D2DBB" w:rsidP="00E74719">
      <w:pPr>
        <w:rPr>
          <w:highlight w:val="white"/>
        </w:rPr>
      </w:pPr>
      <w:r>
        <w:rPr>
          <w:highlight w:val="white"/>
        </w:rPr>
        <w:t xml:space="preserve">Fish richness and coral richness were positively correlated, whereas sponge richness was negatively correlated to both of these, suggesting sponge richness varied in space and time </w:t>
      </w:r>
      <w:commentRangeStart w:id="271"/>
      <w:commentRangeStart w:id="272"/>
      <w:r>
        <w:t>independent</w:t>
      </w:r>
      <w:commentRangeEnd w:id="271"/>
      <w:r w:rsidR="004662A3">
        <w:rPr>
          <w:rStyle w:val="CommentReference"/>
        </w:rPr>
        <w:commentReference w:id="271"/>
      </w:r>
      <w:r>
        <w:t xml:space="preserve"> of changes in fish and coral richness</w:t>
      </w:r>
      <w:commentRangeEnd w:id="272"/>
      <w:r w:rsidR="00256595">
        <w:rPr>
          <w:rStyle w:val="CommentReference"/>
        </w:rPr>
        <w:commentReference w:id="272"/>
      </w:r>
      <w:r>
        <w:t xml:space="preserve"> (</w:t>
      </w:r>
      <w:commentRangeStart w:id="273"/>
      <w:r>
        <w:t>Fig</w:t>
      </w:r>
      <w:r w:rsidR="00286424">
        <w:t>.</w:t>
      </w:r>
      <w:r>
        <w:t xml:space="preserve"> A.3</w:t>
      </w:r>
      <w:commentRangeEnd w:id="273"/>
      <w:r w:rsidR="00256595">
        <w:rPr>
          <w:rStyle w:val="CommentReference"/>
        </w:rPr>
        <w:commentReference w:id="273"/>
      </w:r>
      <w:r>
        <w:t>).</w:t>
      </w:r>
      <w:r>
        <w:rPr>
          <w:highlight w:val="white"/>
        </w:rPr>
        <w:t xml:space="preserve"> Similarly, rugosity and coral cover were positively correlated, whereas sponge cover was </w:t>
      </w:r>
      <w:r w:rsidR="000556DF">
        <w:rPr>
          <w:highlight w:val="white"/>
        </w:rPr>
        <w:t xml:space="preserve">weakly and </w:t>
      </w:r>
      <w:r>
        <w:rPr>
          <w:highlight w:val="white"/>
        </w:rPr>
        <w:t xml:space="preserve">negatively correlated to both of these, suggesting sponge cover also varied in space and time </w:t>
      </w:r>
      <w:r>
        <w:t>independent of changes in rugosity and coral cover (Fig</w:t>
      </w:r>
      <w:r w:rsidR="00286424">
        <w:t>.</w:t>
      </w:r>
      <w:r>
        <w:t xml:space="preserve"> </w:t>
      </w:r>
      <w:commentRangeStart w:id="274"/>
      <w:r>
        <w:t>A.4</w:t>
      </w:r>
      <w:commentRangeEnd w:id="274"/>
      <w:r w:rsidR="00256595">
        <w:rPr>
          <w:rStyle w:val="CommentReference"/>
        </w:rPr>
        <w:commentReference w:id="274"/>
      </w:r>
      <w:r>
        <w:t>).</w:t>
      </w:r>
    </w:p>
    <w:p w14:paraId="459ABF9F" w14:textId="77777777" w:rsidR="00A679EA" w:rsidRDefault="00A679EA" w:rsidP="00E74719">
      <w:pPr>
        <w:pStyle w:val="Heading3"/>
      </w:pPr>
      <w:bookmarkStart w:id="275" w:name="_nujrgjx5taud" w:colFirst="0" w:colLast="0"/>
      <w:bookmarkStart w:id="276" w:name="_h6w7xsrogjxa" w:colFirst="0" w:colLast="0"/>
      <w:bookmarkEnd w:id="275"/>
      <w:bookmarkEnd w:id="276"/>
      <w:r>
        <w:t>Objective 1: Identify top candidate surrogates</w:t>
      </w:r>
    </w:p>
    <w:p w14:paraId="5CB603DD" w14:textId="3C731215" w:rsidR="00A679EA" w:rsidRDefault="00A679EA" w:rsidP="00CC386C">
      <w:pPr>
        <w:ind w:firstLine="0"/>
        <w:rPr>
          <w:highlight w:val="white"/>
        </w:rPr>
      </w:pPr>
      <w:r>
        <w:rPr>
          <w:highlight w:val="white"/>
        </w:rPr>
        <w:tab/>
        <w:t>Coral cover and rugosity were both positively correlated with coral richness, but the correlation was stronger for coral cover and so it was the top candidate su</w:t>
      </w:r>
      <w:r w:rsidR="0018320D">
        <w:rPr>
          <w:highlight w:val="white"/>
        </w:rPr>
        <w:t>rrogate for coral richness (Table</w:t>
      </w:r>
      <w:r>
        <w:rPr>
          <w:highlight w:val="white"/>
        </w:rPr>
        <w:t xml:space="preserve"> 1; Fig. 2). Sponge cover showed a weak positive association with sponge richness, and there was a weak negative association between coral cover and sponge richness. Coral cover, however, was a slightly better predictor </w:t>
      </w:r>
      <w:r>
        <w:rPr>
          <w:highlight w:val="white"/>
        </w:rPr>
        <w:lastRenderedPageBreak/>
        <w:t xml:space="preserve">of sponge richness </w:t>
      </w:r>
      <w:r w:rsidR="000E0709">
        <w:rPr>
          <w:highlight w:val="white"/>
        </w:rPr>
        <w:t xml:space="preserve">than sponge cover </w:t>
      </w:r>
      <w:r>
        <w:rPr>
          <w:highlight w:val="white"/>
        </w:rPr>
        <w:t>and so</w:t>
      </w:r>
      <w:r w:rsidR="007F7C4A">
        <w:rPr>
          <w:highlight w:val="white"/>
        </w:rPr>
        <w:t>, alt</w:t>
      </w:r>
      <w:r w:rsidR="00FB6C3D">
        <w:rPr>
          <w:highlight w:val="white"/>
        </w:rPr>
        <w:t>hough none of the surrogates were</w:t>
      </w:r>
      <w:r w:rsidR="007F7C4A">
        <w:rPr>
          <w:highlight w:val="white"/>
        </w:rPr>
        <w:t xml:space="preserve"> highly correlated with the target,</w:t>
      </w:r>
      <w:r>
        <w:rPr>
          <w:highlight w:val="white"/>
        </w:rPr>
        <w:t xml:space="preserve"> </w:t>
      </w:r>
      <w:r w:rsidR="007F7C4A">
        <w:rPr>
          <w:highlight w:val="white"/>
        </w:rPr>
        <w:t xml:space="preserve">coral cover </w:t>
      </w:r>
      <w:r>
        <w:rPr>
          <w:highlight w:val="white"/>
        </w:rPr>
        <w:t>was t</w:t>
      </w:r>
      <w:r w:rsidR="0018320D">
        <w:rPr>
          <w:highlight w:val="white"/>
        </w:rPr>
        <w:t xml:space="preserve">he top </w:t>
      </w:r>
      <w:commentRangeStart w:id="277"/>
      <w:r w:rsidR="0018320D">
        <w:rPr>
          <w:highlight w:val="white"/>
        </w:rPr>
        <w:t>candidate</w:t>
      </w:r>
      <w:commentRangeEnd w:id="277"/>
      <w:r w:rsidR="00CE687F">
        <w:rPr>
          <w:rStyle w:val="CommentReference"/>
        </w:rPr>
        <w:commentReference w:id="277"/>
      </w:r>
      <w:r w:rsidR="0018320D">
        <w:rPr>
          <w:highlight w:val="white"/>
        </w:rPr>
        <w:t xml:space="preserve"> surrogate (Table</w:t>
      </w:r>
      <w:r>
        <w:rPr>
          <w:highlight w:val="white"/>
        </w:rPr>
        <w:t xml:space="preserve"> 2; Fig. 2). Fish species richness was positively correlated wit</w:t>
      </w:r>
      <w:r w:rsidR="00A04752">
        <w:rPr>
          <w:highlight w:val="white"/>
        </w:rPr>
        <w:t>h both coral cover and rugosity,</w:t>
      </w:r>
      <w:r>
        <w:rPr>
          <w:highlight w:val="white"/>
        </w:rPr>
        <w:t xml:space="preserve"> but</w:t>
      </w:r>
      <w:r w:rsidR="00A04752">
        <w:rPr>
          <w:highlight w:val="white"/>
        </w:rPr>
        <w:t xml:space="preserve"> </w:t>
      </w:r>
      <w:r>
        <w:rPr>
          <w:highlight w:val="white"/>
        </w:rPr>
        <w:t>rugosity was the best predictor of fish richness and was the top candidate s</w:t>
      </w:r>
      <w:r w:rsidR="0018320D">
        <w:rPr>
          <w:highlight w:val="white"/>
        </w:rPr>
        <w:t>urrogate for fish richness (Table</w:t>
      </w:r>
      <w:r>
        <w:rPr>
          <w:highlight w:val="white"/>
        </w:rPr>
        <w:t xml:space="preserve"> 3; Fig</w:t>
      </w:r>
      <w:r w:rsidR="0018320D">
        <w:rPr>
          <w:highlight w:val="white"/>
        </w:rPr>
        <w:t>. 2) and combined richness (Table</w:t>
      </w:r>
      <w:r>
        <w:rPr>
          <w:highlight w:val="white"/>
        </w:rPr>
        <w:t xml:space="preserve"> 4; Fig. 2).</w:t>
      </w:r>
    </w:p>
    <w:p w14:paraId="4DBF0B9A" w14:textId="77777777" w:rsidR="00A679EA" w:rsidRDefault="00A679EA" w:rsidP="00E74719">
      <w:pPr>
        <w:pStyle w:val="Heading3"/>
      </w:pPr>
      <w:bookmarkStart w:id="278" w:name="_rmzz1zfdvwy1" w:colFirst="0" w:colLast="0"/>
      <w:bookmarkEnd w:id="278"/>
      <w:r>
        <w:t>Objective 2: Top candidate surrogates over time and space</w:t>
      </w:r>
    </w:p>
    <w:p w14:paraId="352CF660" w14:textId="77777777" w:rsidR="00A679EA" w:rsidRPr="00E74719" w:rsidRDefault="00A679EA" w:rsidP="00E74719">
      <w:pPr>
        <w:pStyle w:val="Heading4"/>
      </w:pPr>
      <w:r w:rsidRPr="00E74719">
        <w:t>Coral Richness:</w:t>
      </w:r>
    </w:p>
    <w:p w14:paraId="18F49C24" w14:textId="6DB42499" w:rsidR="00A679EA" w:rsidRDefault="00A679EA" w:rsidP="00CC386C">
      <w:r>
        <w:t xml:space="preserve">Variation in coral richness can partially be explained by coral cover as a candidate surrogate. However, the model with coral cover and year </w:t>
      </w:r>
      <w:r w:rsidR="00C42B4A">
        <w:t>was</w:t>
      </w:r>
      <w:r>
        <w:t xml:space="preserve"> the most </w:t>
      </w:r>
      <w:commentRangeStart w:id="279"/>
      <w:r>
        <w:t>competitive (</w:t>
      </w:r>
      <w:commentRangeEnd w:id="279"/>
      <w:r w:rsidR="00CE687F">
        <w:rPr>
          <w:rStyle w:val="CommentReference"/>
        </w:rPr>
        <w:commentReference w:id="279"/>
      </w:r>
      <w:r w:rsidRPr="008A6759">
        <w:rPr>
          <w:i/>
          <w:highlight w:val="white"/>
        </w:rPr>
        <w:t>R</w:t>
      </w:r>
      <w:r>
        <w:rPr>
          <w:highlight w:val="white"/>
          <w:vertAlign w:val="subscript"/>
        </w:rPr>
        <w:t>N</w:t>
      </w:r>
      <w:r>
        <w:rPr>
          <w:highlight w:val="white"/>
          <w:vertAlign w:val="superscript"/>
        </w:rPr>
        <w:t>2</w:t>
      </w:r>
      <w:r>
        <w:rPr>
          <w:highlight w:val="white"/>
        </w:rPr>
        <w:t xml:space="preserve"> = 0.69</w:t>
      </w:r>
      <w:r w:rsidR="0018320D">
        <w:t>; Table</w:t>
      </w:r>
      <w:r>
        <w:t xml:space="preserve"> 5), which means there </w:t>
      </w:r>
      <w:r w:rsidR="00F17D8A">
        <w:t>we</w:t>
      </w:r>
      <w:r>
        <w:t xml:space="preserve">re changes in coral richness over time that </w:t>
      </w:r>
      <w:r w:rsidR="00F17D8A">
        <w:t>we</w:t>
      </w:r>
      <w:r>
        <w:t xml:space="preserve">re not explained by the candidate surrogate alone. This suggests that there </w:t>
      </w:r>
      <w:r w:rsidR="00F17D8A">
        <w:t>we</w:t>
      </w:r>
      <w:r>
        <w:t>re temporal events that affect</w:t>
      </w:r>
      <w:r w:rsidR="00F17D8A">
        <w:t>ed</w:t>
      </w:r>
      <w:r>
        <w:t xml:space="preserve"> coral richness and coral cover differently</w:t>
      </w:r>
      <w:r w:rsidR="007826C9">
        <w:t>. Evidence to support this can be seen by looking at each of these variables over time; average coral richness increase</w:t>
      </w:r>
      <w:r w:rsidR="00F17D8A">
        <w:t>d</w:t>
      </w:r>
      <w:r w:rsidR="007826C9">
        <w:t xml:space="preserve"> slightly over the study period, whereas coral cover steadily decline</w:t>
      </w:r>
      <w:r w:rsidR="00F17D8A">
        <w:t>d</w:t>
      </w:r>
      <w:r w:rsidR="007826C9">
        <w:t xml:space="preserve"> throughout the same period</w:t>
      </w:r>
      <w:r w:rsidR="00932256">
        <w:t xml:space="preserve"> (F</w:t>
      </w:r>
      <w:r w:rsidR="00286424">
        <w:t>ig.</w:t>
      </w:r>
      <w:r w:rsidR="00932256" w:rsidRPr="0018320D">
        <w:t xml:space="preserve"> A.</w:t>
      </w:r>
      <w:r w:rsidR="00932256">
        <w:t>5)</w:t>
      </w:r>
      <w:r w:rsidR="007826C9">
        <w:t xml:space="preserve">. </w:t>
      </w:r>
      <w:r>
        <w:t>The</w:t>
      </w:r>
      <w:r w:rsidR="00802EBE">
        <w:t xml:space="preserve">re </w:t>
      </w:r>
      <w:r w:rsidR="00F17D8A">
        <w:t>wa</w:t>
      </w:r>
      <w:r w:rsidR="00802EBE">
        <w:t>s also support that the</w:t>
      </w:r>
      <w:r>
        <w:t xml:space="preserve"> nature of the relationship between coral cover and coral richness (i.e. the slope of the relationship) change</w:t>
      </w:r>
      <w:r w:rsidR="00F17D8A">
        <w:t>d</w:t>
      </w:r>
      <w:r>
        <w:t xml:space="preserve"> over time</w:t>
      </w:r>
      <w:r w:rsidR="0018320D">
        <w:t xml:space="preserve"> (Table</w:t>
      </w:r>
      <w:r w:rsidR="00802EBE">
        <w:t xml:space="preserve"> 5)</w:t>
      </w:r>
      <w:r w:rsidR="00CF2C3B">
        <w:t xml:space="preserve">. </w:t>
      </w:r>
      <w:r w:rsidR="00D145C2">
        <w:t>In other words,</w:t>
      </w:r>
      <w:r>
        <w:t xml:space="preserve"> </w:t>
      </w:r>
      <w:r w:rsidR="000B0115">
        <w:t xml:space="preserve">the surrogate-target relationship was not stable over </w:t>
      </w:r>
      <w:commentRangeStart w:id="280"/>
      <w:r w:rsidR="000B0115">
        <w:t>time</w:t>
      </w:r>
      <w:commentRangeEnd w:id="280"/>
      <w:r w:rsidR="00CE687F">
        <w:rPr>
          <w:rStyle w:val="CommentReference"/>
        </w:rPr>
        <w:commentReference w:id="280"/>
      </w:r>
      <w:r w:rsidR="000B0115">
        <w:t xml:space="preserve"> because </w:t>
      </w:r>
      <w:r>
        <w:t xml:space="preserve">coral species </w:t>
      </w:r>
      <w:r w:rsidR="00D145C2">
        <w:t xml:space="preserve">richness </w:t>
      </w:r>
      <w:r>
        <w:t>increase</w:t>
      </w:r>
      <w:r w:rsidR="00F17D8A">
        <w:t>d</w:t>
      </w:r>
      <w:r>
        <w:t xml:space="preserve"> over time for a given amount of coral cover. For example, a reef with 20 percent coral cover </w:t>
      </w:r>
      <w:r w:rsidR="00D145C2">
        <w:t xml:space="preserve">in 1992 </w:t>
      </w:r>
      <w:r w:rsidR="00F17D8A">
        <w:t>wa</w:t>
      </w:r>
      <w:r>
        <w:t xml:space="preserve">s predicted to have about 9 coral species, whereas in 2018 it </w:t>
      </w:r>
      <w:r w:rsidR="00F17D8A">
        <w:t>wa</w:t>
      </w:r>
      <w:r>
        <w:t>s predicted to have about 17 coral species (</w:t>
      </w:r>
      <w:commentRangeStart w:id="281"/>
      <w:r>
        <w:t>Fig</w:t>
      </w:r>
      <w:commentRangeEnd w:id="281"/>
      <w:r w:rsidR="00CE687F">
        <w:rPr>
          <w:rStyle w:val="CommentReference"/>
        </w:rPr>
        <w:commentReference w:id="281"/>
      </w:r>
      <w:r>
        <w:t>. 3).</w:t>
      </w:r>
    </w:p>
    <w:p w14:paraId="34DDFD7B" w14:textId="77777777" w:rsidR="00A679EA" w:rsidRPr="00EA2729" w:rsidRDefault="00A679EA" w:rsidP="00E74719">
      <w:pPr>
        <w:pStyle w:val="Heading4"/>
      </w:pPr>
      <w:r>
        <w:t>Sponge</w:t>
      </w:r>
      <w:r w:rsidRPr="00EA2729">
        <w:t xml:space="preserve"> Richness:</w:t>
      </w:r>
    </w:p>
    <w:p w14:paraId="12601C54" w14:textId="655798F8" w:rsidR="00F25817" w:rsidRDefault="00A679EA" w:rsidP="00EC48F2">
      <w:pPr>
        <w:rPr>
          <w:highlight w:val="white"/>
        </w:rPr>
      </w:pPr>
      <w:r>
        <w:rPr>
          <w:highlight w:val="white"/>
        </w:rPr>
        <w:lastRenderedPageBreak/>
        <w:t>Coral cover was the best predictor of sponge richness</w:t>
      </w:r>
      <w:r w:rsidR="004B44E7">
        <w:rPr>
          <w:highlight w:val="white"/>
        </w:rPr>
        <w:t xml:space="preserve"> of the three candidate surrogates</w:t>
      </w:r>
      <w:r>
        <w:rPr>
          <w:highlight w:val="white"/>
        </w:rPr>
        <w:t xml:space="preserve">, but </w:t>
      </w:r>
      <w:r w:rsidR="004B44E7">
        <w:rPr>
          <w:highlight w:val="white"/>
        </w:rPr>
        <w:t>sponge richness was not well-predicted by any of our candidate surrogates (Fig. 2). T</w:t>
      </w:r>
      <w:r>
        <w:rPr>
          <w:highlight w:val="white"/>
        </w:rPr>
        <w:t xml:space="preserve">here was </w:t>
      </w:r>
      <w:r w:rsidR="004B44E7">
        <w:rPr>
          <w:highlight w:val="white"/>
        </w:rPr>
        <w:t xml:space="preserve">thus </w:t>
      </w:r>
      <w:r>
        <w:rPr>
          <w:highlight w:val="white"/>
        </w:rPr>
        <w:t xml:space="preserve">considerable unexplained variation </w:t>
      </w:r>
      <w:r w:rsidR="004B44E7">
        <w:rPr>
          <w:highlight w:val="white"/>
        </w:rPr>
        <w:t xml:space="preserve">in sponge richness, </w:t>
      </w:r>
      <w:r w:rsidR="00D361F1">
        <w:rPr>
          <w:highlight w:val="white"/>
        </w:rPr>
        <w:t xml:space="preserve">some of which was associated with differences among sites and with change over time </w:t>
      </w:r>
      <w:r>
        <w:rPr>
          <w:highlight w:val="white"/>
        </w:rPr>
        <w:t>(</w:t>
      </w:r>
      <w:r w:rsidRPr="008A6759">
        <w:rPr>
          <w:i/>
          <w:highlight w:val="white"/>
        </w:rPr>
        <w:t>R</w:t>
      </w:r>
      <w:r>
        <w:rPr>
          <w:highlight w:val="white"/>
          <w:vertAlign w:val="subscript"/>
        </w:rPr>
        <w:t>N</w:t>
      </w:r>
      <w:r>
        <w:rPr>
          <w:highlight w:val="white"/>
          <w:vertAlign w:val="superscript"/>
        </w:rPr>
        <w:t>2</w:t>
      </w:r>
      <w:r>
        <w:rPr>
          <w:highlight w:val="white"/>
        </w:rPr>
        <w:t xml:space="preserve"> = 0.71</w:t>
      </w:r>
      <w:r w:rsidR="0018320D">
        <w:t>; Table</w:t>
      </w:r>
      <w:r>
        <w:t xml:space="preserve"> 6</w:t>
      </w:r>
      <w:r>
        <w:rPr>
          <w:highlight w:val="white"/>
        </w:rPr>
        <w:t xml:space="preserve">). </w:t>
      </w:r>
      <w:r w:rsidR="00D361F1">
        <w:rPr>
          <w:highlight w:val="white"/>
        </w:rPr>
        <w:t>U</w:t>
      </w:r>
      <w:r>
        <w:rPr>
          <w:highlight w:val="white"/>
        </w:rPr>
        <w:t>nexplained spatial differences among the 8 sites ha</w:t>
      </w:r>
      <w:r w:rsidR="00F17D8A">
        <w:rPr>
          <w:highlight w:val="white"/>
        </w:rPr>
        <w:t>d</w:t>
      </w:r>
      <w:r>
        <w:rPr>
          <w:highlight w:val="white"/>
        </w:rPr>
        <w:t xml:space="preserve"> a greater influence on sponge richness than they d</w:t>
      </w:r>
      <w:r w:rsidR="00F17D8A">
        <w:rPr>
          <w:highlight w:val="white"/>
        </w:rPr>
        <w:t>id</w:t>
      </w:r>
      <w:r>
        <w:rPr>
          <w:highlight w:val="white"/>
        </w:rPr>
        <w:t xml:space="preserve"> on coral cover (Fig. 4). </w:t>
      </w:r>
      <w:commentRangeStart w:id="282"/>
      <w:r>
        <w:rPr>
          <w:highlight w:val="white"/>
        </w:rPr>
        <w:t>For a given site, predicted sponge richness varie</w:t>
      </w:r>
      <w:r w:rsidR="00F17D8A">
        <w:rPr>
          <w:highlight w:val="white"/>
        </w:rPr>
        <w:t>d</w:t>
      </w:r>
      <w:r>
        <w:rPr>
          <w:highlight w:val="white"/>
        </w:rPr>
        <w:t xml:space="preserve"> by about 2-3 species across the observed gradient of coral cover. Whereas, for a given amount of coral cover, predicted sponge richness differ</w:t>
      </w:r>
      <w:r w:rsidR="00F17D8A">
        <w:rPr>
          <w:highlight w:val="white"/>
        </w:rPr>
        <w:t>ed</w:t>
      </w:r>
      <w:r>
        <w:rPr>
          <w:highlight w:val="white"/>
        </w:rPr>
        <w:t xml:space="preserve"> by up to 8-9 species. </w:t>
      </w:r>
      <w:commentRangeEnd w:id="282"/>
      <w:r w:rsidR="00256595">
        <w:rPr>
          <w:rStyle w:val="CommentReference"/>
        </w:rPr>
        <w:commentReference w:id="282"/>
      </w:r>
      <w:r>
        <w:rPr>
          <w:highlight w:val="white"/>
        </w:rPr>
        <w:t>With regards to temporal variation, sponge spe</w:t>
      </w:r>
      <w:r w:rsidR="00F17D8A">
        <w:rPr>
          <w:highlight w:val="white"/>
        </w:rPr>
        <w:t>cies richness slightly increased</w:t>
      </w:r>
      <w:r>
        <w:rPr>
          <w:highlight w:val="white"/>
        </w:rPr>
        <w:t xml:space="preserve"> over the monitoring period for a given amount of coral cover. A site </w:t>
      </w:r>
      <w:r w:rsidR="00F17D8A">
        <w:rPr>
          <w:highlight w:val="white"/>
        </w:rPr>
        <w:t>wa</w:t>
      </w:r>
      <w:r>
        <w:rPr>
          <w:highlight w:val="white"/>
        </w:rPr>
        <w:t xml:space="preserve">s likely to have about </w:t>
      </w:r>
      <w:commentRangeStart w:id="283"/>
      <w:r>
        <w:rPr>
          <w:highlight w:val="white"/>
        </w:rPr>
        <w:t>3</w:t>
      </w:r>
      <w:commentRangeEnd w:id="283"/>
      <w:r w:rsidR="00B42DAD">
        <w:rPr>
          <w:rStyle w:val="CommentReference"/>
        </w:rPr>
        <w:commentReference w:id="283"/>
      </w:r>
      <w:r>
        <w:rPr>
          <w:highlight w:val="white"/>
        </w:rPr>
        <w:t xml:space="preserve"> more sponge species at the end of the monitoring period than at the beginning (Fig. 5).</w:t>
      </w:r>
      <w:r w:rsidR="00D361F1">
        <w:rPr>
          <w:highlight w:val="white"/>
        </w:rPr>
        <w:t xml:space="preserve"> In summary, the surrogate-target relationship for sponge richness was weak and unst</w:t>
      </w:r>
      <w:r w:rsidR="009A4D49">
        <w:rPr>
          <w:highlight w:val="white"/>
        </w:rPr>
        <w:t>able in both space and time.</w:t>
      </w:r>
      <w:r w:rsidR="00D361F1">
        <w:rPr>
          <w:highlight w:val="white"/>
        </w:rPr>
        <w:t xml:space="preserve"> </w:t>
      </w:r>
    </w:p>
    <w:p w14:paraId="18668BA6" w14:textId="0C2B753F" w:rsidR="00A679EA" w:rsidRPr="00EA2729" w:rsidRDefault="00A679EA" w:rsidP="00E74719">
      <w:pPr>
        <w:pStyle w:val="Heading4"/>
        <w:rPr>
          <w:highlight w:val="white"/>
        </w:rPr>
      </w:pPr>
      <w:r w:rsidRPr="00EA2729">
        <w:rPr>
          <w:highlight w:val="white"/>
        </w:rPr>
        <w:t>Fish Richness:</w:t>
      </w:r>
    </w:p>
    <w:p w14:paraId="3108170D" w14:textId="3948256D" w:rsidR="00A679EA" w:rsidRPr="00452F1D" w:rsidRDefault="00A679EA" w:rsidP="00CC386C">
      <w:pPr>
        <w:rPr>
          <w:highlight w:val="white"/>
        </w:rPr>
      </w:pPr>
      <w:r>
        <w:t>Fish richness can partially be explained by rugosity as a candidate surrogate. However, the top model ha</w:t>
      </w:r>
      <w:r w:rsidR="00F17D8A">
        <w:t>d</w:t>
      </w:r>
      <w:r>
        <w:t xml:space="preserve"> terms for both rugosity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0.82; Table</w:t>
      </w:r>
      <w:r>
        <w:rPr>
          <w:highlight w:val="white"/>
        </w:rPr>
        <w:t xml:space="preserve"> 7</w:t>
      </w:r>
      <w:r>
        <w:t xml:space="preserve">), </w:t>
      </w:r>
      <w:commentRangeStart w:id="284"/>
      <w:r>
        <w:t xml:space="preserve">suggesting there </w:t>
      </w:r>
      <w:r w:rsidR="00F17D8A">
        <w:t>we</w:t>
      </w:r>
      <w:r>
        <w:t xml:space="preserve">re variations in fish richness across sites that </w:t>
      </w:r>
      <w:r w:rsidR="00F17D8A">
        <w:t>we</w:t>
      </w:r>
      <w:r>
        <w:t xml:space="preserve">re not explained by rugosity alone. These spatial variations among the 8 sites </w:t>
      </w:r>
      <w:r w:rsidR="00F17D8A">
        <w:t>we</w:t>
      </w:r>
      <w:r>
        <w:t>re likely due to the fact that</w:t>
      </w:r>
      <w:r w:rsidR="00025E9B">
        <w:t xml:space="preserve">, apart from White Bay (change in rugosity from </w:t>
      </w:r>
      <w:r w:rsidR="00950B10">
        <w:t>19</w:t>
      </w:r>
      <w:r w:rsidR="00025E9B">
        <w:t>-60 cm) and Crab Cove (change in rugosity from 2</w:t>
      </w:r>
      <w:r w:rsidR="00950B10">
        <w:t>6</w:t>
      </w:r>
      <w:r w:rsidR="00025E9B">
        <w:t>-5</w:t>
      </w:r>
      <w:r w:rsidR="00950B10">
        <w:t>7</w:t>
      </w:r>
      <w:r w:rsidR="00025E9B">
        <w:t xml:space="preserve"> cm)</w:t>
      </w:r>
      <w:proofErr w:type="gramStart"/>
      <w:r w:rsidR="00025E9B">
        <w:t>,</w:t>
      </w:r>
      <w:proofErr w:type="gramEnd"/>
      <w:r w:rsidR="00025E9B">
        <w:t xml:space="preserve"> the </w:t>
      </w:r>
      <w:r w:rsidR="006236FE">
        <w:t>other</w:t>
      </w:r>
      <w:r w:rsidR="00025E9B">
        <w:t xml:space="preserve"> 6</w:t>
      </w:r>
      <w:r>
        <w:t xml:space="preserve"> sites remain</w:t>
      </w:r>
      <w:r w:rsidR="00F17D8A">
        <w:t>ed</w:t>
      </w:r>
      <w:r>
        <w:t xml:space="preserve"> quite distinct in rugosity over time. </w:t>
      </w:r>
      <w:commentRangeEnd w:id="284"/>
      <w:r w:rsidR="00562BF9">
        <w:rPr>
          <w:rStyle w:val="CommentReference"/>
        </w:rPr>
        <w:commentReference w:id="284"/>
      </w:r>
      <w:r>
        <w:t xml:space="preserve">For example, Pelican </w:t>
      </w:r>
      <w:proofErr w:type="spellStart"/>
      <w:r>
        <w:t>Ghut</w:t>
      </w:r>
      <w:proofErr w:type="spellEnd"/>
      <w:r>
        <w:t xml:space="preserve"> ha</w:t>
      </w:r>
      <w:r w:rsidR="00F17D8A">
        <w:t>d</w:t>
      </w:r>
      <w:r>
        <w:t xml:space="preserve"> the lowest rugosity throughout the monitoring period, and correspondingly low fish richness (Fig. 6). Monkey Point ha</w:t>
      </w:r>
      <w:r w:rsidR="00F17D8A">
        <w:t>d</w:t>
      </w:r>
      <w:r>
        <w:t xml:space="preserve"> the next lowest rugosity and the next lowest fish richness, and so on</w:t>
      </w:r>
      <w:r w:rsidR="00C23004">
        <w:t xml:space="preserve">. </w:t>
      </w:r>
      <w:r w:rsidR="00025E9B">
        <w:t xml:space="preserve">This may </w:t>
      </w:r>
      <w:r>
        <w:t xml:space="preserve">explain </w:t>
      </w:r>
      <w:r>
        <w:lastRenderedPageBreak/>
        <w:t xml:space="preserve">why the site-specific regression lines </w:t>
      </w:r>
      <w:r w:rsidR="00C23004">
        <w:t xml:space="preserve">(Fig. 6) </w:t>
      </w:r>
      <w:r>
        <w:t xml:space="preserve">have shallower slopes than a line fit through all of the data (Fig. 2). In summary, the relationship between rugosity and fish richness </w:t>
      </w:r>
      <w:r w:rsidR="00F17D8A">
        <w:t>wa</w:t>
      </w:r>
      <w:r>
        <w:t>s consistent over time, and, because rugosity varie</w:t>
      </w:r>
      <w:r w:rsidR="00F17D8A">
        <w:t>d</w:t>
      </w:r>
      <w:r>
        <w:t xml:space="preserve"> </w:t>
      </w:r>
      <w:r w:rsidR="00721DFC">
        <w:t xml:space="preserve">more </w:t>
      </w:r>
      <w:r>
        <w:t xml:space="preserve">across sites </w:t>
      </w:r>
      <w:r w:rsidR="00721DFC">
        <w:t>than</w:t>
      </w:r>
      <w:r>
        <w:t xml:space="preserve"> within a site, fish richness remain</w:t>
      </w:r>
      <w:r w:rsidR="00F17D8A">
        <w:t>ed</w:t>
      </w:r>
      <w:r>
        <w:t xml:space="preserve"> relatively stable over site and time and can be estimated by rugosity. Given this, sites with similar values for rugosity should have similar values of fish richness and this is evidence that rugosity can serve as a</w:t>
      </w:r>
      <w:r w:rsidR="00A85AC7">
        <w:t>n effective</w:t>
      </w:r>
      <w:r>
        <w:t xml:space="preserve"> surrogate for fish richness.</w:t>
      </w:r>
    </w:p>
    <w:p w14:paraId="1E692CF5" w14:textId="77777777" w:rsidR="00A679EA" w:rsidRDefault="00A679EA" w:rsidP="00E74719">
      <w:pPr>
        <w:pStyle w:val="Heading4"/>
      </w:pPr>
      <w:r>
        <w:t>Combined</w:t>
      </w:r>
      <w:r w:rsidRPr="00EA2729">
        <w:t xml:space="preserve"> Richness:</w:t>
      </w:r>
    </w:p>
    <w:p w14:paraId="43EE87AC" w14:textId="53299523" w:rsidR="00A679EA" w:rsidRDefault="00A679EA" w:rsidP="00CC386C">
      <w:pPr>
        <w:rPr>
          <w:highlight w:val="white"/>
        </w:rPr>
      </w:pPr>
      <w:r>
        <w:t>Combined richness can partially be explained by rugosity as a candidate surrogate. However, the top model ha</w:t>
      </w:r>
      <w:r w:rsidR="00F17D8A">
        <w:t xml:space="preserve">d </w:t>
      </w:r>
      <w:r>
        <w:t>terms for rugosity, year,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0.65; Table</w:t>
      </w:r>
      <w:r>
        <w:rPr>
          <w:highlight w:val="white"/>
        </w:rPr>
        <w:t xml:space="preserve"> </w:t>
      </w:r>
      <w:r>
        <w:t xml:space="preserve">8), suggesting there </w:t>
      </w:r>
      <w:r w:rsidR="00F17D8A">
        <w:t>we</w:t>
      </w:r>
      <w:r>
        <w:t>re variations in combined richne</w:t>
      </w:r>
      <w:r w:rsidR="00F17D8A">
        <w:t>ss across sites and years that we</w:t>
      </w:r>
      <w:r>
        <w:t xml:space="preserve">re not explained by rugosity alone. Similar to the relationship between rugosity and fish richness, these spatial variations among the 8 sites </w:t>
      </w:r>
      <w:r w:rsidR="00D14CCA">
        <w:t>we</w:t>
      </w:r>
      <w:r>
        <w:t xml:space="preserve">re likely due to distinct rugosity values for each site over time. </w:t>
      </w:r>
      <w:commentRangeStart w:id="285"/>
      <w:r>
        <w:t xml:space="preserve">The sites </w:t>
      </w:r>
      <w:r w:rsidR="00D14CCA">
        <w:t>we</w:t>
      </w:r>
      <w:r>
        <w:t xml:space="preserve">re organized differently on the y-axis for combined richness than they </w:t>
      </w:r>
      <w:r w:rsidR="00D14CCA">
        <w:t>we</w:t>
      </w:r>
      <w:r>
        <w:t xml:space="preserve">re for fish richness </w:t>
      </w:r>
      <w:r w:rsidR="00F25817">
        <w:t xml:space="preserve">likely </w:t>
      </w:r>
      <w:r>
        <w:t xml:space="preserve">driven by variations </w:t>
      </w:r>
      <w:commentRangeEnd w:id="285"/>
      <w:r w:rsidR="00CE687F">
        <w:rPr>
          <w:rStyle w:val="CommentReference"/>
        </w:rPr>
        <w:commentReference w:id="285"/>
      </w:r>
      <w:r>
        <w:t>in sponge richness across sites that follow a different pattern over time (Fig. 7). Similar to the association with fish richness above, the site-specific regression lines ha</w:t>
      </w:r>
      <w:r w:rsidR="00D14CCA">
        <w:t>d</w:t>
      </w:r>
      <w:r>
        <w:t xml:space="preserve"> shallower slopes than a line fit through all of the data due to the variation in rugosity over time at White Bay and Crab Cove (Fig. 2). </w:t>
      </w:r>
      <w:r>
        <w:rPr>
          <w:highlight w:val="white"/>
        </w:rPr>
        <w:t>With regards to temporal variation, combined species richness gradually increase</w:t>
      </w:r>
      <w:r w:rsidR="00D14CCA">
        <w:rPr>
          <w:highlight w:val="white"/>
        </w:rPr>
        <w:t>d</w:t>
      </w:r>
      <w:r>
        <w:rPr>
          <w:highlight w:val="white"/>
        </w:rPr>
        <w:t xml:space="preserve"> over the monitoring period for a given amount of rugosity; a site </w:t>
      </w:r>
      <w:r w:rsidR="00D14CCA">
        <w:rPr>
          <w:highlight w:val="white"/>
        </w:rPr>
        <w:t>wa</w:t>
      </w:r>
      <w:r>
        <w:rPr>
          <w:highlight w:val="white"/>
        </w:rPr>
        <w:t xml:space="preserve">s likely to have about 15 more species in 2018 than it had in 1993 (Fig. 8). </w:t>
      </w:r>
    </w:p>
    <w:p w14:paraId="30D7B511" w14:textId="3E8FD43E" w:rsidR="00A679EA" w:rsidRPr="00EA2729" w:rsidRDefault="00A679EA" w:rsidP="00CC386C">
      <w:pPr>
        <w:rPr>
          <w:u w:val="single"/>
        </w:rPr>
      </w:pPr>
      <w:commentRangeStart w:id="286"/>
      <w:r>
        <w:lastRenderedPageBreak/>
        <w:t>In summary</w:t>
      </w:r>
      <w:commentRangeEnd w:id="286"/>
      <w:r w:rsidR="00CE687F">
        <w:rPr>
          <w:rStyle w:val="CommentReference"/>
        </w:rPr>
        <w:commentReference w:id="286"/>
      </w:r>
      <w:r>
        <w:t>, rugosity varie</w:t>
      </w:r>
      <w:r w:rsidR="00D14CCA">
        <w:t>d</w:t>
      </w:r>
      <w:r>
        <w:t xml:space="preserve"> significantly across sites and not much within a site and combined richness increase</w:t>
      </w:r>
      <w:r w:rsidR="00D14CCA">
        <w:t>d</w:t>
      </w:r>
      <w:r>
        <w:t xml:space="preserve"> gradually over time, suggesting combined richness can be predicted by rugosity at a given site and that this combined richness is expected to increase over time for a given level of rugosity. Rugosity may serve as a surrogate for combined richness across sites, but it fail</w:t>
      </w:r>
      <w:r w:rsidR="00D14CCA">
        <w:t>ed</w:t>
      </w:r>
      <w:r>
        <w:t xml:space="preserve"> to explain the increase in combined richness over time. There may be some other ecological explanation for this, such as the</w:t>
      </w:r>
      <w:r w:rsidR="00B43562">
        <w:t xml:space="preserve"> </w:t>
      </w:r>
      <w:r>
        <w:t>increase in sponge species over time</w:t>
      </w:r>
      <w:r w:rsidR="00B43562">
        <w:t xml:space="preserve"> having more of an impact on combined richness than the more subtle changes in fish and coral richness over the same time period</w:t>
      </w:r>
      <w:r>
        <w:t>.</w:t>
      </w:r>
    </w:p>
    <w:p w14:paraId="2BA7DE96" w14:textId="77777777" w:rsidR="00EA3C4D" w:rsidRDefault="00EA3C4D">
      <w:pPr>
        <w:spacing w:after="200" w:line="276" w:lineRule="auto"/>
        <w:ind w:firstLine="0"/>
        <w:rPr>
          <w:b/>
        </w:rPr>
      </w:pPr>
      <w:bookmarkStart w:id="287" w:name="_wewp8zkd7499" w:colFirst="0" w:colLast="0"/>
      <w:bookmarkEnd w:id="287"/>
      <w:r>
        <w:br w:type="page"/>
      </w:r>
    </w:p>
    <w:p w14:paraId="402E7EAF" w14:textId="000DC76A" w:rsidR="00A679EA" w:rsidRDefault="00A679EA" w:rsidP="00E74719">
      <w:pPr>
        <w:pStyle w:val="Heading2"/>
      </w:pPr>
      <w:bookmarkStart w:id="288" w:name="_Toc25154325"/>
      <w:commentRangeStart w:id="289"/>
      <w:commentRangeStart w:id="290"/>
      <w:r>
        <w:lastRenderedPageBreak/>
        <w:t>Discussion</w:t>
      </w:r>
      <w:bookmarkEnd w:id="288"/>
      <w:commentRangeEnd w:id="289"/>
      <w:r w:rsidR="00256595">
        <w:rPr>
          <w:rStyle w:val="CommentReference"/>
          <w:b w:val="0"/>
        </w:rPr>
        <w:commentReference w:id="289"/>
      </w:r>
      <w:commentRangeEnd w:id="290"/>
      <w:r w:rsidR="00CE687F">
        <w:rPr>
          <w:rStyle w:val="CommentReference"/>
          <w:b w:val="0"/>
        </w:rPr>
        <w:commentReference w:id="290"/>
      </w:r>
    </w:p>
    <w:p w14:paraId="55940E9F" w14:textId="45E6812B" w:rsidR="00456F8B" w:rsidRPr="002E560A" w:rsidRDefault="00A9579D" w:rsidP="00E74719">
      <w:pPr>
        <w:pStyle w:val="Heading3"/>
      </w:pPr>
      <w:commentRangeStart w:id="291"/>
      <w:r>
        <w:t>A</w:t>
      </w:r>
      <w:r w:rsidR="00456F8B" w:rsidRPr="002E560A">
        <w:t>ss</w:t>
      </w:r>
      <w:r>
        <w:t>essing surrogate effectiveness over space and time</w:t>
      </w:r>
      <w:commentRangeEnd w:id="291"/>
      <w:r w:rsidR="00F23266">
        <w:rPr>
          <w:rStyle w:val="CommentReference"/>
          <w:b w:val="0"/>
          <w:i w:val="0"/>
        </w:rPr>
        <w:commentReference w:id="291"/>
      </w:r>
    </w:p>
    <w:p w14:paraId="1613C916" w14:textId="710760FC" w:rsidR="001429E5" w:rsidRDefault="00173B03" w:rsidP="002E560A">
      <w:commentRangeStart w:id="292"/>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293"/>
      <w:commentRangeEnd w:id="293"/>
      <w:r w:rsidR="00CE687F">
        <w:rPr>
          <w:rStyle w:val="CommentReference"/>
        </w:rPr>
        <w:commentReference w:id="293"/>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294"/>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294"/>
      <w:r w:rsidR="001429E5">
        <w:rPr>
          <w:rStyle w:val="CommentReference"/>
        </w:rPr>
        <w:commentReference w:id="294"/>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295"/>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295"/>
      <w:r w:rsidR="001429E5">
        <w:rPr>
          <w:rStyle w:val="CommentReference"/>
        </w:rPr>
        <w:commentReference w:id="295"/>
      </w:r>
      <w:r w:rsidR="001429E5">
        <w:t xml:space="preserve">. </w:t>
      </w:r>
      <w:commentRangeEnd w:id="292"/>
      <w:r w:rsidR="00A948FD">
        <w:rPr>
          <w:rStyle w:val="CommentReference"/>
        </w:rPr>
        <w:commentReference w:id="292"/>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296"/>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296"/>
      <w:r w:rsidR="00030BAE">
        <w:rPr>
          <w:rStyle w:val="CommentReference"/>
        </w:rPr>
        <w:commentReference w:id="296"/>
      </w:r>
      <w:r>
        <w:t xml:space="preserve">. </w:t>
      </w:r>
      <w:r w:rsidR="006D3306">
        <w:t>Although we did</w:t>
      </w:r>
      <w:r w:rsidR="00B55564">
        <w:t xml:space="preserve"> not </w:t>
      </w:r>
      <w:r w:rsidR="006D3306">
        <w:t>include</w:t>
      </w:r>
      <w:r w:rsidR="00B55564">
        <w:t xml:space="preserve"> </w:t>
      </w:r>
      <w:commentRangeStart w:id="297"/>
      <w:r w:rsidR="00B55564">
        <w:t xml:space="preserve">fish abundance </w:t>
      </w:r>
      <w:r w:rsidR="006D3306">
        <w:t xml:space="preserve">as a target </w:t>
      </w:r>
      <w:commentRangeEnd w:id="297"/>
      <w:r w:rsidR="00CA66EB">
        <w:rPr>
          <w:rStyle w:val="CommentReference"/>
        </w:rPr>
        <w:commentReference w:id="297"/>
      </w:r>
      <w:r w:rsidR="00B55564">
        <w:t xml:space="preserve">in our results, we </w:t>
      </w:r>
      <w:r w:rsidR="006D3306">
        <w:t>did observe</w:t>
      </w:r>
      <w:r w:rsidR="00B55564">
        <w:t xml:space="preserve"> a </w:t>
      </w:r>
      <w:commentRangeStart w:id="298"/>
      <w:r w:rsidR="00B55564">
        <w:t>reduction in the number of fish species</w:t>
      </w:r>
      <w:r w:rsidR="00F011E0">
        <w:t xml:space="preserve"> and overall species</w:t>
      </w:r>
      <w:r w:rsidR="00B55564">
        <w:t xml:space="preserve"> present at l</w:t>
      </w:r>
      <w:commentRangeEnd w:id="298"/>
      <w:r w:rsidR="00CA66EB">
        <w:rPr>
          <w:rStyle w:val="CommentReference"/>
        </w:rPr>
        <w:commentReference w:id="298"/>
      </w:r>
      <w:r w:rsidR="00B55564">
        <w:t xml:space="preserve">ower </w:t>
      </w:r>
      <w:commentRangeStart w:id="299"/>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300"/>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t>evenness over time.</w:t>
      </w:r>
      <w:commentRangeEnd w:id="300"/>
      <w:r w:rsidR="00562BF9">
        <w:rPr>
          <w:rStyle w:val="CommentReference"/>
        </w:rPr>
        <w:commentReference w:id="300"/>
      </w:r>
      <w:r w:rsidR="00F011E0">
        <w:t xml:space="preserve"> In other words, the abundance of the most dominant species is reduced over time. </w:t>
      </w:r>
      <w:commentRangeStart w:id="301"/>
      <w:r w:rsidR="00CF03EC">
        <w:t xml:space="preserve">The study </w:t>
      </w:r>
      <w:commentRangeEnd w:id="301"/>
      <w:r w:rsidR="00CE687F">
        <w:rPr>
          <w:rStyle w:val="CommentReference"/>
        </w:rPr>
        <w:commentReference w:id="301"/>
      </w:r>
      <w:r w:rsidR="00CF03EC">
        <w:t xml:space="preserve">mentioned </w:t>
      </w:r>
      <w:r w:rsidR="00030BAE">
        <w:t>above</w:t>
      </w:r>
      <w:r w:rsidR="00CF03EC">
        <w:t xml:space="preserve"> found the variance in rugosity observed at higher levels of coral cover wa</w:t>
      </w:r>
      <w:commentRangeEnd w:id="299"/>
      <w:r w:rsidR="00CA66EB">
        <w:rPr>
          <w:rStyle w:val="CommentReference"/>
        </w:rPr>
        <w:commentReference w:id="299"/>
      </w:r>
      <w:r w:rsidR="00CF03EC">
        <w:t xml:space="preserve">s the result of dominance by a particular </w:t>
      </w:r>
      <w:r w:rsidR="00CF03EC">
        <w:lastRenderedPageBreak/>
        <w:t>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302"/>
      <w:r w:rsidR="00F011E0">
        <w:t xml:space="preserve">factor affecting rugosity at </w:t>
      </w:r>
      <w:commentRangeEnd w:id="302"/>
      <w:r w:rsidR="00786229">
        <w:rPr>
          <w:rStyle w:val="CommentReference"/>
        </w:rPr>
        <w:commentReference w:id="302"/>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303"/>
      <w:r>
        <w:t xml:space="preserve">Competition over space </w:t>
      </w:r>
      <w:commentRangeEnd w:id="303"/>
      <w:r w:rsidR="00110693">
        <w:rPr>
          <w:rStyle w:val="CommentReference"/>
        </w:rPr>
        <w:commentReference w:id="303"/>
      </w:r>
      <w:r>
        <w:t xml:space="preserve">has </w:t>
      </w:r>
      <w:commentRangeStart w:id="304"/>
      <w:r>
        <w:t xml:space="preserve">been shown to be related to chemical inhibition, or allelopathy, in interspecific relationships between sponges and corals. These relationships may explain why coral cover </w:t>
      </w:r>
      <w:commentRangeEnd w:id="304"/>
      <w:r w:rsidR="00EF7402">
        <w:rPr>
          <w:rStyle w:val="CommentReference"/>
        </w:rPr>
        <w:commentReference w:id="304"/>
      </w:r>
      <w:r w:rsidR="003A6E6C">
        <w:t xml:space="preserve">was the top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305"/>
      <w:commentRangeStart w:id="306"/>
      <w:commentRangeStart w:id="307"/>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305"/>
      <w:commentRangeEnd w:id="306"/>
      <w:r w:rsidR="00CE687F">
        <w:rPr>
          <w:rStyle w:val="CommentReference"/>
        </w:rPr>
        <w:commentReference w:id="305"/>
      </w:r>
      <w:commentRangeEnd w:id="307"/>
      <w:r w:rsidR="00EB04EA">
        <w:rPr>
          <w:rStyle w:val="CommentReference"/>
        </w:rPr>
        <w:commentReference w:id="307"/>
      </w:r>
      <w:r w:rsidR="00030BAE">
        <w:rPr>
          <w:rStyle w:val="CommentReference"/>
        </w:rPr>
        <w:commentReference w:id="306"/>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308"/>
      <w:commentRangeStart w:id="309"/>
      <w:commentRangeStart w:id="310"/>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308"/>
      <w:commentRangeEnd w:id="309"/>
      <w:r w:rsidR="00CE687F">
        <w:rPr>
          <w:rStyle w:val="CommentReference"/>
        </w:rPr>
        <w:commentReference w:id="308"/>
      </w:r>
      <w:commentRangeEnd w:id="310"/>
      <w:r w:rsidR="00EB04EA">
        <w:rPr>
          <w:rStyle w:val="CommentReference"/>
        </w:rPr>
        <w:commentReference w:id="310"/>
      </w:r>
      <w:r w:rsidR="00030BAE">
        <w:rPr>
          <w:rStyle w:val="CommentReference"/>
        </w:rPr>
        <w:commentReference w:id="309"/>
      </w:r>
      <w:r w:rsidR="00B6152E">
        <w:t xml:space="preserve">. Despite some potential benefits sponges can have on coral structures and reef nutrient cycles, even palatable sponges can outcompete corals for space by overgrowing coral structures </w:t>
      </w:r>
      <w:commentRangeStart w:id="311"/>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311"/>
      <w:r w:rsidR="00030BAE">
        <w:rPr>
          <w:rStyle w:val="CommentReference"/>
        </w:rPr>
        <w:commentReference w:id="311"/>
      </w:r>
      <w:r w:rsidR="00B6152E">
        <w:t xml:space="preserve">. Over time, the abundance of these palatable sponges has increased with the reduced abundance of spongivorous fish due to overfishing </w:t>
      </w:r>
      <w:commentRangeStart w:id="312"/>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312"/>
      <w:r w:rsidR="00030BAE">
        <w:rPr>
          <w:rStyle w:val="CommentReference"/>
        </w:rPr>
        <w:commentReference w:id="312"/>
      </w:r>
      <w:r w:rsidR="00B6152E">
        <w:t>.</w:t>
      </w:r>
      <w:r w:rsidR="00CF03EC">
        <w:t xml:space="preserve"> </w:t>
      </w:r>
    </w:p>
    <w:p w14:paraId="4016FBAF" w14:textId="3C99E920" w:rsidR="002E560A" w:rsidRDefault="00CF03EC" w:rsidP="000C2B77">
      <w:commentRangeStart w:id="313"/>
      <w:r>
        <w:lastRenderedPageBreak/>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313"/>
      <w:r w:rsidR="00EF7402">
        <w:rPr>
          <w:rStyle w:val="CommentReference"/>
        </w:rPr>
        <w:commentReference w:id="313"/>
      </w:r>
    </w:p>
    <w:p w14:paraId="19C69C7D" w14:textId="77777777" w:rsidR="00B06EB3" w:rsidRPr="002E560A" w:rsidRDefault="00B06EB3" w:rsidP="00B06EB3">
      <w:pPr>
        <w:pStyle w:val="Heading3"/>
      </w:pPr>
      <w:commentRangeStart w:id="314"/>
      <w:r w:rsidRPr="002E560A">
        <w:t>Value of sponge monitoring</w:t>
      </w:r>
      <w:commentRangeEnd w:id="314"/>
      <w:r w:rsidR="00F23266">
        <w:rPr>
          <w:rStyle w:val="CommentReference"/>
          <w:b w:val="0"/>
          <w:i w:val="0"/>
        </w:rPr>
        <w:commentReference w:id="314"/>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315"/>
      <w:r w:rsidR="003D629E">
        <w:t xml:space="preserve">windward </w:t>
      </w:r>
      <w:commentRangeStart w:id="316"/>
      <w:r w:rsidR="003D629E">
        <w:t xml:space="preserve">reefs had </w:t>
      </w:r>
      <w:commentRangeEnd w:id="316"/>
      <w:r w:rsidR="00CE687F">
        <w:rPr>
          <w:rStyle w:val="CommentReference"/>
        </w:rPr>
        <w:commentReference w:id="316"/>
      </w:r>
      <w:r w:rsidR="003D629E">
        <w:t>higher coral and fish diversity than leeward reefs</w:t>
      </w:r>
      <w:commentRangeEnd w:id="315"/>
      <w:r w:rsidR="00716EBD">
        <w:rPr>
          <w:rStyle w:val="CommentReference"/>
        </w:rPr>
        <w:commentReference w:id="315"/>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317"/>
      <w:r w:rsidR="003D629E">
        <w:t xml:space="preserve">management decisions </w:t>
      </w:r>
      <w:commentRangeEnd w:id="317"/>
      <w:r w:rsidR="00CE687F">
        <w:rPr>
          <w:rStyle w:val="CommentReference"/>
        </w:rPr>
        <w:commentReference w:id="317"/>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318"/>
      <w:r w:rsidR="00B06EB3">
        <w:t xml:space="preserve">The </w:t>
      </w:r>
      <w:commentRangeEnd w:id="318"/>
      <w:r w:rsidR="00CE687F">
        <w:rPr>
          <w:rStyle w:val="CommentReference"/>
        </w:rPr>
        <w:commentReference w:id="318"/>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time or across sites. </w:t>
      </w:r>
      <w:commentRangeStart w:id="319"/>
      <w:r w:rsidR="003D629E">
        <w:t xml:space="preserve">Perhaps sponges are not the only taxonomic group of organisms on coral reefs that are difficult to predict with coral cover or rugosity; there are many </w:t>
      </w:r>
      <w:r w:rsidR="003D629E">
        <w:lastRenderedPageBreak/>
        <w:t xml:space="preserve">coral-associated invertebrates that may provide insight into coral reef diversity </w:t>
      </w:r>
      <w:commentRangeStart w:id="320"/>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320"/>
      <w:r w:rsidR="003D629E">
        <w:rPr>
          <w:rStyle w:val="CommentReference"/>
        </w:rPr>
        <w:commentReference w:id="320"/>
      </w:r>
      <w:r w:rsidR="003D629E">
        <w:t xml:space="preserve"> and it is unlikely that all of these taxonomic groups will be adequately predicted by rugosity or coral cover alone</w:t>
      </w:r>
      <w:commentRangeEnd w:id="319"/>
      <w:r w:rsidR="00451A52">
        <w:rPr>
          <w:rStyle w:val="CommentReference"/>
        </w:rPr>
        <w:commentReference w:id="319"/>
      </w:r>
      <w:r w:rsidR="003D629E">
        <w:t xml:space="preserve">. </w:t>
      </w:r>
    </w:p>
    <w:p w14:paraId="20013237" w14:textId="4C542931" w:rsidR="003D629E" w:rsidRDefault="00B06EB3" w:rsidP="005A23E3">
      <w:commentRangeStart w:id="321"/>
      <w:r>
        <w:t>Because</w:t>
      </w:r>
      <w:commentRangeEnd w:id="321"/>
      <w:r w:rsidR="00CE687F">
        <w:rPr>
          <w:rStyle w:val="CommentReference"/>
        </w:rPr>
        <w:commentReference w:id="321"/>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322"/>
      <w:commentRangeStart w:id="323"/>
      <w:r w:rsidR="003D174D">
        <w:t xml:space="preserve">“non-umbrella” </w:t>
      </w:r>
      <w:commentRangeEnd w:id="322"/>
      <w:r w:rsidR="004862DE">
        <w:rPr>
          <w:rStyle w:val="CommentReference"/>
        </w:rPr>
        <w:commentReference w:id="322"/>
      </w:r>
      <w:commentRangeEnd w:id="323"/>
      <w:r w:rsidR="00CE687F">
        <w:rPr>
          <w:rStyle w:val="CommentReference"/>
        </w:rPr>
        <w:commentReference w:id="323"/>
      </w:r>
      <w:r w:rsidR="003D174D">
        <w:t xml:space="preserve">species can provide insight into overall site biodiversity at local scales in terrestrial ecosystems </w:t>
      </w:r>
      <w:commentRangeStart w:id="324"/>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324"/>
      <w:r w:rsidR="003D174D">
        <w:rPr>
          <w:rStyle w:val="CommentReference"/>
        </w:rPr>
        <w:commentReference w:id="324"/>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325"/>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325"/>
      <w:r w:rsidR="005A23E3">
        <w:rPr>
          <w:rStyle w:val="CommentReference"/>
        </w:rPr>
        <w:commentReference w:id="325"/>
      </w:r>
      <w:r w:rsidR="005A23E3">
        <w:t xml:space="preserve">. Therefore, diversity of these </w:t>
      </w:r>
      <w:commentRangeStart w:id="326"/>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326"/>
      <w:r w:rsidR="00B83565">
        <w:rPr>
          <w:rStyle w:val="CommentReference"/>
        </w:rPr>
        <w:commentReference w:id="326"/>
      </w:r>
      <w:r>
        <w:t xml:space="preserve">they include in their estimates. </w:t>
      </w:r>
    </w:p>
    <w:p w14:paraId="438C0587" w14:textId="77777777" w:rsidR="00446A88" w:rsidRDefault="00456F8B" w:rsidP="00446A88">
      <w:commentRangeStart w:id="327"/>
      <w:r>
        <w:t>In conclusion</w:t>
      </w:r>
      <w:commentRangeEnd w:id="327"/>
      <w:r w:rsidR="00A9579D">
        <w:rPr>
          <w:rStyle w:val="CommentReference"/>
        </w:rPr>
        <w:commentReference w:id="327"/>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328"/>
      <w:r w:rsidR="00F56F3F">
        <w:t xml:space="preserve">However, we suggest that future reef biodiversity studies incorporate sponge-related measures to get a broader interpretation of reef biodiversity as they reveal different patterns than other measures. Reef biodiversity studies that do not incorporate </w:t>
      </w:r>
      <w:r w:rsidR="00B1353A">
        <w:t>sponge-related measures should be explicit about the taxonomic groups included in the analyses and exercise caution when estimating total reef biodiversity</w:t>
      </w:r>
      <w:commentRangeEnd w:id="328"/>
      <w:r w:rsidR="00E23C07">
        <w:rPr>
          <w:rStyle w:val="CommentReference"/>
        </w:rPr>
        <w:commentReference w:id="328"/>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329" w:name="_Toc25154326"/>
      <w:r>
        <w:lastRenderedPageBreak/>
        <w:t>Acknowledgements</w:t>
      </w:r>
      <w:bookmarkEnd w:id="329"/>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330" w:name="_Toc25154327"/>
      <w:commentRangeStart w:id="331"/>
      <w:r>
        <w:lastRenderedPageBreak/>
        <w:t>Literature Cited</w:t>
      </w:r>
      <w:commentRangeEnd w:id="331"/>
      <w:r w:rsidR="00EC48F2">
        <w:rPr>
          <w:rStyle w:val="CommentReference"/>
          <w:b w:val="0"/>
        </w:rPr>
        <w:commentReference w:id="331"/>
      </w:r>
      <w:bookmarkEnd w:id="330"/>
    </w:p>
    <w:p w14:paraId="019F9AB6" w14:textId="7D8CCC5C" w:rsidR="00951B41" w:rsidRPr="00951B41" w:rsidRDefault="00BB1205" w:rsidP="00951B4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951B41" w:rsidRPr="00951B41">
        <w:rPr>
          <w:noProof/>
        </w:rPr>
        <w:t xml:space="preserve">Acosta, C., Barnes, R., &amp; McClatchey, R. (2015). Spatial discordance in fish, coral, and sponge assemblages across a Caribbean atoll reef gradient. </w:t>
      </w:r>
      <w:r w:rsidR="00951B41" w:rsidRPr="00951B41">
        <w:rPr>
          <w:i/>
          <w:iCs/>
          <w:noProof/>
        </w:rPr>
        <w:t>Marine Ecology</w:t>
      </w:r>
      <w:r w:rsidR="00951B41" w:rsidRPr="00951B41">
        <w:rPr>
          <w:noProof/>
        </w:rPr>
        <w:t xml:space="preserve">, </w:t>
      </w:r>
      <w:r w:rsidR="00951B41" w:rsidRPr="00951B41">
        <w:rPr>
          <w:i/>
          <w:iCs/>
          <w:noProof/>
        </w:rPr>
        <w:t>36</w:t>
      </w:r>
      <w:r w:rsidR="00951B41" w:rsidRPr="00951B41">
        <w:rPr>
          <w:noProof/>
        </w:rPr>
        <w:t>, 167–177.</w:t>
      </w:r>
    </w:p>
    <w:p w14:paraId="62FEFA4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Almada-Villela, P. C., Sale, P. F., Gold-Bouchot, G., &amp; Kjerfve, B. (2003). </w:t>
      </w:r>
      <w:r w:rsidRPr="00951B41">
        <w:rPr>
          <w:i/>
          <w:iCs/>
          <w:noProof/>
        </w:rPr>
        <w:t>Manual of methods for the MBRS synoptic monitoring program: Selected methods for monitoring physical and biological parameters for use in the Mesoamerican region</w:t>
      </w:r>
      <w:r w:rsidRPr="00951B41">
        <w:rPr>
          <w:noProof/>
        </w:rPr>
        <w:t>. Belize City: Mesoamerican Barrier Reef Systems project (MBRS).</w:t>
      </w:r>
    </w:p>
    <w:p w14:paraId="6AD45E8B"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Almany, G. R., Connolly, S. R., Heath, D. D., Hogan, J. D., Jones, G. P., McCook, L. J., … Williamson, D. H. (2009). Connectivity, biodiversity conservation and the design of marine reserve networks for coral reefs. </w:t>
      </w:r>
      <w:r w:rsidRPr="00951B41">
        <w:rPr>
          <w:i/>
          <w:iCs/>
          <w:noProof/>
        </w:rPr>
        <w:t>Coral Reefs</w:t>
      </w:r>
      <w:r w:rsidRPr="00951B41">
        <w:rPr>
          <w:noProof/>
        </w:rPr>
        <w:t xml:space="preserve">, </w:t>
      </w:r>
      <w:r w:rsidRPr="00951B41">
        <w:rPr>
          <w:i/>
          <w:iCs/>
          <w:noProof/>
        </w:rPr>
        <w:t>28</w:t>
      </w:r>
      <w:r w:rsidRPr="00951B41">
        <w:rPr>
          <w:noProof/>
        </w:rPr>
        <w:t>, 339–351.</w:t>
      </w:r>
    </w:p>
    <w:p w14:paraId="703BDD4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Alvarez-Filip, L., Dulvy, N. K., Côté, I. M., Watkinson, A. R., &amp; Gill, J. A. (2011). Coral identity underpins architectural complexity on Caribbean reefs. </w:t>
      </w:r>
      <w:r w:rsidRPr="00951B41">
        <w:rPr>
          <w:i/>
          <w:iCs/>
          <w:noProof/>
        </w:rPr>
        <w:t>Ecological Applications</w:t>
      </w:r>
      <w:r w:rsidRPr="00951B41">
        <w:rPr>
          <w:noProof/>
        </w:rPr>
        <w:t xml:space="preserve">, </w:t>
      </w:r>
      <w:r w:rsidRPr="00951B41">
        <w:rPr>
          <w:i/>
          <w:iCs/>
          <w:noProof/>
        </w:rPr>
        <w:t>21</w:t>
      </w:r>
      <w:r w:rsidRPr="00951B41">
        <w:rPr>
          <w:noProof/>
        </w:rPr>
        <w:t>(6), 2223–2231.</w:t>
      </w:r>
    </w:p>
    <w:p w14:paraId="43A3C98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Alvarez-Filip, L., Dulvy, N. K., Gill, J. A., Côté, I. M., &amp; Watkinson, A. R. (2009). Flattening of Caribbean coral reefs: Region-wide declines in architectural complexity. </w:t>
      </w:r>
      <w:r w:rsidRPr="00951B41">
        <w:rPr>
          <w:i/>
          <w:iCs/>
          <w:noProof/>
        </w:rPr>
        <w:t>Proceedings of the Royal Society B</w:t>
      </w:r>
      <w:r w:rsidRPr="00951B41">
        <w:rPr>
          <w:noProof/>
        </w:rPr>
        <w:t xml:space="preserve">, </w:t>
      </w:r>
      <w:r w:rsidRPr="00951B41">
        <w:rPr>
          <w:i/>
          <w:iCs/>
          <w:noProof/>
        </w:rPr>
        <w:t>276</w:t>
      </w:r>
      <w:r w:rsidRPr="00951B41">
        <w:rPr>
          <w:noProof/>
        </w:rPr>
        <w:t>, 3019–3025.</w:t>
      </w:r>
    </w:p>
    <w:p w14:paraId="7D76FB7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Anderson, M. J., Diebel, C. E., Blom, W. M., &amp; Landers, T. J. (2005). Consistency and variation in kelp holdfast assemblages: Spatial patterns of biodiversity for the major phyla at different taxonomic resolutions. </w:t>
      </w:r>
      <w:r w:rsidRPr="00951B41">
        <w:rPr>
          <w:i/>
          <w:iCs/>
          <w:noProof/>
        </w:rPr>
        <w:t>Journal of Experimental Marine Biology and Ecology</w:t>
      </w:r>
      <w:r w:rsidRPr="00951B41">
        <w:rPr>
          <w:noProof/>
        </w:rPr>
        <w:t xml:space="preserve">, </w:t>
      </w:r>
      <w:r w:rsidRPr="00951B41">
        <w:rPr>
          <w:i/>
          <w:iCs/>
          <w:noProof/>
        </w:rPr>
        <w:t>320</w:t>
      </w:r>
      <w:r w:rsidRPr="00951B41">
        <w:rPr>
          <w:noProof/>
        </w:rPr>
        <w:t>, 35–56.</w:t>
      </w:r>
    </w:p>
    <w:p w14:paraId="5899B94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Bell, J. J. (2008). The functional roles of marine sponges. </w:t>
      </w:r>
      <w:r w:rsidRPr="00951B41">
        <w:rPr>
          <w:i/>
          <w:iCs/>
          <w:noProof/>
        </w:rPr>
        <w:t>Estuarine, Coastal and Shelf Science</w:t>
      </w:r>
      <w:r w:rsidRPr="00951B41">
        <w:rPr>
          <w:noProof/>
        </w:rPr>
        <w:t xml:space="preserve">, </w:t>
      </w:r>
      <w:r w:rsidRPr="00951B41">
        <w:rPr>
          <w:i/>
          <w:iCs/>
          <w:noProof/>
        </w:rPr>
        <w:t>79</w:t>
      </w:r>
      <w:r w:rsidRPr="00951B41">
        <w:rPr>
          <w:noProof/>
        </w:rPr>
        <w:t>, 341–353.</w:t>
      </w:r>
    </w:p>
    <w:p w14:paraId="1C65C9B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Bellwood, D. R., Hughes, T. P., Folke, C., &amp; Nyström, M. (2004). Confronting the coral reef crisis. </w:t>
      </w:r>
      <w:r w:rsidRPr="00951B41">
        <w:rPr>
          <w:i/>
          <w:iCs/>
          <w:noProof/>
        </w:rPr>
        <w:t>Nature</w:t>
      </w:r>
      <w:r w:rsidRPr="00951B41">
        <w:rPr>
          <w:noProof/>
        </w:rPr>
        <w:t xml:space="preserve">, </w:t>
      </w:r>
      <w:r w:rsidRPr="00951B41">
        <w:rPr>
          <w:i/>
          <w:iCs/>
          <w:noProof/>
        </w:rPr>
        <w:t>429</w:t>
      </w:r>
      <w:r w:rsidRPr="00951B41">
        <w:rPr>
          <w:noProof/>
        </w:rPr>
        <w:t>, 827–833.</w:t>
      </w:r>
    </w:p>
    <w:p w14:paraId="07F81AB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Berman, J., Burton, M., Gibbs, R., Lock, K., Newman, P., Jones, J., &amp; Bell, J. (2013). Testing the suitability of a morphological monitoring approach for identifying temporal variability in a temperate sponge assemblage. </w:t>
      </w:r>
      <w:r w:rsidRPr="00951B41">
        <w:rPr>
          <w:i/>
          <w:iCs/>
          <w:noProof/>
        </w:rPr>
        <w:t>Journal for Nature Conservation</w:t>
      </w:r>
      <w:r w:rsidRPr="00951B41">
        <w:rPr>
          <w:noProof/>
        </w:rPr>
        <w:t xml:space="preserve">, </w:t>
      </w:r>
      <w:r w:rsidRPr="00951B41">
        <w:rPr>
          <w:i/>
          <w:iCs/>
          <w:noProof/>
        </w:rPr>
        <w:t>21</w:t>
      </w:r>
      <w:r w:rsidRPr="00951B41">
        <w:rPr>
          <w:noProof/>
        </w:rPr>
        <w:t>, 173–182.</w:t>
      </w:r>
    </w:p>
    <w:p w14:paraId="5424CE6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Bernard, A. T. F., Götz, A., Kerwath, S. E., &amp; Wilke, C. G. (2013). Observer bias and detection probability in underwater visual census of fish assemblages measured with independent double-observers. </w:t>
      </w:r>
      <w:r w:rsidRPr="00951B41">
        <w:rPr>
          <w:i/>
          <w:iCs/>
          <w:noProof/>
        </w:rPr>
        <w:t>Journal of Experimental Marine Biology and Ecology</w:t>
      </w:r>
      <w:r w:rsidRPr="00951B41">
        <w:rPr>
          <w:noProof/>
        </w:rPr>
        <w:t xml:space="preserve">, </w:t>
      </w:r>
      <w:r w:rsidRPr="00951B41">
        <w:rPr>
          <w:i/>
          <w:iCs/>
          <w:noProof/>
        </w:rPr>
        <w:t>443</w:t>
      </w:r>
      <w:r w:rsidRPr="00951B41">
        <w:rPr>
          <w:noProof/>
        </w:rPr>
        <w:t>, 75–84.</w:t>
      </w:r>
    </w:p>
    <w:p w14:paraId="230EC73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Bevilacqua, S., Mistri, M., Terlizzi, A., &amp; Munari, C. (2018). Assessing the effectiveness of surrogates for species over time: Evidence from decadal monitoring of a Mediterranean transitional water ecosystem. </w:t>
      </w:r>
      <w:r w:rsidRPr="00951B41">
        <w:rPr>
          <w:i/>
          <w:iCs/>
          <w:noProof/>
        </w:rPr>
        <w:t>Marine Pollution Bulletin</w:t>
      </w:r>
      <w:r w:rsidRPr="00951B41">
        <w:rPr>
          <w:noProof/>
        </w:rPr>
        <w:t xml:space="preserve">, </w:t>
      </w:r>
      <w:r w:rsidRPr="00951B41">
        <w:rPr>
          <w:i/>
          <w:iCs/>
          <w:noProof/>
        </w:rPr>
        <w:t>131</w:t>
      </w:r>
      <w:r w:rsidRPr="00951B41">
        <w:rPr>
          <w:noProof/>
        </w:rPr>
        <w:t>, 507–514.</w:t>
      </w:r>
    </w:p>
    <w:p w14:paraId="08FD709C"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Blake, J. G., &amp; Loiselle, B. A. (2000). Diversity of birds along an elevational gradient in the Cordillera Central, Costa Rica. </w:t>
      </w:r>
      <w:r w:rsidRPr="00951B41">
        <w:rPr>
          <w:i/>
          <w:iCs/>
          <w:noProof/>
        </w:rPr>
        <w:t>The Auk</w:t>
      </w:r>
      <w:r w:rsidRPr="00951B41">
        <w:rPr>
          <w:noProof/>
        </w:rPr>
        <w:t xml:space="preserve">, </w:t>
      </w:r>
      <w:r w:rsidRPr="00951B41">
        <w:rPr>
          <w:i/>
          <w:iCs/>
          <w:noProof/>
        </w:rPr>
        <w:t>117</w:t>
      </w:r>
      <w:r w:rsidRPr="00951B41">
        <w:rPr>
          <w:noProof/>
        </w:rPr>
        <w:t>(3), 663–686.</w:t>
      </w:r>
    </w:p>
    <w:p w14:paraId="7DD5CC2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Canfield, R. H. (1941). Application of the line interception method in sampling range vegetation. </w:t>
      </w:r>
      <w:r w:rsidRPr="00951B41">
        <w:rPr>
          <w:i/>
          <w:iCs/>
          <w:noProof/>
        </w:rPr>
        <w:t>Journal of Forestry</w:t>
      </w:r>
      <w:r w:rsidRPr="00951B41">
        <w:rPr>
          <w:noProof/>
        </w:rPr>
        <w:t xml:space="preserve">, </w:t>
      </w:r>
      <w:r w:rsidRPr="00951B41">
        <w:rPr>
          <w:i/>
          <w:iCs/>
          <w:noProof/>
        </w:rPr>
        <w:t>39</w:t>
      </w:r>
      <w:r w:rsidRPr="00951B41">
        <w:rPr>
          <w:noProof/>
        </w:rPr>
        <w:t>, 388–394.</w:t>
      </w:r>
    </w:p>
    <w:p w14:paraId="0E0649A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Colwell, R. K., &amp; Coddington, J. A. (1994). Estimating terrestrial biodiversity through extrapolation. </w:t>
      </w:r>
      <w:r w:rsidRPr="00951B41">
        <w:rPr>
          <w:i/>
          <w:iCs/>
          <w:noProof/>
        </w:rPr>
        <w:t>Philosophical Transactions of the Royal Society B</w:t>
      </w:r>
      <w:r w:rsidRPr="00951B41">
        <w:rPr>
          <w:noProof/>
        </w:rPr>
        <w:t xml:space="preserve">, </w:t>
      </w:r>
      <w:r w:rsidRPr="00951B41">
        <w:rPr>
          <w:i/>
          <w:iCs/>
          <w:noProof/>
        </w:rPr>
        <w:t>345</w:t>
      </w:r>
      <w:r w:rsidRPr="00951B41">
        <w:rPr>
          <w:noProof/>
        </w:rPr>
        <w:t>, 101–118.</w:t>
      </w:r>
    </w:p>
    <w:p w14:paraId="2243DF1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Comeau, S., Lantz, C. A., Edmunds, P. J., &amp; Carpenter, R. C. (2016). Framework of barrier reefs threatened by ocean acidification. </w:t>
      </w:r>
      <w:r w:rsidRPr="00951B41">
        <w:rPr>
          <w:i/>
          <w:iCs/>
          <w:noProof/>
        </w:rPr>
        <w:t>Global Change Biology</w:t>
      </w:r>
      <w:r w:rsidRPr="00951B41">
        <w:rPr>
          <w:noProof/>
        </w:rPr>
        <w:t xml:space="preserve">, </w:t>
      </w:r>
      <w:r w:rsidRPr="00951B41">
        <w:rPr>
          <w:i/>
          <w:iCs/>
          <w:noProof/>
        </w:rPr>
        <w:t>22</w:t>
      </w:r>
      <w:r w:rsidRPr="00951B41">
        <w:rPr>
          <w:noProof/>
        </w:rPr>
        <w:t>, 1225–1234.</w:t>
      </w:r>
    </w:p>
    <w:p w14:paraId="20D225E9"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Darling, E. S., Graham, N. A. J., Januchowski-Hartley, F. A., Nash, K. L., Pratchett, M. S., &amp; Wilson, S. K. (2017). Relationships between structural complexity, coral traits, and reef fish assemblages. </w:t>
      </w:r>
      <w:r w:rsidRPr="00951B41">
        <w:rPr>
          <w:i/>
          <w:iCs/>
          <w:noProof/>
        </w:rPr>
        <w:t>Coral Reefs</w:t>
      </w:r>
      <w:r w:rsidRPr="00951B41">
        <w:rPr>
          <w:noProof/>
        </w:rPr>
        <w:t xml:space="preserve">, </w:t>
      </w:r>
      <w:r w:rsidRPr="00951B41">
        <w:rPr>
          <w:i/>
          <w:iCs/>
          <w:noProof/>
        </w:rPr>
        <w:t>36</w:t>
      </w:r>
      <w:r w:rsidRPr="00951B41">
        <w:rPr>
          <w:noProof/>
        </w:rPr>
        <w:t>, 561–575.</w:t>
      </w:r>
    </w:p>
    <w:p w14:paraId="39052A1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Derraik, J. G. B., Closs, G. P., Dickinson, K. J. M., Sirvid, P., Barratt, B. I. P., &amp; Patrick, B. H. (2002). Arthropod morphospecies versus taxonomic species: A case study with Araneae, Coleoptera, and Lepidoptera. </w:t>
      </w:r>
      <w:r w:rsidRPr="00951B41">
        <w:rPr>
          <w:i/>
          <w:iCs/>
          <w:noProof/>
        </w:rPr>
        <w:t>Conservation Biology</w:t>
      </w:r>
      <w:r w:rsidRPr="00951B41">
        <w:rPr>
          <w:noProof/>
        </w:rPr>
        <w:t xml:space="preserve">, </w:t>
      </w:r>
      <w:r w:rsidRPr="00951B41">
        <w:rPr>
          <w:i/>
          <w:iCs/>
          <w:noProof/>
        </w:rPr>
        <w:t>16</w:t>
      </w:r>
      <w:r w:rsidRPr="00951B41">
        <w:rPr>
          <w:noProof/>
        </w:rPr>
        <w:t>(4), 1015–1023.</w:t>
      </w:r>
    </w:p>
    <w:p w14:paraId="162CBB6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Dobson, A., Lodge, D., Alder, J., Cumming, G. S., Keymer, J., McGlade, J., … Xenopoulos, M. A. (2006). Habitat loss, trophic collapse, and the decline of ecosystem services. </w:t>
      </w:r>
      <w:r w:rsidRPr="00951B41">
        <w:rPr>
          <w:i/>
          <w:iCs/>
          <w:noProof/>
        </w:rPr>
        <w:t>Ecology</w:t>
      </w:r>
      <w:r w:rsidRPr="00951B41">
        <w:rPr>
          <w:noProof/>
        </w:rPr>
        <w:t xml:space="preserve">, </w:t>
      </w:r>
      <w:r w:rsidRPr="00951B41">
        <w:rPr>
          <w:i/>
          <w:iCs/>
          <w:noProof/>
        </w:rPr>
        <w:t>87</w:t>
      </w:r>
      <w:r w:rsidRPr="00951B41">
        <w:rPr>
          <w:noProof/>
        </w:rPr>
        <w:t>(8), 1915–1924.</w:t>
      </w:r>
    </w:p>
    <w:p w14:paraId="4D1D37DA"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Duelli, P., &amp; Obrist, M. K. (2003). Biodiversity indicators: The choice of values and measures. </w:t>
      </w:r>
      <w:r w:rsidRPr="00951B41">
        <w:rPr>
          <w:i/>
          <w:iCs/>
          <w:noProof/>
        </w:rPr>
        <w:t>Agriculture, Ecosystems and Environment</w:t>
      </w:r>
      <w:r w:rsidRPr="00951B41">
        <w:rPr>
          <w:noProof/>
        </w:rPr>
        <w:t xml:space="preserve">, </w:t>
      </w:r>
      <w:r w:rsidRPr="00951B41">
        <w:rPr>
          <w:i/>
          <w:iCs/>
          <w:noProof/>
        </w:rPr>
        <w:t>98</w:t>
      </w:r>
      <w:r w:rsidRPr="00951B41">
        <w:rPr>
          <w:noProof/>
        </w:rPr>
        <w:t>, 87–98.</w:t>
      </w:r>
    </w:p>
    <w:p w14:paraId="74F4883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Duffy, J. E. (2009). Why biodiversity is important to the functioning of real-world ecosystems. </w:t>
      </w:r>
      <w:r w:rsidRPr="00951B41">
        <w:rPr>
          <w:i/>
          <w:iCs/>
          <w:noProof/>
        </w:rPr>
        <w:t>Frontiers in Ecology and the Environment</w:t>
      </w:r>
      <w:r w:rsidRPr="00951B41">
        <w:rPr>
          <w:noProof/>
        </w:rPr>
        <w:t xml:space="preserve">, </w:t>
      </w:r>
      <w:r w:rsidRPr="00951B41">
        <w:rPr>
          <w:i/>
          <w:iCs/>
          <w:noProof/>
        </w:rPr>
        <w:t>7</w:t>
      </w:r>
      <w:r w:rsidRPr="00951B41">
        <w:rPr>
          <w:noProof/>
        </w:rPr>
        <w:t>(8), 437–444.</w:t>
      </w:r>
    </w:p>
    <w:p w14:paraId="6419FCD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Eglington, S. M., Noble, D. G., &amp; Fuller, R. J. (2012). A meta-analysis of spatial relationships in species richness across taxa: Birds as indicators of wider biodiversity in temperate regions. </w:t>
      </w:r>
      <w:r w:rsidRPr="00951B41">
        <w:rPr>
          <w:i/>
          <w:iCs/>
          <w:noProof/>
        </w:rPr>
        <w:t>Journal for Nature Conservation</w:t>
      </w:r>
      <w:r w:rsidRPr="00951B41">
        <w:rPr>
          <w:noProof/>
        </w:rPr>
        <w:t xml:space="preserve">, </w:t>
      </w:r>
      <w:r w:rsidRPr="00951B41">
        <w:rPr>
          <w:i/>
          <w:iCs/>
          <w:noProof/>
        </w:rPr>
        <w:t>20</w:t>
      </w:r>
      <w:r w:rsidRPr="00951B41">
        <w:rPr>
          <w:noProof/>
        </w:rPr>
        <w:t>, 301–309.</w:t>
      </w:r>
    </w:p>
    <w:p w14:paraId="5405CF1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Ehrlich, P. R., &amp; Wilson, E. O. (1991). Biodiversity studies: Science and policy. </w:t>
      </w:r>
      <w:r w:rsidRPr="00951B41">
        <w:rPr>
          <w:i/>
          <w:iCs/>
          <w:noProof/>
        </w:rPr>
        <w:t>Science</w:t>
      </w:r>
      <w:r w:rsidRPr="00951B41">
        <w:rPr>
          <w:noProof/>
        </w:rPr>
        <w:t xml:space="preserve">, </w:t>
      </w:r>
      <w:r w:rsidRPr="00951B41">
        <w:rPr>
          <w:i/>
          <w:iCs/>
          <w:noProof/>
        </w:rPr>
        <w:t>253</w:t>
      </w:r>
      <w:r w:rsidRPr="00951B41">
        <w:rPr>
          <w:noProof/>
        </w:rPr>
        <w:t>(5021), 758–762.</w:t>
      </w:r>
    </w:p>
    <w:p w14:paraId="7DE6C9B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Emslie, M. J., Cheal, A. J., MacNeil, M. A., Miller, I. R., &amp; Sweatman, H. P. A. (2018). Reef fish communities are spooked by scuba surveys and may take hours to recover. </w:t>
      </w:r>
      <w:r w:rsidRPr="00951B41">
        <w:rPr>
          <w:i/>
          <w:iCs/>
          <w:noProof/>
        </w:rPr>
        <w:t>PeerJ</w:t>
      </w:r>
      <w:r w:rsidRPr="00951B41">
        <w:rPr>
          <w:noProof/>
        </w:rPr>
        <w:t>.</w:t>
      </w:r>
    </w:p>
    <w:p w14:paraId="19D6922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Forrester, G., Baily, P., Conetta, D., Forrester, L., Kintzing, E., &amp; Jarecki, L. (2015). </w:t>
      </w:r>
      <w:r w:rsidRPr="00951B41">
        <w:rPr>
          <w:noProof/>
        </w:rPr>
        <w:lastRenderedPageBreak/>
        <w:t xml:space="preserve">Comparing monitoring data collected by volunteers and professionals shows that citizen scientists can detect long-term change on coral reefs. </w:t>
      </w:r>
      <w:r w:rsidRPr="00951B41">
        <w:rPr>
          <w:i/>
          <w:iCs/>
          <w:noProof/>
        </w:rPr>
        <w:t>Journal for Nature Conservation</w:t>
      </w:r>
      <w:r w:rsidRPr="00951B41">
        <w:rPr>
          <w:noProof/>
        </w:rPr>
        <w:t xml:space="preserve">, </w:t>
      </w:r>
      <w:r w:rsidRPr="00951B41">
        <w:rPr>
          <w:i/>
          <w:iCs/>
          <w:noProof/>
        </w:rPr>
        <w:t>24</w:t>
      </w:r>
      <w:r w:rsidRPr="00951B41">
        <w:rPr>
          <w:noProof/>
        </w:rPr>
        <w:t>, 1–9.</w:t>
      </w:r>
    </w:p>
    <w:p w14:paraId="57B1E66A"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Gardner, T. A., Côté, I. M., Gill, J. A., Grant, A., &amp; Watkinson, A. R. (2003). Long-term region-wide declines in Caribbean corals. </w:t>
      </w:r>
      <w:r w:rsidRPr="00951B41">
        <w:rPr>
          <w:i/>
          <w:iCs/>
          <w:noProof/>
        </w:rPr>
        <w:t>Science</w:t>
      </w:r>
      <w:r w:rsidRPr="00951B41">
        <w:rPr>
          <w:noProof/>
        </w:rPr>
        <w:t xml:space="preserve">, </w:t>
      </w:r>
      <w:r w:rsidRPr="00951B41">
        <w:rPr>
          <w:i/>
          <w:iCs/>
          <w:noProof/>
        </w:rPr>
        <w:t>301</w:t>
      </w:r>
      <w:r w:rsidRPr="00951B41">
        <w:rPr>
          <w:noProof/>
        </w:rPr>
        <w:t>, 958–960.</w:t>
      </w:r>
    </w:p>
    <w:p w14:paraId="5EE1613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Gerlach, J., Samways, M., &amp; Pryke, J. (2013). Terrestrial invertebrates as bioindicators: An overview of available taxonomic groups. </w:t>
      </w:r>
      <w:r w:rsidRPr="00951B41">
        <w:rPr>
          <w:i/>
          <w:iCs/>
          <w:noProof/>
        </w:rPr>
        <w:t>Journal of Insect Conservation</w:t>
      </w:r>
      <w:r w:rsidRPr="00951B41">
        <w:rPr>
          <w:noProof/>
        </w:rPr>
        <w:t xml:space="preserve">, </w:t>
      </w:r>
      <w:r w:rsidRPr="00951B41">
        <w:rPr>
          <w:i/>
          <w:iCs/>
          <w:noProof/>
        </w:rPr>
        <w:t>17</w:t>
      </w:r>
      <w:r w:rsidRPr="00951B41">
        <w:rPr>
          <w:noProof/>
        </w:rPr>
        <w:t>(4), 831–850.</w:t>
      </w:r>
    </w:p>
    <w:p w14:paraId="075AC29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Gill, D. A., Schuhmann, P. W., &amp; Oxenford, H. A. (2015). Recreational diver preferences for reef fish attributes: Economic implications of future change. </w:t>
      </w:r>
      <w:r w:rsidRPr="00951B41">
        <w:rPr>
          <w:i/>
          <w:iCs/>
          <w:noProof/>
        </w:rPr>
        <w:t>Ecological Economics</w:t>
      </w:r>
      <w:r w:rsidRPr="00951B41">
        <w:rPr>
          <w:noProof/>
        </w:rPr>
        <w:t xml:space="preserve">, </w:t>
      </w:r>
      <w:r w:rsidRPr="00951B41">
        <w:rPr>
          <w:i/>
          <w:iCs/>
          <w:noProof/>
        </w:rPr>
        <w:t>111</w:t>
      </w:r>
      <w:r w:rsidRPr="00951B41">
        <w:rPr>
          <w:noProof/>
        </w:rPr>
        <w:t>, 48–57.</w:t>
      </w:r>
    </w:p>
    <w:p w14:paraId="3FE6CA6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Graham, N. A. J., Wilson, S. K., Jennings, S., Polunin, N. V. C., Bijoux, J. P., &amp; Robinson, J. (2006). Dynamic fragility of oceanic coral reef ecosystems. </w:t>
      </w:r>
      <w:r w:rsidRPr="00951B41">
        <w:rPr>
          <w:i/>
          <w:iCs/>
          <w:noProof/>
        </w:rPr>
        <w:t>Proceedings of the National Academy of Sciences of the United States of America</w:t>
      </w:r>
      <w:r w:rsidRPr="00951B41">
        <w:rPr>
          <w:noProof/>
        </w:rPr>
        <w:t xml:space="preserve">, </w:t>
      </w:r>
      <w:r w:rsidRPr="00951B41">
        <w:rPr>
          <w:i/>
          <w:iCs/>
          <w:noProof/>
        </w:rPr>
        <w:t>103</w:t>
      </w:r>
      <w:r w:rsidRPr="00951B41">
        <w:rPr>
          <w:noProof/>
        </w:rPr>
        <w:t>(22), 8425–8429.</w:t>
      </w:r>
    </w:p>
    <w:p w14:paraId="13EFC52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Gratwicke, B., &amp; Speight, M. R. (2005). The relationship between fish species richness, abundance and habitat complexity in a range of shallow tropical marine habitats. </w:t>
      </w:r>
      <w:r w:rsidRPr="00951B41">
        <w:rPr>
          <w:i/>
          <w:iCs/>
          <w:noProof/>
        </w:rPr>
        <w:t>Journal of Fish Biology</w:t>
      </w:r>
      <w:r w:rsidRPr="00951B41">
        <w:rPr>
          <w:noProof/>
        </w:rPr>
        <w:t xml:space="preserve">, </w:t>
      </w:r>
      <w:r w:rsidRPr="00951B41">
        <w:rPr>
          <w:i/>
          <w:iCs/>
          <w:noProof/>
        </w:rPr>
        <w:t>66</w:t>
      </w:r>
      <w:r w:rsidRPr="00951B41">
        <w:rPr>
          <w:noProof/>
        </w:rPr>
        <w:t>, 650–667.</w:t>
      </w:r>
    </w:p>
    <w:p w14:paraId="706C67E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Hirst, A. J. (2008). Surrogate measures for assessing cryptic faunal biodiversity on macroalgal-dominated subtidal reefs. </w:t>
      </w:r>
      <w:r w:rsidRPr="00951B41">
        <w:rPr>
          <w:i/>
          <w:iCs/>
          <w:noProof/>
        </w:rPr>
        <w:t>Biological Conservation</w:t>
      </w:r>
      <w:r w:rsidRPr="00951B41">
        <w:rPr>
          <w:noProof/>
        </w:rPr>
        <w:t xml:space="preserve">, </w:t>
      </w:r>
      <w:r w:rsidRPr="00951B41">
        <w:rPr>
          <w:i/>
          <w:iCs/>
          <w:noProof/>
        </w:rPr>
        <w:t>141</w:t>
      </w:r>
      <w:r w:rsidRPr="00951B41">
        <w:rPr>
          <w:noProof/>
        </w:rPr>
        <w:t>, 211–220.</w:t>
      </w:r>
    </w:p>
    <w:p w14:paraId="09DADBDE"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Hughes, T. P. (1994). Catastrophes, phase shifts, and large-scale degradation of a Caribbean coral reef. </w:t>
      </w:r>
      <w:r w:rsidRPr="00951B41">
        <w:rPr>
          <w:i/>
          <w:iCs/>
          <w:noProof/>
        </w:rPr>
        <w:t>Science</w:t>
      </w:r>
      <w:r w:rsidRPr="00951B41">
        <w:rPr>
          <w:noProof/>
        </w:rPr>
        <w:t xml:space="preserve">, </w:t>
      </w:r>
      <w:r w:rsidRPr="00951B41">
        <w:rPr>
          <w:i/>
          <w:iCs/>
          <w:noProof/>
        </w:rPr>
        <w:t>265</w:t>
      </w:r>
      <w:r w:rsidRPr="00951B41">
        <w:rPr>
          <w:noProof/>
        </w:rPr>
        <w:t>(5178), 1547–1551.</w:t>
      </w:r>
    </w:p>
    <w:p w14:paraId="2C318A1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Hughes, T. P., Kerry, J. T., Álvarez-Noriega, M., Álvarez-Romero, J. G., Anderson, </w:t>
      </w:r>
      <w:r w:rsidRPr="00951B41">
        <w:rPr>
          <w:noProof/>
        </w:rPr>
        <w:lastRenderedPageBreak/>
        <w:t xml:space="preserve">K. D., Baird, A. H., … Wilson, S. K. (2017). Global warming and recurrent mass bleaching of corals. </w:t>
      </w:r>
      <w:r w:rsidRPr="00951B41">
        <w:rPr>
          <w:i/>
          <w:iCs/>
          <w:noProof/>
        </w:rPr>
        <w:t>Nature</w:t>
      </w:r>
      <w:r w:rsidRPr="00951B41">
        <w:rPr>
          <w:noProof/>
        </w:rPr>
        <w:t xml:space="preserve">, </w:t>
      </w:r>
      <w:r w:rsidRPr="00951B41">
        <w:rPr>
          <w:i/>
          <w:iCs/>
          <w:noProof/>
        </w:rPr>
        <w:t>543</w:t>
      </w:r>
      <w:r w:rsidRPr="00951B41">
        <w:rPr>
          <w:noProof/>
        </w:rPr>
        <w:t>, 373–377.</w:t>
      </w:r>
    </w:p>
    <w:p w14:paraId="038CA32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Jennings, S., &amp; Polunin, N. V. C. (1996). Impacts of fishing on tropical reef ecosystems. </w:t>
      </w:r>
      <w:r w:rsidRPr="00951B41">
        <w:rPr>
          <w:i/>
          <w:iCs/>
          <w:noProof/>
        </w:rPr>
        <w:t>Ambio</w:t>
      </w:r>
      <w:r w:rsidRPr="00951B41">
        <w:rPr>
          <w:noProof/>
        </w:rPr>
        <w:t xml:space="preserve">, </w:t>
      </w:r>
      <w:r w:rsidRPr="00951B41">
        <w:rPr>
          <w:i/>
          <w:iCs/>
          <w:noProof/>
        </w:rPr>
        <w:t>25</w:t>
      </w:r>
      <w:r w:rsidRPr="00951B41">
        <w:rPr>
          <w:noProof/>
        </w:rPr>
        <w:t>(1), 44–49.</w:t>
      </w:r>
    </w:p>
    <w:p w14:paraId="455AD0A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Jones, G. P., Almany, G. R., Russ, G. R., Sale, P. F., Steneck, R. S., Van Oppen, M. J. H., &amp; Willis, B. L. (2009). Larval retention and connectivity among populations of corals and reef fishes: History, advances and challenges. </w:t>
      </w:r>
      <w:r w:rsidRPr="00951B41">
        <w:rPr>
          <w:i/>
          <w:iCs/>
          <w:noProof/>
        </w:rPr>
        <w:t>Coral Reefs</w:t>
      </w:r>
      <w:r w:rsidRPr="00951B41">
        <w:rPr>
          <w:noProof/>
        </w:rPr>
        <w:t xml:space="preserve">, </w:t>
      </w:r>
      <w:r w:rsidRPr="00951B41">
        <w:rPr>
          <w:i/>
          <w:iCs/>
          <w:noProof/>
        </w:rPr>
        <w:t>28</w:t>
      </w:r>
      <w:r w:rsidRPr="00951B41">
        <w:rPr>
          <w:noProof/>
        </w:rPr>
        <w:t>, 307–325.</w:t>
      </w:r>
    </w:p>
    <w:p w14:paraId="4802675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Kati, V., Devillers, P., Dufrêne, M., Legakis, A., Vokou, D., &amp; Lebrun, P. (2004). Testing the value of six taxonomic groups as biodiversity indicators at a local scale. </w:t>
      </w:r>
      <w:r w:rsidRPr="00951B41">
        <w:rPr>
          <w:i/>
          <w:iCs/>
          <w:noProof/>
        </w:rPr>
        <w:t>Conservation Biology</w:t>
      </w:r>
      <w:r w:rsidRPr="00951B41">
        <w:rPr>
          <w:noProof/>
        </w:rPr>
        <w:t xml:space="preserve">, </w:t>
      </w:r>
      <w:r w:rsidRPr="00951B41">
        <w:rPr>
          <w:i/>
          <w:iCs/>
          <w:noProof/>
        </w:rPr>
        <w:t>18</w:t>
      </w:r>
      <w:r w:rsidRPr="00951B41">
        <w:rPr>
          <w:noProof/>
        </w:rPr>
        <w:t>(3), 667–675.</w:t>
      </w:r>
    </w:p>
    <w:p w14:paraId="1F43269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Lam, T. Y., Fletcher, C., Ramage, B. S., Doll, H. M., Joann, C. L., Nur-Zati, A. M., … Potts, M. D. (2014). Using Habitat Characteristics to Predict Faunal Diversity in Tropical Production Forests. </w:t>
      </w:r>
      <w:r w:rsidRPr="00951B41">
        <w:rPr>
          <w:i/>
          <w:iCs/>
          <w:noProof/>
        </w:rPr>
        <w:t>Biotropica</w:t>
      </w:r>
      <w:r w:rsidRPr="00951B41">
        <w:rPr>
          <w:noProof/>
        </w:rPr>
        <w:t xml:space="preserve">, </w:t>
      </w:r>
      <w:r w:rsidRPr="00951B41">
        <w:rPr>
          <w:i/>
          <w:iCs/>
          <w:noProof/>
        </w:rPr>
        <w:t>46</w:t>
      </w:r>
      <w:r w:rsidRPr="00951B41">
        <w:rPr>
          <w:noProof/>
        </w:rPr>
        <w:t>(1), 50–57.</w:t>
      </w:r>
    </w:p>
    <w:p w14:paraId="6E2C01E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Lewandowski, A. S., Noss, R. F., &amp; Parsons, D. R. (2010). The effectiveness of surrogate taxa for the representation of biodiversity. </w:t>
      </w:r>
      <w:r w:rsidRPr="00951B41">
        <w:rPr>
          <w:i/>
          <w:iCs/>
          <w:noProof/>
        </w:rPr>
        <w:t>Conservation Biology</w:t>
      </w:r>
      <w:r w:rsidRPr="00951B41">
        <w:rPr>
          <w:noProof/>
        </w:rPr>
        <w:t xml:space="preserve">, </w:t>
      </w:r>
      <w:r w:rsidRPr="00951B41">
        <w:rPr>
          <w:i/>
          <w:iCs/>
          <w:noProof/>
        </w:rPr>
        <w:t>24</w:t>
      </w:r>
      <w:r w:rsidRPr="00951B41">
        <w:rPr>
          <w:noProof/>
        </w:rPr>
        <w:t>(5), 1367–1377.</w:t>
      </w:r>
    </w:p>
    <w:p w14:paraId="2951408D"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Loh, T.-L., McMurray, S. E., Henkel, T. P., Vicente, J., &amp; Pawlik, J. R. (2015). Indirect effects of overfishing on Caribbean reefs: Sponges overgrow reef-building corals. </w:t>
      </w:r>
      <w:r w:rsidRPr="00951B41">
        <w:rPr>
          <w:i/>
          <w:iCs/>
          <w:noProof/>
        </w:rPr>
        <w:t>PeerJ</w:t>
      </w:r>
      <w:r w:rsidRPr="00951B41">
        <w:rPr>
          <w:noProof/>
        </w:rPr>
        <w:t>.</w:t>
      </w:r>
    </w:p>
    <w:p w14:paraId="2D26280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Loh, T.-L., &amp; Pawlik, J. R. (2014). Chemical defenses and resource trade-offs structure sponge communities on Caribbean coral reefs. </w:t>
      </w:r>
      <w:r w:rsidRPr="00951B41">
        <w:rPr>
          <w:i/>
          <w:iCs/>
          <w:noProof/>
        </w:rPr>
        <w:t>Proceedings of the National Academy of Sciences of the United States of America</w:t>
      </w:r>
      <w:r w:rsidRPr="00951B41">
        <w:rPr>
          <w:noProof/>
        </w:rPr>
        <w:t xml:space="preserve">, </w:t>
      </w:r>
      <w:r w:rsidRPr="00951B41">
        <w:rPr>
          <w:i/>
          <w:iCs/>
          <w:noProof/>
        </w:rPr>
        <w:t>111</w:t>
      </w:r>
      <w:r w:rsidRPr="00951B41">
        <w:rPr>
          <w:noProof/>
        </w:rPr>
        <w:t>(11), 4151–</w:t>
      </w:r>
      <w:r w:rsidRPr="00951B41">
        <w:rPr>
          <w:noProof/>
        </w:rPr>
        <w:lastRenderedPageBreak/>
        <w:t>4156.</w:t>
      </w:r>
    </w:p>
    <w:p w14:paraId="2BDA875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Magierowski, R. H., &amp; Johnson, C. R. (2006). Robustness of surrogates of biodiversity in marine benthic communities. </w:t>
      </w:r>
      <w:r w:rsidRPr="00951B41">
        <w:rPr>
          <w:i/>
          <w:iCs/>
          <w:noProof/>
        </w:rPr>
        <w:t>Ecological Applications</w:t>
      </w:r>
      <w:r w:rsidRPr="00951B41">
        <w:rPr>
          <w:noProof/>
        </w:rPr>
        <w:t xml:space="preserve">, </w:t>
      </w:r>
      <w:r w:rsidRPr="00951B41">
        <w:rPr>
          <w:i/>
          <w:iCs/>
          <w:noProof/>
        </w:rPr>
        <w:t>16</w:t>
      </w:r>
      <w:r w:rsidRPr="00951B41">
        <w:rPr>
          <w:noProof/>
        </w:rPr>
        <w:t>(6), 2264–2275.</w:t>
      </w:r>
    </w:p>
    <w:p w14:paraId="7986AC3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Margules, C. R., Pressey, R. L., &amp; Williams, P. H. (2002). Representing biodiversity: Data and procedures for identifying priority areas for conservation. </w:t>
      </w:r>
      <w:r w:rsidRPr="00951B41">
        <w:rPr>
          <w:i/>
          <w:iCs/>
          <w:noProof/>
        </w:rPr>
        <w:t>Journal of Biosciences</w:t>
      </w:r>
      <w:r w:rsidRPr="00951B41">
        <w:rPr>
          <w:noProof/>
        </w:rPr>
        <w:t xml:space="preserve">, </w:t>
      </w:r>
      <w:r w:rsidRPr="00951B41">
        <w:rPr>
          <w:i/>
          <w:iCs/>
          <w:noProof/>
        </w:rPr>
        <w:t>27</w:t>
      </w:r>
      <w:r w:rsidRPr="00951B41">
        <w:rPr>
          <w:noProof/>
        </w:rPr>
        <w:t>(4), 309–326.</w:t>
      </w:r>
    </w:p>
    <w:p w14:paraId="3E894F69" w14:textId="77777777" w:rsidR="00951B41" w:rsidRPr="00951B41" w:rsidRDefault="00951B41" w:rsidP="00951B41">
      <w:pPr>
        <w:widowControl w:val="0"/>
        <w:autoSpaceDE w:val="0"/>
        <w:autoSpaceDN w:val="0"/>
        <w:adjustRightInd w:val="0"/>
        <w:ind w:left="480" w:hanging="480"/>
        <w:rPr>
          <w:noProof/>
        </w:rPr>
      </w:pPr>
      <w:r w:rsidRPr="00951B41">
        <w:rPr>
          <w:noProof/>
        </w:rPr>
        <w:t>Mazerolle, M. J. (2019). AICcmodavg: Model selection and multimodel inference based on (Q)AIC(c).</w:t>
      </w:r>
    </w:p>
    <w:p w14:paraId="34B8470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McCormick, M. I. (1994). Comparison of field methods for measuring surface topography and their associations with a tropical reef fish assemblage. </w:t>
      </w:r>
      <w:r w:rsidRPr="00951B41">
        <w:rPr>
          <w:i/>
          <w:iCs/>
          <w:noProof/>
        </w:rPr>
        <w:t>Marine Ecology Progress Series</w:t>
      </w:r>
      <w:r w:rsidRPr="00951B41">
        <w:rPr>
          <w:noProof/>
        </w:rPr>
        <w:t xml:space="preserve">, </w:t>
      </w:r>
      <w:r w:rsidRPr="00951B41">
        <w:rPr>
          <w:i/>
          <w:iCs/>
          <w:noProof/>
        </w:rPr>
        <w:t>112</w:t>
      </w:r>
      <w:r w:rsidRPr="00951B41">
        <w:rPr>
          <w:noProof/>
        </w:rPr>
        <w:t>, 87–96.</w:t>
      </w:r>
    </w:p>
    <w:p w14:paraId="1C8A009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Mellin, C., Delean, S., Caley, J., Edgar, G., Meekan, M., Pitcher, R., … Bradshaw, C. (2011). Effectiveness of biological surrogates for predicting patterns of marine biodiversity: A global meta-analysis. </w:t>
      </w:r>
      <w:r w:rsidRPr="00951B41">
        <w:rPr>
          <w:i/>
          <w:iCs/>
          <w:noProof/>
        </w:rPr>
        <w:t>PLoS ONE</w:t>
      </w:r>
      <w:r w:rsidRPr="00951B41">
        <w:rPr>
          <w:noProof/>
        </w:rPr>
        <w:t xml:space="preserve">, </w:t>
      </w:r>
      <w:r w:rsidRPr="00951B41">
        <w:rPr>
          <w:i/>
          <w:iCs/>
          <w:noProof/>
        </w:rPr>
        <w:t>6</w:t>
      </w:r>
      <w:r w:rsidRPr="00951B41">
        <w:rPr>
          <w:noProof/>
        </w:rPr>
        <w:t>(6).</w:t>
      </w:r>
    </w:p>
    <w:p w14:paraId="7545259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Moreno, C. E., Rojas, G. S., Pineda, E., &amp; Escobar, F. (2007). Shortcuts for biodiversity evaluation: A review of terminology and recommendations for the use of target groups, bioindicators and surrogates. </w:t>
      </w:r>
      <w:r w:rsidRPr="00951B41">
        <w:rPr>
          <w:i/>
          <w:iCs/>
          <w:noProof/>
        </w:rPr>
        <w:t>International Journal of Environment and Health</w:t>
      </w:r>
      <w:r w:rsidRPr="00951B41">
        <w:rPr>
          <w:noProof/>
        </w:rPr>
        <w:t xml:space="preserve">, </w:t>
      </w:r>
      <w:r w:rsidRPr="00951B41">
        <w:rPr>
          <w:i/>
          <w:iCs/>
          <w:noProof/>
        </w:rPr>
        <w:t>1</w:t>
      </w:r>
      <w:r w:rsidRPr="00951B41">
        <w:rPr>
          <w:noProof/>
        </w:rPr>
        <w:t>(1), 71–86.</w:t>
      </w:r>
    </w:p>
    <w:p w14:paraId="78BF633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Mouillot, D., Villéger, S., Parravicini, V., Kulbicki, M., Arias-González, J. E., Bender, M., … Bellwood, D. R. (2014). Functional over-redundancy and high functional vulnerability in global fish faunas on tropical reefs. </w:t>
      </w:r>
      <w:r w:rsidRPr="00951B41">
        <w:rPr>
          <w:i/>
          <w:iCs/>
          <w:noProof/>
        </w:rPr>
        <w:t>Proceedings of the National Academy of Sciences of the United States of America</w:t>
      </w:r>
      <w:r w:rsidRPr="00951B41">
        <w:rPr>
          <w:noProof/>
        </w:rPr>
        <w:t xml:space="preserve">, </w:t>
      </w:r>
      <w:r w:rsidRPr="00951B41">
        <w:rPr>
          <w:i/>
          <w:iCs/>
          <w:noProof/>
        </w:rPr>
        <w:t>111</w:t>
      </w:r>
      <w:r w:rsidRPr="00951B41">
        <w:rPr>
          <w:noProof/>
        </w:rPr>
        <w:t>(38), 13757–13762.</w:t>
      </w:r>
    </w:p>
    <w:p w14:paraId="614F68D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Naeem, S., Thompson, L. J., Lawler, S. P., Lawton, J. H., &amp; Woodfin, R. M. (1994). Declining biodiversity can alter the performance of ecosystems. </w:t>
      </w:r>
      <w:r w:rsidRPr="00951B41">
        <w:rPr>
          <w:i/>
          <w:iCs/>
          <w:noProof/>
        </w:rPr>
        <w:t>Nature</w:t>
      </w:r>
      <w:r w:rsidRPr="00951B41">
        <w:rPr>
          <w:noProof/>
        </w:rPr>
        <w:t xml:space="preserve">, </w:t>
      </w:r>
      <w:r w:rsidRPr="00951B41">
        <w:rPr>
          <w:i/>
          <w:iCs/>
          <w:noProof/>
        </w:rPr>
        <w:t>368</w:t>
      </w:r>
      <w:r w:rsidRPr="00951B41">
        <w:rPr>
          <w:noProof/>
        </w:rPr>
        <w:t>(6473), 734–737.</w:t>
      </w:r>
    </w:p>
    <w:p w14:paraId="3E75CAC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Newman, S. P., Meesters, E. H., Dryden, C. S., Williams, S. M., Sanchez, C., Mumby, P. J., &amp; Polunin, N. V. C. (2015). Reef flattening effects on total richness and species responses in the Caribbean. </w:t>
      </w:r>
      <w:r w:rsidRPr="00951B41">
        <w:rPr>
          <w:i/>
          <w:iCs/>
          <w:noProof/>
        </w:rPr>
        <w:t>Journal of Animal Ecology</w:t>
      </w:r>
      <w:r w:rsidRPr="00951B41">
        <w:rPr>
          <w:noProof/>
        </w:rPr>
        <w:t xml:space="preserve">, </w:t>
      </w:r>
      <w:r w:rsidRPr="00951B41">
        <w:rPr>
          <w:i/>
          <w:iCs/>
          <w:noProof/>
        </w:rPr>
        <w:t>84</w:t>
      </w:r>
      <w:r w:rsidRPr="00951B41">
        <w:rPr>
          <w:noProof/>
        </w:rPr>
        <w:t>, 1678–1689.</w:t>
      </w:r>
    </w:p>
    <w:p w14:paraId="47F244B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Noss, R. F. (1990). Indicators for monitoring biodiversity: A hierarchical approach. </w:t>
      </w:r>
      <w:r w:rsidRPr="00951B41">
        <w:rPr>
          <w:i/>
          <w:iCs/>
          <w:noProof/>
        </w:rPr>
        <w:t>Conservation Biology</w:t>
      </w:r>
      <w:r w:rsidRPr="00951B41">
        <w:rPr>
          <w:noProof/>
        </w:rPr>
        <w:t xml:space="preserve">, </w:t>
      </w:r>
      <w:r w:rsidRPr="00951B41">
        <w:rPr>
          <w:i/>
          <w:iCs/>
          <w:noProof/>
        </w:rPr>
        <w:t>4</w:t>
      </w:r>
      <w:r w:rsidRPr="00951B41">
        <w:rPr>
          <w:noProof/>
        </w:rPr>
        <w:t>(4), 355–364.</w:t>
      </w:r>
    </w:p>
    <w:p w14:paraId="3442C7F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Padoa-Schioppa, E., Baietto, M., Massa, R., &amp; Bottoni, L. (2006). Bird communities as bioindicators: The focal species concept in agricultural landscapes. </w:t>
      </w:r>
      <w:r w:rsidRPr="00951B41">
        <w:rPr>
          <w:i/>
          <w:iCs/>
          <w:noProof/>
        </w:rPr>
        <w:t>Ecological Indicators</w:t>
      </w:r>
      <w:r w:rsidRPr="00951B41">
        <w:rPr>
          <w:noProof/>
        </w:rPr>
        <w:t xml:space="preserve">, </w:t>
      </w:r>
      <w:r w:rsidRPr="00951B41">
        <w:rPr>
          <w:i/>
          <w:iCs/>
          <w:noProof/>
        </w:rPr>
        <w:t>6</w:t>
      </w:r>
      <w:r w:rsidRPr="00951B41">
        <w:rPr>
          <w:noProof/>
        </w:rPr>
        <w:t>, 83–93.</w:t>
      </w:r>
    </w:p>
    <w:p w14:paraId="00FE445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Pawlik, J. R., Steindler, L., Henkel, T. P., Beer, S., &amp; Ilan, M. (2007). Chemical warfare on coral reefs: Sponge metabolites differentially affect coral symbiosis in situ. </w:t>
      </w:r>
      <w:r w:rsidRPr="00951B41">
        <w:rPr>
          <w:i/>
          <w:iCs/>
          <w:noProof/>
        </w:rPr>
        <w:t>Limnology and Oceanography</w:t>
      </w:r>
      <w:r w:rsidRPr="00951B41">
        <w:rPr>
          <w:noProof/>
        </w:rPr>
        <w:t xml:space="preserve">, </w:t>
      </w:r>
      <w:r w:rsidRPr="00951B41">
        <w:rPr>
          <w:i/>
          <w:iCs/>
          <w:noProof/>
        </w:rPr>
        <w:t>52</w:t>
      </w:r>
      <w:r w:rsidRPr="00951B41">
        <w:rPr>
          <w:noProof/>
        </w:rPr>
        <w:t>(2), 907–911.</w:t>
      </w:r>
    </w:p>
    <w:p w14:paraId="3591AABB"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Powell, A., Smith, D. J., Hepburn, L. J., Jones, T., Berman, J., Jompa, J., &amp; Bell, J. J. (2014). Reduced Diversity and High Sponge Abundance on a Sedimented Indo-Pacific Reef System: Implications for Future Changes in Environmental Quality. </w:t>
      </w:r>
      <w:r w:rsidRPr="00951B41">
        <w:rPr>
          <w:i/>
          <w:iCs/>
          <w:noProof/>
        </w:rPr>
        <w:t>Plos One</w:t>
      </w:r>
      <w:r w:rsidRPr="00951B41">
        <w:rPr>
          <w:noProof/>
        </w:rPr>
        <w:t>.</w:t>
      </w:r>
    </w:p>
    <w:p w14:paraId="304FA6F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Pratchett, M. S., Hoey, A. S., Wilson, S. K., Messmer, V., &amp; Graham, N. A. J. (2011). Changes in biodiversity and functioning of reef fish assemblages following coral bleaching and coral loss. </w:t>
      </w:r>
      <w:r w:rsidRPr="00951B41">
        <w:rPr>
          <w:i/>
          <w:iCs/>
          <w:noProof/>
        </w:rPr>
        <w:t>Diversity</w:t>
      </w:r>
      <w:r w:rsidRPr="00951B41">
        <w:rPr>
          <w:noProof/>
        </w:rPr>
        <w:t xml:space="preserve">, </w:t>
      </w:r>
      <w:r w:rsidRPr="00951B41">
        <w:rPr>
          <w:i/>
          <w:iCs/>
          <w:noProof/>
        </w:rPr>
        <w:t>3</w:t>
      </w:r>
      <w:r w:rsidRPr="00951B41">
        <w:rPr>
          <w:noProof/>
        </w:rPr>
        <w:t>, 424–452.</w:t>
      </w:r>
    </w:p>
    <w:p w14:paraId="7AC45D24" w14:textId="77777777" w:rsidR="00951B41" w:rsidRPr="00951B41" w:rsidRDefault="00951B41" w:rsidP="00951B41">
      <w:pPr>
        <w:widowControl w:val="0"/>
        <w:autoSpaceDE w:val="0"/>
        <w:autoSpaceDN w:val="0"/>
        <w:adjustRightInd w:val="0"/>
        <w:ind w:left="480" w:hanging="480"/>
        <w:rPr>
          <w:noProof/>
        </w:rPr>
      </w:pPr>
      <w:r w:rsidRPr="00951B41">
        <w:rPr>
          <w:noProof/>
        </w:rPr>
        <w:t>R Core Team. (2019). R: A language and environment for statistical computing. Vienna, Austria: R Foundation for Statistical Computing.</w:t>
      </w:r>
    </w:p>
    <w:p w14:paraId="5A361601"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Rahbek, C., &amp; Graves, G. R. (2001). Multiscale assessment of patterns of avian species richness. </w:t>
      </w:r>
      <w:r w:rsidRPr="00951B41">
        <w:rPr>
          <w:i/>
          <w:iCs/>
          <w:noProof/>
        </w:rPr>
        <w:t>Proceedings of the National Academy of Sciences of the United States of America</w:t>
      </w:r>
      <w:r w:rsidRPr="00951B41">
        <w:rPr>
          <w:noProof/>
        </w:rPr>
        <w:t xml:space="preserve">, </w:t>
      </w:r>
      <w:r w:rsidRPr="00951B41">
        <w:rPr>
          <w:i/>
          <w:iCs/>
          <w:noProof/>
        </w:rPr>
        <w:t>98</w:t>
      </w:r>
      <w:r w:rsidRPr="00951B41">
        <w:rPr>
          <w:noProof/>
        </w:rPr>
        <w:t>(8), 4534–4539.</w:t>
      </w:r>
    </w:p>
    <w:p w14:paraId="67F6FBCD"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Robertson, D. R. (1992). Patterns of lunar settlement and early recruitment in Caribbean reef fishes at Panamá. </w:t>
      </w:r>
      <w:r w:rsidRPr="00951B41">
        <w:rPr>
          <w:i/>
          <w:iCs/>
          <w:noProof/>
        </w:rPr>
        <w:t>Marine Biology</w:t>
      </w:r>
      <w:r w:rsidRPr="00951B41">
        <w:rPr>
          <w:noProof/>
        </w:rPr>
        <w:t xml:space="preserve">, </w:t>
      </w:r>
      <w:r w:rsidRPr="00951B41">
        <w:rPr>
          <w:i/>
          <w:iCs/>
          <w:noProof/>
        </w:rPr>
        <w:t>114</w:t>
      </w:r>
      <w:r w:rsidRPr="00951B41">
        <w:rPr>
          <w:noProof/>
        </w:rPr>
        <w:t>, 527–537.</w:t>
      </w:r>
    </w:p>
    <w:p w14:paraId="0926E6B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Rubal, M., Veiga, P., Vieira, R., &amp; Sousa-Pinto, I. (2011). Seasonal patterns of tidepool macroalgal assemblages in the North of Portugal. Consistence between species and functional group approaches. </w:t>
      </w:r>
      <w:r w:rsidRPr="00951B41">
        <w:rPr>
          <w:i/>
          <w:iCs/>
          <w:noProof/>
        </w:rPr>
        <w:t>Journal of Sea Research</w:t>
      </w:r>
      <w:r w:rsidRPr="00951B41">
        <w:rPr>
          <w:noProof/>
        </w:rPr>
        <w:t xml:space="preserve">, </w:t>
      </w:r>
      <w:r w:rsidRPr="00951B41">
        <w:rPr>
          <w:i/>
          <w:iCs/>
          <w:noProof/>
        </w:rPr>
        <w:t>66</w:t>
      </w:r>
      <w:r w:rsidRPr="00951B41">
        <w:rPr>
          <w:noProof/>
        </w:rPr>
        <w:t>, 187–194.</w:t>
      </w:r>
    </w:p>
    <w:p w14:paraId="346D4B3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Sebek, P., Barnouin, T., Brin, A., Brustel, H., Dufrêne, M., Gosselin, F., … Bouget, C. (2012). A test for assessment of saproxylic beetle biodiversity using subsets of “monitoring species.” </w:t>
      </w:r>
      <w:r w:rsidRPr="00951B41">
        <w:rPr>
          <w:i/>
          <w:iCs/>
          <w:noProof/>
        </w:rPr>
        <w:t>Ecological Indicators</w:t>
      </w:r>
      <w:r w:rsidRPr="00951B41">
        <w:rPr>
          <w:noProof/>
        </w:rPr>
        <w:t xml:space="preserve">, </w:t>
      </w:r>
      <w:r w:rsidRPr="00951B41">
        <w:rPr>
          <w:i/>
          <w:iCs/>
          <w:noProof/>
        </w:rPr>
        <w:t>20</w:t>
      </w:r>
      <w:r w:rsidRPr="00951B41">
        <w:rPr>
          <w:noProof/>
        </w:rPr>
        <w:t>, 304–315.</w:t>
      </w:r>
    </w:p>
    <w:p w14:paraId="5FEACC2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Smale, D. A. (2010). Monitoring marine macroalgae: The influence of spatial scale on the usefulness of biodiversity surrogates. </w:t>
      </w:r>
      <w:r w:rsidRPr="00951B41">
        <w:rPr>
          <w:i/>
          <w:iCs/>
          <w:noProof/>
        </w:rPr>
        <w:t>Diversity and Distributions</w:t>
      </w:r>
      <w:r w:rsidRPr="00951B41">
        <w:rPr>
          <w:noProof/>
        </w:rPr>
        <w:t xml:space="preserve">, </w:t>
      </w:r>
      <w:r w:rsidRPr="00951B41">
        <w:rPr>
          <w:i/>
          <w:iCs/>
          <w:noProof/>
        </w:rPr>
        <w:t>16</w:t>
      </w:r>
      <w:r w:rsidRPr="00951B41">
        <w:rPr>
          <w:noProof/>
        </w:rPr>
        <w:t>, 985–995.</w:t>
      </w:r>
    </w:p>
    <w:p w14:paraId="4DA5D75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Staudinger, M. D., Carter, S. L., Cross, M. S., Dubois, N. S., Duffy, J. E., Enquist, C., … Turner, W. (2013). Biodiversity in a changing climate: A synthesis of current and projected trends in the US. </w:t>
      </w:r>
      <w:r w:rsidRPr="00951B41">
        <w:rPr>
          <w:i/>
          <w:iCs/>
          <w:noProof/>
        </w:rPr>
        <w:t>Frontiers in Ecology and the Environment</w:t>
      </w:r>
      <w:r w:rsidRPr="00951B41">
        <w:rPr>
          <w:noProof/>
        </w:rPr>
        <w:t xml:space="preserve">, </w:t>
      </w:r>
      <w:r w:rsidRPr="00951B41">
        <w:rPr>
          <w:i/>
          <w:iCs/>
          <w:noProof/>
        </w:rPr>
        <w:t>11</w:t>
      </w:r>
      <w:r w:rsidRPr="00951B41">
        <w:rPr>
          <w:noProof/>
        </w:rPr>
        <w:t>(9), 465–473.</w:t>
      </w:r>
    </w:p>
    <w:p w14:paraId="6E431E2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Stella, J. S., Pratchett, M. S., Hutchings, P. A., &amp; Jones, G. P. (2011). Coral-associated invertebrates: Diversity, ecological importance and vulnerability to disturbance. </w:t>
      </w:r>
      <w:r w:rsidRPr="00951B41">
        <w:rPr>
          <w:i/>
          <w:iCs/>
          <w:noProof/>
        </w:rPr>
        <w:t>Oceanography and Marine Biology: An Annual Review</w:t>
      </w:r>
      <w:r w:rsidRPr="00951B41">
        <w:rPr>
          <w:noProof/>
        </w:rPr>
        <w:t xml:space="preserve">, </w:t>
      </w:r>
      <w:r w:rsidRPr="00951B41">
        <w:rPr>
          <w:i/>
          <w:iCs/>
          <w:noProof/>
        </w:rPr>
        <w:t>49</w:t>
      </w:r>
      <w:r w:rsidRPr="00951B41">
        <w:rPr>
          <w:noProof/>
        </w:rPr>
        <w:t>, 43–104.</w:t>
      </w:r>
    </w:p>
    <w:p w14:paraId="1FE8166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Stork, N. E. (2010). Re-assessing current extinction rates. </w:t>
      </w:r>
      <w:r w:rsidRPr="00951B41">
        <w:rPr>
          <w:i/>
          <w:iCs/>
          <w:noProof/>
        </w:rPr>
        <w:t>Biodiversity and Conservation</w:t>
      </w:r>
      <w:r w:rsidRPr="00951B41">
        <w:rPr>
          <w:noProof/>
        </w:rPr>
        <w:t xml:space="preserve">, </w:t>
      </w:r>
      <w:r w:rsidRPr="00951B41">
        <w:rPr>
          <w:i/>
          <w:iCs/>
          <w:noProof/>
        </w:rPr>
        <w:t>19</w:t>
      </w:r>
      <w:r w:rsidRPr="00951B41">
        <w:rPr>
          <w:noProof/>
        </w:rPr>
        <w:t>, 357–371.</w:t>
      </w:r>
    </w:p>
    <w:p w14:paraId="25AF763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Thompson, A. A., &amp; Mapstone, B. D. (1997). Observer effects and training in underwater visual surveys of reef fishes. </w:t>
      </w:r>
      <w:r w:rsidRPr="00951B41">
        <w:rPr>
          <w:i/>
          <w:iCs/>
          <w:noProof/>
        </w:rPr>
        <w:t>Marine Ecology Progress Series</w:t>
      </w:r>
      <w:r w:rsidRPr="00951B41">
        <w:rPr>
          <w:noProof/>
        </w:rPr>
        <w:t xml:space="preserve">, </w:t>
      </w:r>
      <w:r w:rsidRPr="00951B41">
        <w:rPr>
          <w:i/>
          <w:iCs/>
          <w:noProof/>
        </w:rPr>
        <w:t>154</w:t>
      </w:r>
      <w:r w:rsidRPr="00951B41">
        <w:rPr>
          <w:noProof/>
        </w:rPr>
        <w:t>, 53–63.</w:t>
      </w:r>
    </w:p>
    <w:p w14:paraId="5756A97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Venables, W. N., &amp; Ripley, B. D. (2002). </w:t>
      </w:r>
      <w:r w:rsidRPr="00951B41">
        <w:rPr>
          <w:i/>
          <w:iCs/>
          <w:noProof/>
        </w:rPr>
        <w:t>Modern applied statistics with S</w:t>
      </w:r>
      <w:r w:rsidRPr="00951B41">
        <w:rPr>
          <w:noProof/>
        </w:rPr>
        <w:t xml:space="preserve"> (Fourth). New York, New York: Springer.</w:t>
      </w:r>
    </w:p>
    <w:p w14:paraId="32B02EB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Ward, D. F., &amp; Stanley, M. C. (2004). The value of RTUs and parataxonomy versus taxonomic species. </w:t>
      </w:r>
      <w:r w:rsidRPr="00951B41">
        <w:rPr>
          <w:i/>
          <w:iCs/>
          <w:noProof/>
        </w:rPr>
        <w:t>New Zealand Entomologist</w:t>
      </w:r>
      <w:r w:rsidRPr="00951B41">
        <w:rPr>
          <w:noProof/>
        </w:rPr>
        <w:t xml:space="preserve">, </w:t>
      </w:r>
      <w:r w:rsidRPr="00951B41">
        <w:rPr>
          <w:i/>
          <w:iCs/>
          <w:noProof/>
        </w:rPr>
        <w:t>27</w:t>
      </w:r>
      <w:r w:rsidRPr="00951B41">
        <w:rPr>
          <w:noProof/>
        </w:rPr>
        <w:t>, 3–9.</w:t>
      </w:r>
    </w:p>
    <w:p w14:paraId="2BFE1A2C"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Ward, T. J., Vanderklift, M. A., Nicholls, A. O., &amp; Kenchington, R. A. (1999). Selecting marine reserves using habitats and species assemblages as surrogates for biological diversity. </w:t>
      </w:r>
      <w:r w:rsidRPr="00951B41">
        <w:rPr>
          <w:i/>
          <w:iCs/>
          <w:noProof/>
        </w:rPr>
        <w:t>Ecological Applications</w:t>
      </w:r>
      <w:r w:rsidRPr="00951B41">
        <w:rPr>
          <w:noProof/>
        </w:rPr>
        <w:t xml:space="preserve">, </w:t>
      </w:r>
      <w:r w:rsidRPr="00951B41">
        <w:rPr>
          <w:i/>
          <w:iCs/>
          <w:noProof/>
        </w:rPr>
        <w:t>9</w:t>
      </w:r>
      <w:r w:rsidRPr="00951B41">
        <w:rPr>
          <w:noProof/>
        </w:rPr>
        <w:t>(2), 691–698.</w:t>
      </w:r>
    </w:p>
    <w:p w14:paraId="4E3EDA1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Willis, T. J. (2001). Visual census methods underestimate density and diversity of cryptic reef fishes. </w:t>
      </w:r>
      <w:r w:rsidRPr="00951B41">
        <w:rPr>
          <w:i/>
          <w:iCs/>
          <w:noProof/>
        </w:rPr>
        <w:t>Journal of Fish Biology</w:t>
      </w:r>
      <w:r w:rsidRPr="00951B41">
        <w:rPr>
          <w:noProof/>
        </w:rPr>
        <w:t xml:space="preserve">, </w:t>
      </w:r>
      <w:r w:rsidRPr="00951B41">
        <w:rPr>
          <w:i/>
          <w:iCs/>
          <w:noProof/>
        </w:rPr>
        <w:t>59</w:t>
      </w:r>
      <w:r w:rsidRPr="00951B41">
        <w:rPr>
          <w:noProof/>
        </w:rPr>
        <w:t>, 1408–1411.</w:t>
      </w:r>
    </w:p>
    <w:p w14:paraId="5C41382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Wilson, S. K., Graham, N. A. J., Pratchett, M. S., Jones, G. P., &amp; Polunin, N. V. C. (2006). Multiple disturbances and the global degradation of coral reefs: Are reef fishes at risk or resilient? </w:t>
      </w:r>
      <w:r w:rsidRPr="00951B41">
        <w:rPr>
          <w:i/>
          <w:iCs/>
          <w:noProof/>
        </w:rPr>
        <w:t>Global Change Biology</w:t>
      </w:r>
      <w:r w:rsidRPr="00951B41">
        <w:rPr>
          <w:noProof/>
        </w:rPr>
        <w:t xml:space="preserve">, </w:t>
      </w:r>
      <w:r w:rsidRPr="00951B41">
        <w:rPr>
          <w:i/>
          <w:iCs/>
          <w:noProof/>
        </w:rPr>
        <w:t>12</w:t>
      </w:r>
      <w:r w:rsidRPr="00951B41">
        <w:rPr>
          <w:noProof/>
        </w:rPr>
        <w:t>, 2220–2234.</w:t>
      </w:r>
    </w:p>
    <w:p w14:paraId="4D136EC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Wulff, J. L. (2006). Rapid diversity and abundance decline in a Caribbean coral reef sponge community. </w:t>
      </w:r>
      <w:r w:rsidRPr="00951B41">
        <w:rPr>
          <w:i/>
          <w:iCs/>
          <w:noProof/>
        </w:rPr>
        <w:t>Biological Conservation</w:t>
      </w:r>
      <w:r w:rsidRPr="00951B41">
        <w:rPr>
          <w:noProof/>
        </w:rPr>
        <w:t xml:space="preserve">, </w:t>
      </w:r>
      <w:r w:rsidRPr="00951B41">
        <w:rPr>
          <w:i/>
          <w:iCs/>
          <w:noProof/>
        </w:rPr>
        <w:t>127</w:t>
      </w:r>
      <w:r w:rsidRPr="00951B41">
        <w:rPr>
          <w:noProof/>
        </w:rPr>
        <w:t>, 167–176.</w:t>
      </w:r>
    </w:p>
    <w:p w14:paraId="3606BC51" w14:textId="53BD264D" w:rsidR="00A679EA" w:rsidRDefault="00BB1205" w:rsidP="00951B41">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6825D8A7" w14:textId="7659B8FF" w:rsidR="008A47B3" w:rsidRDefault="008A47B3" w:rsidP="008A47B3">
      <w:pPr>
        <w:pStyle w:val="Heading2"/>
      </w:pPr>
      <w:bookmarkStart w:id="332" w:name="_Toc25154328"/>
      <w:r>
        <w:lastRenderedPageBreak/>
        <w:t>Tables</w:t>
      </w:r>
      <w:bookmarkEnd w:id="332"/>
    </w:p>
    <w:p w14:paraId="57DE8670" w14:textId="01F15764" w:rsidR="004E1061" w:rsidRDefault="00A679EA" w:rsidP="004418E8">
      <w:pPr>
        <w:pStyle w:val="Tableheading"/>
      </w:pPr>
      <w:proofErr w:type="gramStart"/>
      <w:r>
        <w:t>Table 1.</w:t>
      </w:r>
      <w:proofErr w:type="gramEnd"/>
      <w:r>
        <w:t xml:space="preserve"> </w:t>
      </w:r>
      <w:proofErr w:type="spellStart"/>
      <w:proofErr w:type="gramStart"/>
      <w:r>
        <w:t>AICc</w:t>
      </w:r>
      <w:proofErr w:type="spellEnd"/>
      <w:r>
        <w:t xml:space="preserve"> table of models with coral richness as the response variable (target) and the</w:t>
      </w:r>
      <w:r w:rsidR="0074148C">
        <w:t xml:space="preserve"> </w:t>
      </w:r>
      <w:r>
        <w:t>cand</w:t>
      </w:r>
      <w:r w:rsidR="004418E8">
        <w:t>idate surrogates as predictors.</w:t>
      </w:r>
      <w:proofErr w:type="gramEnd"/>
      <w:r w:rsidR="004418E8">
        <w:t xml:space="preserve"> </w:t>
      </w:r>
      <w:r w:rsidR="00446786">
        <w:t xml:space="preserve">The intercept model represents the null with no surrogates. </w:t>
      </w:r>
      <w:r>
        <w:t>K is the number of parameters in the model</w:t>
      </w:r>
      <w:r w:rsidR="00446786">
        <w:t xml:space="preserve">, </w:t>
      </w:r>
      <w:proofErr w:type="spellStart"/>
      <w:r w:rsidR="00446786">
        <w:t>AICc</w:t>
      </w:r>
      <w:proofErr w:type="spellEnd"/>
      <w:r w:rsidR="00446786">
        <w:t xml:space="preserve"> is the </w:t>
      </w:r>
      <w:r w:rsidR="00446786">
        <w:rPr>
          <w:highlight w:val="white"/>
        </w:rPr>
        <w:t>Akaike Information Criterion corrected for small sample sizes</w:t>
      </w:r>
      <w:r w:rsidR="00446786">
        <w:t xml:space="preserve">, Delta </w:t>
      </w:r>
      <w:proofErr w:type="spellStart"/>
      <w:r w:rsidR="00446786">
        <w:t>AICc</w:t>
      </w:r>
      <w:proofErr w:type="spellEnd"/>
      <w:r w:rsidR="00446786">
        <w:t xml:space="preserve"> is the difference in </w:t>
      </w:r>
      <w:proofErr w:type="spellStart"/>
      <w:r w:rsidR="00446786">
        <w:t>AICc</w:t>
      </w:r>
      <w:proofErr w:type="spellEnd"/>
      <w:r w:rsidR="00446786">
        <w:t xml:space="preserve"> values between a given model and the model with the lowest </w:t>
      </w:r>
      <w:proofErr w:type="spellStart"/>
      <w:r w:rsidR="00446786">
        <w:t>AICc</w:t>
      </w:r>
      <w:proofErr w:type="spellEnd"/>
      <w:r w:rsidR="00446786">
        <w:t xml:space="preserve">, Akaike weight is </w:t>
      </w:r>
      <w:r w:rsidR="00446786" w:rsidRPr="00446786">
        <w:t>the likelihood of a model</w:t>
      </w:r>
      <w:r w:rsidR="00446786">
        <w:t xml:space="preserve"> </w:t>
      </w:r>
      <w:r w:rsidR="00446786" w:rsidRPr="00446786">
        <w:t>relative</w:t>
      </w:r>
      <w:r w:rsidR="00446786">
        <w:t xml:space="preserve"> to the other models in the set, log-</w:t>
      </w:r>
      <w:r w:rsidR="00986A6D">
        <w:t xml:space="preserve">likelihood is the negative log-likelihood of a given model, and </w:t>
      </w:r>
      <w:r w:rsidR="00986A6D" w:rsidRPr="00114084">
        <w:rPr>
          <w:rStyle w:val="TableheadingChar"/>
          <w:i/>
        </w:rPr>
        <w:t>R</w:t>
      </w:r>
      <w:r w:rsidR="00986A6D" w:rsidRPr="00114084">
        <w:rPr>
          <w:rStyle w:val="TableheadingChar"/>
          <w:vertAlign w:val="subscript"/>
        </w:rPr>
        <w:t>N</w:t>
      </w:r>
      <w:r w:rsidR="00986A6D" w:rsidRPr="00114084">
        <w:rPr>
          <w:rStyle w:val="TableheadingChar"/>
          <w:vertAlign w:val="superscript"/>
        </w:rPr>
        <w:t>2</w:t>
      </w:r>
      <w:r w:rsidR="00986A6D" w:rsidRPr="00986A6D">
        <w:rPr>
          <w:rStyle w:val="TableheadingChar"/>
        </w:rPr>
        <w:t xml:space="preserve"> is</w:t>
      </w:r>
      <w:r w:rsidR="00986A6D">
        <w:rPr>
          <w:rStyle w:val="TableheadingChar"/>
          <w:vertAlign w:val="superscript"/>
        </w:rPr>
        <w:t xml:space="preserve"> </w:t>
      </w:r>
      <w:proofErr w:type="spellStart"/>
      <w:r w:rsidR="00986A6D" w:rsidRPr="00402890">
        <w:rPr>
          <w:rStyle w:val="TableheadingChar"/>
        </w:rPr>
        <w:t>Nagelk</w:t>
      </w:r>
      <w:r w:rsidR="00986A6D">
        <w:rPr>
          <w:rStyle w:val="TableheadingChar"/>
        </w:rPr>
        <w:t>erke’s</w:t>
      </w:r>
      <w:proofErr w:type="spellEnd"/>
      <w:r w:rsidR="00986A6D">
        <w:rPr>
          <w:rStyle w:val="TableheadingChar"/>
        </w:rPr>
        <w:t xml:space="preserve"> pseudo-r-squared</w:t>
      </w:r>
      <w:r>
        <w:t>.</w:t>
      </w:r>
      <w:r w:rsidR="004418E8" w:rsidRPr="004418E8">
        <w:rPr>
          <w:rStyle w:val="TableheadingChar"/>
        </w:rPr>
        <w:t xml:space="preserve"> </w:t>
      </w:r>
      <w:r w:rsidR="00446786" w:rsidRPr="00446786">
        <w:rPr>
          <w:rStyle w:val="TableheadingChar"/>
        </w:rPr>
        <w:t xml:space="preserve">All models </w:t>
      </w:r>
      <w:r w:rsidR="00446786">
        <w:rPr>
          <w:rStyle w:val="TableheadingChar"/>
        </w:rPr>
        <w:t xml:space="preserve">use the negative binomial distribution and </w:t>
      </w:r>
      <w:r w:rsidR="00446786" w:rsidRPr="00446786">
        <w:rPr>
          <w:rStyle w:val="TableheadingChar"/>
        </w:rPr>
        <w:t>include the parameter, theta</w:t>
      </w:r>
      <w:r w:rsidR="00446786">
        <w:rPr>
          <w:rStyle w:val="TableheadingChar"/>
        </w:rPr>
        <w:t xml:space="preserve"> (θ)</w:t>
      </w:r>
      <w:r w:rsidR="00446786" w:rsidRPr="00446786">
        <w:rPr>
          <w:rStyle w:val="TableheadingChar"/>
        </w:rPr>
        <w:t>.</w:t>
      </w:r>
      <w:r w:rsidR="00446786">
        <w:rPr>
          <w:rStyle w:val="TableheadingChar"/>
        </w:rPr>
        <w:t xml:space="preserve"> </w:t>
      </w:r>
      <w:r w:rsidR="004418E8">
        <w:rPr>
          <w:rStyle w:val="TableheadingChar"/>
        </w:rPr>
        <w:t>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160482" w:rsidRPr="00160482" w14:paraId="47CAEFF2" w14:textId="77777777" w:rsidTr="00160482">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740E69F4" w14:textId="77777777" w:rsidR="00160482" w:rsidRPr="00160482" w:rsidRDefault="00160482" w:rsidP="00160482">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6803ACC6" w14:textId="77777777" w:rsidR="00160482" w:rsidRPr="00160482" w:rsidRDefault="00160482" w:rsidP="00160482">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00820C9" w14:textId="77777777" w:rsidR="00160482" w:rsidRPr="00160482" w:rsidRDefault="00160482" w:rsidP="00160482">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02DEBEB4" w14:textId="77777777" w:rsidR="00160482" w:rsidRPr="00160482" w:rsidRDefault="00160482" w:rsidP="00160482">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646A049" w14:textId="77777777" w:rsidR="00160482" w:rsidRPr="00160482" w:rsidRDefault="00160482" w:rsidP="00160482">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4E7FE065" w14:textId="77777777" w:rsidR="00160482" w:rsidRPr="00160482" w:rsidRDefault="00160482" w:rsidP="00160482">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AD0654D" w14:textId="77777777" w:rsidR="00160482" w:rsidRPr="00160482" w:rsidRDefault="00160482" w:rsidP="00160482">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160482" w:rsidRPr="00160482" w14:paraId="0B6506E9" w14:textId="77777777" w:rsidTr="00160482">
        <w:trPr>
          <w:trHeight w:val="331"/>
        </w:trPr>
        <w:tc>
          <w:tcPr>
            <w:tcW w:w="1686" w:type="dxa"/>
            <w:tcBorders>
              <w:top w:val="nil"/>
              <w:left w:val="nil"/>
              <w:bottom w:val="nil"/>
              <w:right w:val="nil"/>
            </w:tcBorders>
            <w:shd w:val="clear" w:color="auto" w:fill="FFFFFF" w:themeFill="background1"/>
            <w:noWrap/>
            <w:vAlign w:val="bottom"/>
            <w:hideMark/>
          </w:tcPr>
          <w:p w14:paraId="4F6400DD"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4A81F1FB"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62CFFE6" w14:textId="77777777" w:rsidR="00160482" w:rsidRPr="00160482" w:rsidRDefault="00160482" w:rsidP="00160482">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376212F7" w14:textId="77777777" w:rsidR="00160482" w:rsidRPr="00160482" w:rsidRDefault="00160482" w:rsidP="00160482">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487E63AC" w14:textId="77777777" w:rsidR="00160482" w:rsidRPr="00160482" w:rsidRDefault="00160482" w:rsidP="00160482">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33C2A470" w14:textId="77777777" w:rsidR="00160482" w:rsidRPr="00160482" w:rsidRDefault="00160482" w:rsidP="00160482">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4D2B2631" w14:textId="77777777" w:rsidR="00160482" w:rsidRPr="00160482" w:rsidRDefault="00160482" w:rsidP="00160482">
            <w:pPr>
              <w:spacing w:line="240" w:lineRule="auto"/>
              <w:ind w:firstLine="0"/>
              <w:jc w:val="right"/>
              <w:rPr>
                <w:color w:val="000000"/>
              </w:rPr>
            </w:pPr>
            <w:r w:rsidRPr="00160482">
              <w:rPr>
                <w:color w:val="000000"/>
              </w:rPr>
              <w:t>0.62</w:t>
            </w:r>
          </w:p>
        </w:tc>
      </w:tr>
      <w:tr w:rsidR="00160482" w:rsidRPr="00160482" w14:paraId="4778FD07" w14:textId="77777777" w:rsidTr="00160482">
        <w:trPr>
          <w:trHeight w:val="331"/>
        </w:trPr>
        <w:tc>
          <w:tcPr>
            <w:tcW w:w="1686" w:type="dxa"/>
            <w:tcBorders>
              <w:top w:val="nil"/>
              <w:left w:val="nil"/>
              <w:bottom w:val="nil"/>
              <w:right w:val="nil"/>
            </w:tcBorders>
            <w:shd w:val="clear" w:color="auto" w:fill="FFFFFF" w:themeFill="background1"/>
            <w:noWrap/>
            <w:vAlign w:val="bottom"/>
            <w:hideMark/>
          </w:tcPr>
          <w:p w14:paraId="3DC6DBB5" w14:textId="77777777" w:rsidR="00160482" w:rsidRPr="00160482" w:rsidRDefault="00160482" w:rsidP="00160482">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E77809"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AF4BD79" w14:textId="77777777" w:rsidR="00160482" w:rsidRPr="00160482" w:rsidRDefault="00160482" w:rsidP="00160482">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3A159A62" w14:textId="77777777" w:rsidR="00160482" w:rsidRPr="00160482" w:rsidRDefault="00160482" w:rsidP="00160482">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69D069C1" w14:textId="77777777" w:rsidR="00160482" w:rsidRPr="00160482" w:rsidRDefault="00160482" w:rsidP="00160482">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B760E3D" w14:textId="77777777" w:rsidR="00160482" w:rsidRPr="00160482" w:rsidRDefault="00160482" w:rsidP="00160482">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7B0D4766" w14:textId="77777777" w:rsidR="00160482" w:rsidRPr="00160482" w:rsidRDefault="00160482" w:rsidP="00160482">
            <w:pPr>
              <w:spacing w:line="240" w:lineRule="auto"/>
              <w:ind w:firstLine="0"/>
              <w:jc w:val="right"/>
              <w:rPr>
                <w:color w:val="000000"/>
              </w:rPr>
            </w:pPr>
            <w:r w:rsidRPr="00160482">
              <w:rPr>
                <w:color w:val="000000"/>
              </w:rPr>
              <w:t>0.23</w:t>
            </w:r>
          </w:p>
        </w:tc>
      </w:tr>
      <w:tr w:rsidR="00160482" w:rsidRPr="00160482" w14:paraId="5DCB9987" w14:textId="77777777" w:rsidTr="00160482">
        <w:trPr>
          <w:trHeight w:val="331"/>
        </w:trPr>
        <w:tc>
          <w:tcPr>
            <w:tcW w:w="1686" w:type="dxa"/>
            <w:tcBorders>
              <w:top w:val="nil"/>
              <w:left w:val="nil"/>
              <w:bottom w:val="nil"/>
              <w:right w:val="nil"/>
            </w:tcBorders>
            <w:shd w:val="clear" w:color="auto" w:fill="FFFFFF" w:themeFill="background1"/>
            <w:noWrap/>
            <w:vAlign w:val="bottom"/>
            <w:hideMark/>
          </w:tcPr>
          <w:p w14:paraId="078FE1D1" w14:textId="77777777" w:rsidR="00160482" w:rsidRPr="00160482" w:rsidRDefault="00160482" w:rsidP="00160482">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5D6D476"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0DA17BED" w14:textId="77777777" w:rsidR="00160482" w:rsidRPr="00160482" w:rsidRDefault="00160482" w:rsidP="00160482">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71BEA66" w14:textId="77777777" w:rsidR="00160482" w:rsidRPr="00160482" w:rsidRDefault="00160482" w:rsidP="00160482">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54FC007A" w14:textId="77777777" w:rsidR="00160482" w:rsidRPr="00160482" w:rsidRDefault="00160482" w:rsidP="00160482">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62AB35B7" w14:textId="77777777" w:rsidR="00160482" w:rsidRPr="00160482" w:rsidRDefault="00160482" w:rsidP="00160482">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5D388ED0" w14:textId="77777777" w:rsidR="00160482" w:rsidRPr="00160482" w:rsidRDefault="00160482" w:rsidP="00160482">
            <w:pPr>
              <w:spacing w:line="240" w:lineRule="auto"/>
              <w:ind w:firstLine="0"/>
              <w:jc w:val="right"/>
              <w:rPr>
                <w:color w:val="000000"/>
              </w:rPr>
            </w:pPr>
            <w:r w:rsidRPr="00160482">
              <w:rPr>
                <w:color w:val="000000"/>
              </w:rPr>
              <w:t>0.03</w:t>
            </w:r>
          </w:p>
        </w:tc>
      </w:tr>
      <w:tr w:rsidR="00160482" w:rsidRPr="00160482" w14:paraId="5B96AE92" w14:textId="77777777" w:rsidTr="00160482">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6CDB352" w14:textId="77777777" w:rsidR="00160482" w:rsidRPr="00160482" w:rsidRDefault="00160482" w:rsidP="00160482">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7C65447A" w14:textId="77777777" w:rsidR="00160482" w:rsidRPr="00160482" w:rsidRDefault="00160482" w:rsidP="00160482">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400E78B" w14:textId="77777777" w:rsidR="00160482" w:rsidRPr="00160482" w:rsidRDefault="00160482" w:rsidP="00160482">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41BF96A3" w14:textId="77777777" w:rsidR="00160482" w:rsidRPr="00160482" w:rsidRDefault="00160482" w:rsidP="00160482">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6E02CE91" w14:textId="77777777" w:rsidR="00160482" w:rsidRPr="00160482" w:rsidRDefault="00160482" w:rsidP="00160482">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7CBB8B54" w14:textId="77777777" w:rsidR="00160482" w:rsidRPr="00160482" w:rsidRDefault="00160482" w:rsidP="00160482">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41DD230E" w14:textId="77777777" w:rsidR="00160482" w:rsidRPr="00160482" w:rsidRDefault="00160482" w:rsidP="00160482">
            <w:pPr>
              <w:spacing w:line="240" w:lineRule="auto"/>
              <w:ind w:firstLine="0"/>
              <w:jc w:val="right"/>
              <w:rPr>
                <w:color w:val="000000"/>
              </w:rPr>
            </w:pPr>
            <w:r w:rsidRPr="00160482">
              <w:rPr>
                <w:color w:val="000000"/>
              </w:rPr>
              <w:t>NA</w:t>
            </w:r>
          </w:p>
        </w:tc>
      </w:tr>
    </w:tbl>
    <w:p w14:paraId="53C989BF" w14:textId="77777777" w:rsidR="00A679EA" w:rsidRDefault="00A679EA" w:rsidP="00CC386C">
      <w:pPr>
        <w:widowControl w:val="0"/>
        <w:ind w:left="480" w:hanging="480"/>
      </w:pPr>
    </w:p>
    <w:p w14:paraId="78FAE049" w14:textId="77777777" w:rsidR="00F12CFC" w:rsidRDefault="00F12CFC">
      <w:pPr>
        <w:spacing w:after="200" w:line="276" w:lineRule="auto"/>
        <w:ind w:firstLine="0"/>
      </w:pPr>
      <w:r>
        <w:br w:type="page"/>
      </w:r>
    </w:p>
    <w:p w14:paraId="6F3B3DAD" w14:textId="1AF30B08" w:rsidR="004E1061" w:rsidRDefault="00A679EA" w:rsidP="00F12CFC">
      <w:pPr>
        <w:pStyle w:val="Tableheading"/>
      </w:pPr>
      <w:proofErr w:type="gramStart"/>
      <w:r>
        <w:lastRenderedPageBreak/>
        <w:t>Table 2.</w:t>
      </w:r>
      <w:proofErr w:type="gramEnd"/>
      <w:r>
        <w:t xml:space="preserve"> </w:t>
      </w:r>
      <w:proofErr w:type="spellStart"/>
      <w:proofErr w:type="gramStart"/>
      <w:r>
        <w:t>AICc</w:t>
      </w:r>
      <w:proofErr w:type="spellEnd"/>
      <w:r>
        <w:t xml:space="preserve"> table of models with sponge richness as the response variable (target) and the</w:t>
      </w:r>
      <w:r w:rsidR="0074148C">
        <w:t xml:space="preserve"> </w:t>
      </w:r>
      <w:r>
        <w:t>candidate surrogates</w:t>
      </w:r>
      <w:r w:rsidRPr="00D93B1C">
        <w:t xml:space="preserve"> </w:t>
      </w:r>
      <w:r>
        <w:t>as predictors</w:t>
      </w:r>
      <w:r w:rsidR="00F12CFC">
        <w:t>.</w:t>
      </w:r>
      <w:proofErr w:type="gramEnd"/>
      <w:r w:rsidR="00F12CFC" w:rsidRPr="00F12CFC">
        <w:t xml:space="preserve"> </w:t>
      </w:r>
      <w:r w:rsidR="00F12CFC">
        <w:t xml:space="preserve">The intercept model represents the null with no surrogates. K is the number of parameters in the model, </w:t>
      </w:r>
      <w:proofErr w:type="spellStart"/>
      <w:r w:rsidR="00F12CFC">
        <w:t>AICc</w:t>
      </w:r>
      <w:proofErr w:type="spellEnd"/>
      <w:r w:rsidR="00F12CFC">
        <w:t xml:space="preserve"> is the </w:t>
      </w:r>
      <w:r w:rsidR="00F12CFC">
        <w:rPr>
          <w:highlight w:val="white"/>
        </w:rPr>
        <w:t>Akaike Information Criterion corrected for small sample sizes</w:t>
      </w:r>
      <w:r w:rsidR="00F12CFC">
        <w:t xml:space="preserve">, Delta </w:t>
      </w:r>
      <w:proofErr w:type="spellStart"/>
      <w:r w:rsidR="00F12CFC">
        <w:t>AICc</w:t>
      </w:r>
      <w:proofErr w:type="spellEnd"/>
      <w:r w:rsidR="00F12CFC">
        <w:t xml:space="preserve"> is the difference in </w:t>
      </w:r>
      <w:proofErr w:type="spellStart"/>
      <w:r w:rsidR="00F12CFC">
        <w:t>AICc</w:t>
      </w:r>
      <w:proofErr w:type="spellEnd"/>
      <w:r w:rsidR="00F12CFC">
        <w:t xml:space="preserve"> values between a given model and the model with the lowest </w:t>
      </w:r>
      <w:proofErr w:type="spellStart"/>
      <w:r w:rsidR="00F12CFC">
        <w:t>AICc</w:t>
      </w:r>
      <w:proofErr w:type="spellEnd"/>
      <w:r w:rsidR="00F12CFC">
        <w:t xml:space="preserve">, Akaike weight is </w:t>
      </w:r>
      <w:r w:rsidR="00F12CFC" w:rsidRPr="00446786">
        <w:t>the likelihood of a model</w:t>
      </w:r>
      <w:r w:rsidR="00F12CFC">
        <w:t xml:space="preserve"> </w:t>
      </w:r>
      <w:r w:rsidR="00F12CFC" w:rsidRPr="00446786">
        <w:t>relative</w:t>
      </w:r>
      <w:r w:rsidR="00F12CFC">
        <w:t xml:space="preserve"> to the other models in the set, log-likelihood is the negative log-likelihood of a given model, and </w:t>
      </w:r>
      <w:r w:rsidR="00F12CFC" w:rsidRPr="00114084">
        <w:rPr>
          <w:rStyle w:val="TableheadingChar"/>
          <w:i/>
        </w:rPr>
        <w:t>R</w:t>
      </w:r>
      <w:r w:rsidR="00F12CFC" w:rsidRPr="00114084">
        <w:rPr>
          <w:rStyle w:val="TableheadingChar"/>
          <w:vertAlign w:val="subscript"/>
        </w:rPr>
        <w:t>N</w:t>
      </w:r>
      <w:r w:rsidR="00F12CFC" w:rsidRPr="00114084">
        <w:rPr>
          <w:rStyle w:val="TableheadingChar"/>
          <w:vertAlign w:val="superscript"/>
        </w:rPr>
        <w:t>2</w:t>
      </w:r>
      <w:r w:rsidR="00F12CFC" w:rsidRPr="00986A6D">
        <w:rPr>
          <w:rStyle w:val="TableheadingChar"/>
        </w:rPr>
        <w:t xml:space="preserve"> is</w:t>
      </w:r>
      <w:r w:rsidR="00F12CFC">
        <w:rPr>
          <w:rStyle w:val="TableheadingChar"/>
          <w:vertAlign w:val="superscript"/>
        </w:rPr>
        <w:t xml:space="preserve"> </w:t>
      </w:r>
      <w:proofErr w:type="spellStart"/>
      <w:r w:rsidR="00F12CFC" w:rsidRPr="00402890">
        <w:rPr>
          <w:rStyle w:val="TableheadingChar"/>
        </w:rPr>
        <w:t>Nagelk</w:t>
      </w:r>
      <w:r w:rsidR="00F12CFC">
        <w:rPr>
          <w:rStyle w:val="TableheadingChar"/>
        </w:rPr>
        <w:t>erke’s</w:t>
      </w:r>
      <w:proofErr w:type="spellEnd"/>
      <w:r w:rsidR="00F12CFC">
        <w:rPr>
          <w:rStyle w:val="TableheadingChar"/>
        </w:rPr>
        <w:t xml:space="preserve"> pseudo-r-squared</w:t>
      </w:r>
      <w:r w:rsidR="00F12CFC">
        <w:t>.</w:t>
      </w:r>
      <w:r w:rsidR="00F12CFC" w:rsidRPr="004418E8">
        <w:rPr>
          <w:rStyle w:val="TableheadingChar"/>
        </w:rPr>
        <w:t xml:space="preserve"> </w:t>
      </w:r>
      <w:r w:rsidR="00F12CFC" w:rsidRPr="00446786">
        <w:rPr>
          <w:rStyle w:val="TableheadingChar"/>
        </w:rPr>
        <w:t xml:space="preserve">All models </w:t>
      </w:r>
      <w:r w:rsidR="00F12CFC">
        <w:rPr>
          <w:rStyle w:val="TableheadingChar"/>
        </w:rPr>
        <w:t xml:space="preserve">use the negative binomial distribution and </w:t>
      </w:r>
      <w:r w:rsidR="00F12CFC" w:rsidRPr="00446786">
        <w:rPr>
          <w:rStyle w:val="TableheadingChar"/>
        </w:rPr>
        <w:t>include the parameter, theta</w:t>
      </w:r>
      <w:r w:rsidR="00F12CFC">
        <w:rPr>
          <w:rStyle w:val="TableheadingChar"/>
        </w:rPr>
        <w:t xml:space="preserve"> (θ)</w:t>
      </w:r>
      <w:r w:rsidR="00F12CFC" w:rsidRPr="00446786">
        <w:rPr>
          <w:rStyle w:val="TableheadingChar"/>
        </w:rPr>
        <w:t>.</w:t>
      </w:r>
      <w:r w:rsidR="00F12CFC">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160482" w:rsidRPr="00160482" w14:paraId="71C83B39" w14:textId="77777777" w:rsidTr="00160482">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3B30A2A3" w14:textId="77777777" w:rsidR="00160482" w:rsidRPr="00160482" w:rsidRDefault="00160482" w:rsidP="00160482">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53DC0DF2" w14:textId="77777777" w:rsidR="00160482" w:rsidRPr="00160482" w:rsidRDefault="00160482" w:rsidP="00160482">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C0FE8BD" w14:textId="77777777" w:rsidR="00160482" w:rsidRPr="00160482" w:rsidRDefault="00160482" w:rsidP="00160482">
            <w:pPr>
              <w:spacing w:line="240" w:lineRule="auto"/>
              <w:ind w:firstLine="0"/>
              <w:rPr>
                <w:b/>
                <w:bCs/>
                <w:color w:val="000000"/>
              </w:rPr>
            </w:pPr>
            <w:proofErr w:type="spellStart"/>
            <w:r w:rsidRPr="00160482">
              <w:rPr>
                <w:b/>
                <w:bCs/>
                <w:color w:val="000000"/>
              </w:rPr>
              <w:t>AICc</w:t>
            </w:r>
            <w:proofErr w:type="spellEnd"/>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49605CBF" w14:textId="77777777" w:rsidR="00160482" w:rsidRPr="00160482" w:rsidRDefault="00160482" w:rsidP="00160482">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10D2ED2C" w14:textId="77777777" w:rsidR="00160482" w:rsidRPr="00160482" w:rsidRDefault="00160482" w:rsidP="00160482">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06E1660A" w14:textId="77777777" w:rsidR="00160482" w:rsidRPr="00160482" w:rsidRDefault="00160482" w:rsidP="00160482">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01431D4" w14:textId="77777777" w:rsidR="00160482" w:rsidRPr="00160482" w:rsidRDefault="00160482" w:rsidP="00160482">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160482" w:rsidRPr="00160482" w14:paraId="5718DEB8" w14:textId="77777777" w:rsidTr="00160482">
        <w:trPr>
          <w:trHeight w:val="306"/>
        </w:trPr>
        <w:tc>
          <w:tcPr>
            <w:tcW w:w="1664" w:type="dxa"/>
            <w:tcBorders>
              <w:top w:val="nil"/>
              <w:left w:val="nil"/>
              <w:bottom w:val="nil"/>
              <w:right w:val="nil"/>
            </w:tcBorders>
            <w:shd w:val="clear" w:color="auto" w:fill="FFFFFF" w:themeFill="background1"/>
            <w:noWrap/>
            <w:vAlign w:val="bottom"/>
            <w:hideMark/>
          </w:tcPr>
          <w:p w14:paraId="2994F62A"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52B477DB" w14:textId="77777777" w:rsidR="00160482" w:rsidRPr="00160482" w:rsidRDefault="00160482" w:rsidP="00160482">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7066FB26" w14:textId="77777777" w:rsidR="00160482" w:rsidRPr="00160482" w:rsidRDefault="00160482" w:rsidP="00160482">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9BDE4E7" w14:textId="77777777" w:rsidR="00160482" w:rsidRPr="00160482" w:rsidRDefault="00160482" w:rsidP="00160482">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50354C0" w14:textId="77777777" w:rsidR="00160482" w:rsidRPr="00160482" w:rsidRDefault="00160482" w:rsidP="00160482">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2BD713A1" w14:textId="77777777" w:rsidR="00160482" w:rsidRPr="00160482" w:rsidRDefault="00160482" w:rsidP="00160482">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7518E512" w14:textId="77777777" w:rsidR="00160482" w:rsidRPr="00160482" w:rsidRDefault="00160482" w:rsidP="00160482">
            <w:pPr>
              <w:spacing w:line="240" w:lineRule="auto"/>
              <w:ind w:firstLine="0"/>
              <w:jc w:val="right"/>
              <w:rPr>
                <w:color w:val="000000"/>
              </w:rPr>
            </w:pPr>
            <w:r w:rsidRPr="00160482">
              <w:rPr>
                <w:color w:val="000000"/>
              </w:rPr>
              <w:t>0.28</w:t>
            </w:r>
          </w:p>
        </w:tc>
      </w:tr>
      <w:tr w:rsidR="00160482" w:rsidRPr="00160482" w14:paraId="03982A77" w14:textId="77777777" w:rsidTr="00160482">
        <w:trPr>
          <w:trHeight w:val="306"/>
        </w:trPr>
        <w:tc>
          <w:tcPr>
            <w:tcW w:w="1664" w:type="dxa"/>
            <w:tcBorders>
              <w:top w:val="nil"/>
              <w:left w:val="nil"/>
              <w:bottom w:val="nil"/>
              <w:right w:val="nil"/>
            </w:tcBorders>
            <w:shd w:val="clear" w:color="auto" w:fill="FFFFFF" w:themeFill="background1"/>
            <w:noWrap/>
            <w:vAlign w:val="bottom"/>
            <w:hideMark/>
          </w:tcPr>
          <w:p w14:paraId="70252A5C" w14:textId="77777777" w:rsidR="00160482" w:rsidRPr="00160482" w:rsidRDefault="00160482" w:rsidP="00160482">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5CD6EC61" w14:textId="77777777" w:rsidR="00160482" w:rsidRPr="00160482" w:rsidRDefault="00160482" w:rsidP="00160482">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3C3720BA" w14:textId="77777777" w:rsidR="00160482" w:rsidRPr="00160482" w:rsidRDefault="00160482" w:rsidP="00160482">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29EF5118" w14:textId="77777777" w:rsidR="00160482" w:rsidRPr="00160482" w:rsidRDefault="00160482" w:rsidP="00160482">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5D06D12C" w14:textId="77777777" w:rsidR="00160482" w:rsidRPr="00160482" w:rsidRDefault="00160482" w:rsidP="00160482">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69935B73" w14:textId="77777777" w:rsidR="00160482" w:rsidRPr="00160482" w:rsidRDefault="00160482" w:rsidP="00160482">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55283C25" w14:textId="77777777" w:rsidR="00160482" w:rsidRPr="00160482" w:rsidRDefault="00160482" w:rsidP="00160482">
            <w:pPr>
              <w:spacing w:line="240" w:lineRule="auto"/>
              <w:ind w:firstLine="0"/>
              <w:jc w:val="right"/>
              <w:rPr>
                <w:color w:val="000000"/>
              </w:rPr>
            </w:pPr>
            <w:r w:rsidRPr="00160482">
              <w:rPr>
                <w:color w:val="000000"/>
              </w:rPr>
              <w:t>0.24</w:t>
            </w:r>
          </w:p>
        </w:tc>
      </w:tr>
      <w:tr w:rsidR="00160482" w:rsidRPr="00160482" w14:paraId="51F9B81C" w14:textId="77777777" w:rsidTr="00160482">
        <w:trPr>
          <w:trHeight w:val="306"/>
        </w:trPr>
        <w:tc>
          <w:tcPr>
            <w:tcW w:w="1664" w:type="dxa"/>
            <w:tcBorders>
              <w:top w:val="nil"/>
              <w:left w:val="nil"/>
              <w:bottom w:val="nil"/>
              <w:right w:val="nil"/>
            </w:tcBorders>
            <w:shd w:val="clear" w:color="auto" w:fill="FFFFFF" w:themeFill="background1"/>
            <w:noWrap/>
            <w:vAlign w:val="bottom"/>
            <w:hideMark/>
          </w:tcPr>
          <w:p w14:paraId="7FA1D498" w14:textId="77777777" w:rsidR="00160482" w:rsidRPr="00160482" w:rsidRDefault="00160482" w:rsidP="00160482">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7E65C25A" w14:textId="77777777" w:rsidR="00160482" w:rsidRPr="00160482" w:rsidRDefault="00160482" w:rsidP="00160482">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20DDEF8F" w14:textId="77777777" w:rsidR="00160482" w:rsidRPr="00160482" w:rsidRDefault="00160482" w:rsidP="00160482">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D3BF3F9" w14:textId="77777777" w:rsidR="00160482" w:rsidRPr="00160482" w:rsidRDefault="00160482" w:rsidP="00160482">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000B8C0D" w14:textId="77777777" w:rsidR="00160482" w:rsidRPr="00160482" w:rsidRDefault="00160482" w:rsidP="00160482">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5608741C" w14:textId="77777777" w:rsidR="00160482" w:rsidRPr="00160482" w:rsidRDefault="00160482" w:rsidP="00160482">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1D5B4884" w14:textId="77777777" w:rsidR="00160482" w:rsidRPr="00160482" w:rsidRDefault="00160482" w:rsidP="00160482">
            <w:pPr>
              <w:spacing w:line="240" w:lineRule="auto"/>
              <w:ind w:firstLine="0"/>
              <w:jc w:val="right"/>
              <w:rPr>
                <w:color w:val="000000"/>
              </w:rPr>
            </w:pPr>
            <w:r w:rsidRPr="00160482">
              <w:rPr>
                <w:color w:val="000000"/>
              </w:rPr>
              <w:t>0.05</w:t>
            </w:r>
          </w:p>
        </w:tc>
      </w:tr>
      <w:tr w:rsidR="00160482" w:rsidRPr="00160482" w14:paraId="545C3714" w14:textId="77777777" w:rsidTr="00160482">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7418E0F0" w14:textId="77777777" w:rsidR="00160482" w:rsidRPr="00160482" w:rsidRDefault="00160482" w:rsidP="00160482">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797A3E10" w14:textId="77777777" w:rsidR="00160482" w:rsidRPr="00160482" w:rsidRDefault="00160482" w:rsidP="00160482">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1ABD4C9" w14:textId="77777777" w:rsidR="00160482" w:rsidRPr="00160482" w:rsidRDefault="00160482" w:rsidP="00160482">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0F0F4B" w14:textId="77777777" w:rsidR="00160482" w:rsidRPr="00160482" w:rsidRDefault="00160482" w:rsidP="00160482">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14CA75C8" w14:textId="77777777" w:rsidR="00160482" w:rsidRPr="00160482" w:rsidRDefault="00160482" w:rsidP="00160482">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361542B6" w14:textId="77777777" w:rsidR="00160482" w:rsidRPr="00160482" w:rsidRDefault="00160482" w:rsidP="00160482">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68AD1DC7" w14:textId="77777777" w:rsidR="00160482" w:rsidRPr="00160482" w:rsidRDefault="00160482" w:rsidP="00160482">
            <w:pPr>
              <w:spacing w:line="240" w:lineRule="auto"/>
              <w:ind w:firstLine="0"/>
              <w:jc w:val="right"/>
              <w:rPr>
                <w:color w:val="000000"/>
              </w:rPr>
            </w:pPr>
            <w:r w:rsidRPr="00160482">
              <w:rPr>
                <w:color w:val="000000"/>
              </w:rPr>
              <w:t>NA</w:t>
            </w:r>
          </w:p>
        </w:tc>
      </w:tr>
    </w:tbl>
    <w:p w14:paraId="2DD3CE91" w14:textId="77777777" w:rsidR="00A679EA" w:rsidRDefault="00A679EA" w:rsidP="00CC386C">
      <w:pPr>
        <w:widowControl w:val="0"/>
        <w:ind w:left="480" w:hanging="480"/>
      </w:pPr>
    </w:p>
    <w:p w14:paraId="5195E041" w14:textId="77777777" w:rsidR="00F12CFC" w:rsidRDefault="00F12CFC">
      <w:pPr>
        <w:spacing w:after="200" w:line="276" w:lineRule="auto"/>
        <w:ind w:firstLine="0"/>
      </w:pPr>
      <w:r>
        <w:br w:type="page"/>
      </w:r>
    </w:p>
    <w:p w14:paraId="31A85F94" w14:textId="4B7B3B11" w:rsidR="00FB273C" w:rsidRDefault="00A679EA" w:rsidP="00F12CFC">
      <w:pPr>
        <w:pStyle w:val="Tableheading"/>
      </w:pPr>
      <w:proofErr w:type="gramStart"/>
      <w:r>
        <w:lastRenderedPageBreak/>
        <w:t>Table 3.</w:t>
      </w:r>
      <w:proofErr w:type="gramEnd"/>
      <w:r>
        <w:t xml:space="preserve"> </w:t>
      </w:r>
      <w:proofErr w:type="spellStart"/>
      <w:proofErr w:type="gramStart"/>
      <w:r>
        <w:t>AICc</w:t>
      </w:r>
      <w:proofErr w:type="spellEnd"/>
      <w:r>
        <w:t xml:space="preserve"> table of models with fish richness as the response variable (target) and the candidate surrogates</w:t>
      </w:r>
      <w:r w:rsidRPr="00D93B1C">
        <w:t xml:space="preserve"> </w:t>
      </w:r>
      <w:r>
        <w:t>as predictors</w:t>
      </w:r>
      <w:r w:rsidR="00F12CFC">
        <w:t>.</w:t>
      </w:r>
      <w:proofErr w:type="gramEnd"/>
      <w:r w:rsidR="00F12CFC" w:rsidRPr="00F12CFC">
        <w:t xml:space="preserve"> </w:t>
      </w:r>
      <w:r w:rsidR="00F12CFC">
        <w:t xml:space="preserve">The intercept model represents the null with no surrogates. K is the number of parameters in the model, </w:t>
      </w:r>
      <w:proofErr w:type="spellStart"/>
      <w:r w:rsidR="00F12CFC">
        <w:t>AICc</w:t>
      </w:r>
      <w:proofErr w:type="spellEnd"/>
      <w:r w:rsidR="00F12CFC">
        <w:t xml:space="preserve"> is the </w:t>
      </w:r>
      <w:r w:rsidR="00F12CFC">
        <w:rPr>
          <w:highlight w:val="white"/>
        </w:rPr>
        <w:t>Akaike Information Criterion corrected for small sample sizes</w:t>
      </w:r>
      <w:r w:rsidR="00F12CFC">
        <w:t xml:space="preserve">, Delta </w:t>
      </w:r>
      <w:proofErr w:type="spellStart"/>
      <w:r w:rsidR="00F12CFC">
        <w:t>AICc</w:t>
      </w:r>
      <w:proofErr w:type="spellEnd"/>
      <w:r w:rsidR="00F12CFC">
        <w:t xml:space="preserve"> is the difference in </w:t>
      </w:r>
      <w:proofErr w:type="spellStart"/>
      <w:r w:rsidR="00F12CFC">
        <w:t>AICc</w:t>
      </w:r>
      <w:proofErr w:type="spellEnd"/>
      <w:r w:rsidR="00F12CFC">
        <w:t xml:space="preserve"> values between a given model and the model with the lowest </w:t>
      </w:r>
      <w:proofErr w:type="spellStart"/>
      <w:r w:rsidR="00F12CFC">
        <w:t>AICc</w:t>
      </w:r>
      <w:proofErr w:type="spellEnd"/>
      <w:r w:rsidR="00F12CFC">
        <w:t xml:space="preserve">, Akaike weight is </w:t>
      </w:r>
      <w:r w:rsidR="00F12CFC" w:rsidRPr="00446786">
        <w:t>the likelihood of a model</w:t>
      </w:r>
      <w:r w:rsidR="00F12CFC">
        <w:t xml:space="preserve"> </w:t>
      </w:r>
      <w:r w:rsidR="00F12CFC" w:rsidRPr="00446786">
        <w:t>relative</w:t>
      </w:r>
      <w:r w:rsidR="00F12CFC">
        <w:t xml:space="preserve"> to the other models in the set, log-likelihood is the negative log-likelihood of a given model, and </w:t>
      </w:r>
      <w:r w:rsidR="00F12CFC" w:rsidRPr="00114084">
        <w:rPr>
          <w:rStyle w:val="TableheadingChar"/>
          <w:i/>
        </w:rPr>
        <w:t>R</w:t>
      </w:r>
      <w:r w:rsidR="00F12CFC" w:rsidRPr="00114084">
        <w:rPr>
          <w:rStyle w:val="TableheadingChar"/>
          <w:vertAlign w:val="subscript"/>
        </w:rPr>
        <w:t>N</w:t>
      </w:r>
      <w:r w:rsidR="00F12CFC" w:rsidRPr="00114084">
        <w:rPr>
          <w:rStyle w:val="TableheadingChar"/>
          <w:vertAlign w:val="superscript"/>
        </w:rPr>
        <w:t>2</w:t>
      </w:r>
      <w:r w:rsidR="00F12CFC" w:rsidRPr="00986A6D">
        <w:rPr>
          <w:rStyle w:val="TableheadingChar"/>
        </w:rPr>
        <w:t xml:space="preserve"> is</w:t>
      </w:r>
      <w:r w:rsidR="00F12CFC">
        <w:rPr>
          <w:rStyle w:val="TableheadingChar"/>
          <w:vertAlign w:val="superscript"/>
        </w:rPr>
        <w:t xml:space="preserve"> </w:t>
      </w:r>
      <w:proofErr w:type="spellStart"/>
      <w:r w:rsidR="00F12CFC" w:rsidRPr="00402890">
        <w:rPr>
          <w:rStyle w:val="TableheadingChar"/>
        </w:rPr>
        <w:t>Nagelk</w:t>
      </w:r>
      <w:r w:rsidR="00F12CFC">
        <w:rPr>
          <w:rStyle w:val="TableheadingChar"/>
        </w:rPr>
        <w:t>erke’s</w:t>
      </w:r>
      <w:proofErr w:type="spellEnd"/>
      <w:r w:rsidR="00F12CFC">
        <w:rPr>
          <w:rStyle w:val="TableheadingChar"/>
        </w:rPr>
        <w:t xml:space="preserve"> pseudo-r-squared</w:t>
      </w:r>
      <w:r w:rsidR="00F12CFC">
        <w:t>.</w:t>
      </w:r>
      <w:r w:rsidR="00F12CFC" w:rsidRPr="004418E8">
        <w:rPr>
          <w:rStyle w:val="TableheadingChar"/>
        </w:rPr>
        <w:t xml:space="preserve"> </w:t>
      </w:r>
      <w:r w:rsidR="00F12CFC" w:rsidRPr="00446786">
        <w:rPr>
          <w:rStyle w:val="TableheadingChar"/>
        </w:rPr>
        <w:t xml:space="preserve">All models </w:t>
      </w:r>
      <w:r w:rsidR="00F12CFC">
        <w:rPr>
          <w:rStyle w:val="TableheadingChar"/>
        </w:rPr>
        <w:t xml:space="preserve">use the negative binomial distribution and </w:t>
      </w:r>
      <w:r w:rsidR="00F12CFC" w:rsidRPr="00446786">
        <w:rPr>
          <w:rStyle w:val="TableheadingChar"/>
        </w:rPr>
        <w:t>include the parameter, theta</w:t>
      </w:r>
      <w:r w:rsidR="00F12CFC">
        <w:rPr>
          <w:rStyle w:val="TableheadingChar"/>
        </w:rPr>
        <w:t xml:space="preserve"> (θ)</w:t>
      </w:r>
      <w:r w:rsidR="00F12CFC" w:rsidRPr="00446786">
        <w:rPr>
          <w:rStyle w:val="TableheadingChar"/>
        </w:rPr>
        <w:t>.</w:t>
      </w:r>
      <w:r w:rsidR="00F12CFC">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160482" w:rsidRPr="00160482" w14:paraId="7962EB03" w14:textId="77777777" w:rsidTr="00160482">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A54BD6E" w14:textId="77777777" w:rsidR="00160482" w:rsidRPr="00160482" w:rsidRDefault="00160482" w:rsidP="00160482">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6FF3D07E" w14:textId="77777777" w:rsidR="00160482" w:rsidRPr="00160482" w:rsidRDefault="00160482" w:rsidP="00160482">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7926011" w14:textId="77777777" w:rsidR="00160482" w:rsidRPr="00160482" w:rsidRDefault="00160482" w:rsidP="00160482">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57C5467" w14:textId="77777777" w:rsidR="00160482" w:rsidRPr="00160482" w:rsidRDefault="00160482" w:rsidP="00160482">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DBEC05E" w14:textId="77777777" w:rsidR="00160482" w:rsidRPr="00160482" w:rsidRDefault="00160482" w:rsidP="00160482">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29E6C4E5" w14:textId="77777777" w:rsidR="00160482" w:rsidRPr="00160482" w:rsidRDefault="00160482" w:rsidP="00160482">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1C4A81" w14:textId="77777777" w:rsidR="00160482" w:rsidRPr="00160482" w:rsidRDefault="00160482" w:rsidP="00160482">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160482" w:rsidRPr="00160482" w14:paraId="1291617A" w14:textId="77777777" w:rsidTr="00160482">
        <w:trPr>
          <w:trHeight w:val="328"/>
        </w:trPr>
        <w:tc>
          <w:tcPr>
            <w:tcW w:w="1686" w:type="dxa"/>
            <w:tcBorders>
              <w:top w:val="nil"/>
              <w:left w:val="nil"/>
              <w:bottom w:val="nil"/>
              <w:right w:val="nil"/>
            </w:tcBorders>
            <w:shd w:val="clear" w:color="auto" w:fill="FFFFFF" w:themeFill="background1"/>
            <w:noWrap/>
            <w:vAlign w:val="bottom"/>
            <w:hideMark/>
          </w:tcPr>
          <w:p w14:paraId="62DEBC1D" w14:textId="77777777" w:rsidR="00160482" w:rsidRPr="00160482" w:rsidRDefault="00160482" w:rsidP="00160482">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5E37F47"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39678FE" w14:textId="77777777" w:rsidR="00160482" w:rsidRPr="00160482" w:rsidRDefault="00160482" w:rsidP="00160482">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4EAC9CF0" w14:textId="77777777" w:rsidR="00160482" w:rsidRPr="00160482" w:rsidRDefault="00160482" w:rsidP="00160482">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4F0D75E8" w14:textId="77777777" w:rsidR="00160482" w:rsidRPr="00160482" w:rsidRDefault="00160482" w:rsidP="00160482">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52713380" w14:textId="77777777" w:rsidR="00160482" w:rsidRPr="00160482" w:rsidRDefault="00160482" w:rsidP="00160482">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5BD196C1" w14:textId="77777777" w:rsidR="00160482" w:rsidRPr="00160482" w:rsidRDefault="00160482" w:rsidP="00160482">
            <w:pPr>
              <w:spacing w:line="240" w:lineRule="auto"/>
              <w:ind w:firstLine="0"/>
              <w:jc w:val="right"/>
              <w:rPr>
                <w:color w:val="000000"/>
              </w:rPr>
            </w:pPr>
            <w:r w:rsidRPr="00160482">
              <w:rPr>
                <w:color w:val="000000"/>
              </w:rPr>
              <w:t>0.63</w:t>
            </w:r>
          </w:p>
        </w:tc>
      </w:tr>
      <w:tr w:rsidR="00160482" w:rsidRPr="00160482" w14:paraId="1FF05021" w14:textId="77777777" w:rsidTr="00160482">
        <w:trPr>
          <w:trHeight w:val="328"/>
        </w:trPr>
        <w:tc>
          <w:tcPr>
            <w:tcW w:w="1686" w:type="dxa"/>
            <w:tcBorders>
              <w:top w:val="nil"/>
              <w:left w:val="nil"/>
              <w:bottom w:val="nil"/>
              <w:right w:val="nil"/>
            </w:tcBorders>
            <w:shd w:val="clear" w:color="auto" w:fill="FFFFFF" w:themeFill="background1"/>
            <w:noWrap/>
            <w:vAlign w:val="bottom"/>
            <w:hideMark/>
          </w:tcPr>
          <w:p w14:paraId="6E55465B"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879045F"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5A99F55" w14:textId="77777777" w:rsidR="00160482" w:rsidRPr="00160482" w:rsidRDefault="00160482" w:rsidP="00160482">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7524C28" w14:textId="77777777" w:rsidR="00160482" w:rsidRPr="00160482" w:rsidRDefault="00160482" w:rsidP="00160482">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3B4070ED" w14:textId="77777777" w:rsidR="00160482" w:rsidRPr="00160482" w:rsidRDefault="00160482" w:rsidP="00160482">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238F822" w14:textId="77777777" w:rsidR="00160482" w:rsidRPr="00160482" w:rsidRDefault="00160482" w:rsidP="00160482">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4E94077E" w14:textId="77777777" w:rsidR="00160482" w:rsidRPr="00160482" w:rsidRDefault="00160482" w:rsidP="00160482">
            <w:pPr>
              <w:spacing w:line="240" w:lineRule="auto"/>
              <w:ind w:firstLine="0"/>
              <w:jc w:val="right"/>
              <w:rPr>
                <w:color w:val="000000"/>
              </w:rPr>
            </w:pPr>
            <w:r w:rsidRPr="00160482">
              <w:rPr>
                <w:color w:val="000000"/>
              </w:rPr>
              <w:t>0.53</w:t>
            </w:r>
          </w:p>
        </w:tc>
      </w:tr>
      <w:tr w:rsidR="00160482" w:rsidRPr="00160482" w14:paraId="6566A57C" w14:textId="77777777" w:rsidTr="00160482">
        <w:trPr>
          <w:trHeight w:val="328"/>
        </w:trPr>
        <w:tc>
          <w:tcPr>
            <w:tcW w:w="1686" w:type="dxa"/>
            <w:tcBorders>
              <w:top w:val="nil"/>
              <w:left w:val="nil"/>
              <w:bottom w:val="nil"/>
              <w:right w:val="nil"/>
            </w:tcBorders>
            <w:shd w:val="clear" w:color="auto" w:fill="FFFFFF" w:themeFill="background1"/>
            <w:noWrap/>
            <w:vAlign w:val="bottom"/>
            <w:hideMark/>
          </w:tcPr>
          <w:p w14:paraId="613ED648" w14:textId="77777777" w:rsidR="00160482" w:rsidRPr="00160482" w:rsidRDefault="00160482" w:rsidP="00160482">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42AF6F42"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F4C0E6B" w14:textId="77777777" w:rsidR="00160482" w:rsidRPr="00160482" w:rsidRDefault="00160482" w:rsidP="00160482">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03D1F7BD" w14:textId="77777777" w:rsidR="00160482" w:rsidRPr="00160482" w:rsidRDefault="00160482" w:rsidP="00160482">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2919D179" w14:textId="77777777" w:rsidR="00160482" w:rsidRPr="00160482" w:rsidRDefault="00160482" w:rsidP="00160482">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5E85D131" w14:textId="77777777" w:rsidR="00160482" w:rsidRPr="00160482" w:rsidRDefault="00160482" w:rsidP="00160482">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EB73485" w14:textId="77777777" w:rsidR="00160482" w:rsidRPr="00160482" w:rsidRDefault="00160482" w:rsidP="00160482">
            <w:pPr>
              <w:spacing w:line="240" w:lineRule="auto"/>
              <w:ind w:firstLine="0"/>
              <w:jc w:val="right"/>
              <w:rPr>
                <w:color w:val="000000"/>
              </w:rPr>
            </w:pPr>
            <w:r w:rsidRPr="00160482">
              <w:rPr>
                <w:color w:val="000000"/>
              </w:rPr>
              <w:t>0.21</w:t>
            </w:r>
          </w:p>
        </w:tc>
      </w:tr>
      <w:tr w:rsidR="00160482" w:rsidRPr="00160482" w14:paraId="0E7AE594" w14:textId="77777777" w:rsidTr="00160482">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2DE777B7" w14:textId="77777777" w:rsidR="00160482" w:rsidRPr="00160482" w:rsidRDefault="00160482" w:rsidP="00160482">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3E87003" w14:textId="77777777" w:rsidR="00160482" w:rsidRPr="00160482" w:rsidRDefault="00160482" w:rsidP="00160482">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271DF656" w14:textId="77777777" w:rsidR="00160482" w:rsidRPr="00160482" w:rsidRDefault="00160482" w:rsidP="00160482">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3801383" w14:textId="77777777" w:rsidR="00160482" w:rsidRPr="00160482" w:rsidRDefault="00160482" w:rsidP="00160482">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2379735D" w14:textId="77777777" w:rsidR="00160482" w:rsidRPr="00160482" w:rsidRDefault="00160482" w:rsidP="00160482">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54B8A69" w14:textId="77777777" w:rsidR="00160482" w:rsidRPr="00160482" w:rsidRDefault="00160482" w:rsidP="00160482">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3E098688" w14:textId="77777777" w:rsidR="00160482" w:rsidRPr="00160482" w:rsidRDefault="00160482" w:rsidP="00160482">
            <w:pPr>
              <w:spacing w:line="240" w:lineRule="auto"/>
              <w:ind w:firstLine="0"/>
              <w:jc w:val="right"/>
              <w:rPr>
                <w:color w:val="000000"/>
              </w:rPr>
            </w:pPr>
            <w:r w:rsidRPr="00160482">
              <w:rPr>
                <w:color w:val="000000"/>
              </w:rPr>
              <w:t>NA</w:t>
            </w:r>
          </w:p>
        </w:tc>
      </w:tr>
    </w:tbl>
    <w:p w14:paraId="63C922FE" w14:textId="77777777" w:rsidR="00A679EA" w:rsidRDefault="00A679EA" w:rsidP="00CC386C">
      <w:pPr>
        <w:widowControl w:val="0"/>
        <w:ind w:left="480" w:hanging="480"/>
      </w:pPr>
    </w:p>
    <w:p w14:paraId="21FACC9E" w14:textId="77777777" w:rsidR="00F12CFC" w:rsidRDefault="00F12CFC">
      <w:pPr>
        <w:spacing w:after="200" w:line="276" w:lineRule="auto"/>
        <w:ind w:firstLine="0"/>
      </w:pPr>
      <w:r>
        <w:br w:type="page"/>
      </w:r>
    </w:p>
    <w:p w14:paraId="46E360F0" w14:textId="7DC8F8B9" w:rsidR="00F12CFC" w:rsidRDefault="00A679EA" w:rsidP="00F12CFC">
      <w:pPr>
        <w:pStyle w:val="Tableheading"/>
      </w:pPr>
      <w:proofErr w:type="gramStart"/>
      <w:r>
        <w:lastRenderedPageBreak/>
        <w:t>Table 4.</w:t>
      </w:r>
      <w:proofErr w:type="gramEnd"/>
      <w:r>
        <w:t xml:space="preserve"> </w:t>
      </w:r>
      <w:proofErr w:type="spellStart"/>
      <w:proofErr w:type="gramStart"/>
      <w:r>
        <w:t>AICc</w:t>
      </w:r>
      <w:proofErr w:type="spellEnd"/>
      <w:r>
        <w:t xml:space="preserve"> table of models with combined richness</w:t>
      </w:r>
      <w:r w:rsidR="00F12CFC">
        <w:t xml:space="preserve">, as the sum of coral, fish, and sponge richness, </w:t>
      </w:r>
      <w:r>
        <w:t>as the response variable (target) and the candidate surrogates</w:t>
      </w:r>
      <w:r w:rsidRPr="00D93B1C">
        <w:t xml:space="preserve"> </w:t>
      </w:r>
      <w:r>
        <w:t>as predictors.</w:t>
      </w:r>
      <w:proofErr w:type="gramEnd"/>
      <w:r w:rsidR="00F12CFC" w:rsidRPr="00F12CFC">
        <w:t xml:space="preserve"> </w:t>
      </w:r>
      <w:r w:rsidR="00F12CFC">
        <w:t xml:space="preserve">The intercept model represents the null with no surrogates. K is the number of parameters in the model, </w:t>
      </w:r>
      <w:proofErr w:type="spellStart"/>
      <w:r w:rsidR="00F12CFC">
        <w:t>AICc</w:t>
      </w:r>
      <w:proofErr w:type="spellEnd"/>
      <w:r w:rsidR="00F12CFC">
        <w:t xml:space="preserve"> is the </w:t>
      </w:r>
      <w:r w:rsidR="00F12CFC">
        <w:rPr>
          <w:highlight w:val="white"/>
        </w:rPr>
        <w:t>Akaike Information Criterion corrected for small sample sizes</w:t>
      </w:r>
      <w:r w:rsidR="00F12CFC">
        <w:t xml:space="preserve">, Delta </w:t>
      </w:r>
      <w:proofErr w:type="spellStart"/>
      <w:r w:rsidR="00F12CFC">
        <w:t>AICc</w:t>
      </w:r>
      <w:proofErr w:type="spellEnd"/>
      <w:r w:rsidR="00F12CFC">
        <w:t xml:space="preserve"> is the difference in </w:t>
      </w:r>
      <w:proofErr w:type="spellStart"/>
      <w:r w:rsidR="00F12CFC">
        <w:t>AICc</w:t>
      </w:r>
      <w:proofErr w:type="spellEnd"/>
      <w:r w:rsidR="00F12CFC">
        <w:t xml:space="preserve"> values between a given model and the model with the lowest </w:t>
      </w:r>
      <w:proofErr w:type="spellStart"/>
      <w:r w:rsidR="00F12CFC">
        <w:t>AICc</w:t>
      </w:r>
      <w:proofErr w:type="spellEnd"/>
      <w:r w:rsidR="00F12CFC">
        <w:t xml:space="preserve">, Akaike weight is </w:t>
      </w:r>
      <w:r w:rsidR="00F12CFC" w:rsidRPr="00446786">
        <w:t>the likelihood of a model</w:t>
      </w:r>
      <w:r w:rsidR="00F12CFC">
        <w:t xml:space="preserve"> </w:t>
      </w:r>
      <w:r w:rsidR="00F12CFC" w:rsidRPr="00446786">
        <w:t>relative</w:t>
      </w:r>
      <w:r w:rsidR="00F12CFC">
        <w:t xml:space="preserve"> to the other models in the set, log-likelihood is the negative log-likelihood of a given model, and </w:t>
      </w:r>
      <w:r w:rsidR="00F12CFC" w:rsidRPr="00114084">
        <w:rPr>
          <w:rStyle w:val="TableheadingChar"/>
          <w:i/>
        </w:rPr>
        <w:t>R</w:t>
      </w:r>
      <w:r w:rsidR="00F12CFC" w:rsidRPr="00114084">
        <w:rPr>
          <w:rStyle w:val="TableheadingChar"/>
          <w:vertAlign w:val="subscript"/>
        </w:rPr>
        <w:t>N</w:t>
      </w:r>
      <w:r w:rsidR="00F12CFC" w:rsidRPr="00114084">
        <w:rPr>
          <w:rStyle w:val="TableheadingChar"/>
          <w:vertAlign w:val="superscript"/>
        </w:rPr>
        <w:t>2</w:t>
      </w:r>
      <w:r w:rsidR="00F12CFC" w:rsidRPr="00986A6D">
        <w:rPr>
          <w:rStyle w:val="TableheadingChar"/>
        </w:rPr>
        <w:t xml:space="preserve"> is</w:t>
      </w:r>
      <w:r w:rsidR="00F12CFC">
        <w:rPr>
          <w:rStyle w:val="TableheadingChar"/>
          <w:vertAlign w:val="superscript"/>
        </w:rPr>
        <w:t xml:space="preserve"> </w:t>
      </w:r>
      <w:proofErr w:type="spellStart"/>
      <w:r w:rsidR="00F12CFC" w:rsidRPr="00402890">
        <w:rPr>
          <w:rStyle w:val="TableheadingChar"/>
        </w:rPr>
        <w:t>Nagelk</w:t>
      </w:r>
      <w:r w:rsidR="00F12CFC">
        <w:rPr>
          <w:rStyle w:val="TableheadingChar"/>
        </w:rPr>
        <w:t>erke’s</w:t>
      </w:r>
      <w:proofErr w:type="spellEnd"/>
      <w:r w:rsidR="00F12CFC">
        <w:rPr>
          <w:rStyle w:val="TableheadingChar"/>
        </w:rPr>
        <w:t xml:space="preserve"> pseudo-r-squared</w:t>
      </w:r>
      <w:r w:rsidR="00F12CFC">
        <w:t>.</w:t>
      </w:r>
      <w:r w:rsidR="00F12CFC" w:rsidRPr="004418E8">
        <w:rPr>
          <w:rStyle w:val="TableheadingChar"/>
        </w:rPr>
        <w:t xml:space="preserve"> </w:t>
      </w:r>
      <w:r w:rsidR="00F12CFC" w:rsidRPr="00446786">
        <w:rPr>
          <w:rStyle w:val="TableheadingChar"/>
        </w:rPr>
        <w:t xml:space="preserve">All models </w:t>
      </w:r>
      <w:r w:rsidR="00F12CFC">
        <w:rPr>
          <w:rStyle w:val="TableheadingChar"/>
        </w:rPr>
        <w:t xml:space="preserve">use the negative binomial distribution and </w:t>
      </w:r>
      <w:r w:rsidR="00F12CFC" w:rsidRPr="00446786">
        <w:rPr>
          <w:rStyle w:val="TableheadingChar"/>
        </w:rPr>
        <w:t>include the parameter, theta</w:t>
      </w:r>
      <w:r w:rsidR="00F12CFC">
        <w:rPr>
          <w:rStyle w:val="TableheadingChar"/>
        </w:rPr>
        <w:t xml:space="preserve"> (θ)</w:t>
      </w:r>
      <w:r w:rsidR="00F12CFC" w:rsidRPr="00446786">
        <w:rPr>
          <w:rStyle w:val="TableheadingChar"/>
        </w:rPr>
        <w:t>.</w:t>
      </w:r>
      <w:r w:rsidR="00F12CFC">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160482" w:rsidRPr="00160482" w14:paraId="62D184B3" w14:textId="77777777" w:rsidTr="00160482">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448142C2" w14:textId="77777777" w:rsidR="00160482" w:rsidRPr="00160482" w:rsidRDefault="00160482" w:rsidP="00160482">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DEADDDA" w14:textId="77777777" w:rsidR="00160482" w:rsidRPr="00160482" w:rsidRDefault="00160482" w:rsidP="00160482">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64DB1B7" w14:textId="77777777" w:rsidR="00160482" w:rsidRPr="00160482" w:rsidRDefault="00160482" w:rsidP="00160482">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0DA771D4" w14:textId="77777777" w:rsidR="00160482" w:rsidRPr="00160482" w:rsidRDefault="00160482" w:rsidP="00160482">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BC69C44" w14:textId="77777777" w:rsidR="00160482" w:rsidRPr="00160482" w:rsidRDefault="00160482" w:rsidP="00160482">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3D65DD21" w14:textId="77777777" w:rsidR="00160482" w:rsidRPr="00160482" w:rsidRDefault="00160482" w:rsidP="00160482">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07E12192" w14:textId="77777777" w:rsidR="00160482" w:rsidRPr="00160482" w:rsidRDefault="00160482" w:rsidP="00160482">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160482" w:rsidRPr="00160482" w14:paraId="33752903" w14:textId="77777777" w:rsidTr="00160482">
        <w:trPr>
          <w:trHeight w:val="335"/>
        </w:trPr>
        <w:tc>
          <w:tcPr>
            <w:tcW w:w="1686" w:type="dxa"/>
            <w:tcBorders>
              <w:top w:val="nil"/>
              <w:left w:val="nil"/>
              <w:bottom w:val="nil"/>
              <w:right w:val="nil"/>
            </w:tcBorders>
            <w:shd w:val="clear" w:color="auto" w:fill="FFFFFF" w:themeFill="background1"/>
            <w:noWrap/>
            <w:vAlign w:val="bottom"/>
            <w:hideMark/>
          </w:tcPr>
          <w:p w14:paraId="1ADCBCBE" w14:textId="77777777" w:rsidR="00160482" w:rsidRPr="00160482" w:rsidRDefault="00160482" w:rsidP="00160482">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21418637"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69C6A081" w14:textId="77777777" w:rsidR="00160482" w:rsidRPr="00160482" w:rsidRDefault="00160482" w:rsidP="00160482">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04085B5F" w14:textId="77777777" w:rsidR="00160482" w:rsidRPr="00160482" w:rsidRDefault="00160482" w:rsidP="00160482">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4FA5EB35" w14:textId="77777777" w:rsidR="00160482" w:rsidRPr="00160482" w:rsidRDefault="00160482" w:rsidP="00160482">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2B3D23BA" w14:textId="77777777" w:rsidR="00160482" w:rsidRPr="00160482" w:rsidRDefault="00160482" w:rsidP="00160482">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63905762" w14:textId="77777777" w:rsidR="00160482" w:rsidRPr="00160482" w:rsidRDefault="00160482" w:rsidP="00160482">
            <w:pPr>
              <w:spacing w:line="240" w:lineRule="auto"/>
              <w:ind w:firstLine="0"/>
              <w:jc w:val="right"/>
              <w:rPr>
                <w:color w:val="000000"/>
              </w:rPr>
            </w:pPr>
            <w:r w:rsidRPr="00160482">
              <w:rPr>
                <w:color w:val="000000"/>
              </w:rPr>
              <w:t>0.38</w:t>
            </w:r>
          </w:p>
        </w:tc>
      </w:tr>
      <w:tr w:rsidR="00160482" w:rsidRPr="00160482" w14:paraId="49E1C928" w14:textId="77777777" w:rsidTr="00160482">
        <w:trPr>
          <w:trHeight w:val="335"/>
        </w:trPr>
        <w:tc>
          <w:tcPr>
            <w:tcW w:w="1686" w:type="dxa"/>
            <w:tcBorders>
              <w:top w:val="nil"/>
              <w:left w:val="nil"/>
              <w:bottom w:val="nil"/>
              <w:right w:val="nil"/>
            </w:tcBorders>
            <w:shd w:val="clear" w:color="auto" w:fill="FFFFFF" w:themeFill="background1"/>
            <w:noWrap/>
            <w:vAlign w:val="bottom"/>
            <w:hideMark/>
          </w:tcPr>
          <w:p w14:paraId="30B32CD6"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64CBD1ED"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1562C" w14:textId="77777777" w:rsidR="00160482" w:rsidRPr="00160482" w:rsidRDefault="00160482" w:rsidP="00160482">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3793D776" w14:textId="77777777" w:rsidR="00160482" w:rsidRPr="00160482" w:rsidRDefault="00160482" w:rsidP="00160482">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3DBD9EE9" w14:textId="77777777" w:rsidR="00160482" w:rsidRPr="00160482" w:rsidRDefault="00160482" w:rsidP="00160482">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2E8630B4" w14:textId="77777777" w:rsidR="00160482" w:rsidRPr="00160482" w:rsidRDefault="00160482" w:rsidP="00160482">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D073DFB" w14:textId="77777777" w:rsidR="00160482" w:rsidRPr="00160482" w:rsidRDefault="00160482" w:rsidP="00160482">
            <w:pPr>
              <w:spacing w:line="240" w:lineRule="auto"/>
              <w:ind w:firstLine="0"/>
              <w:jc w:val="right"/>
              <w:rPr>
                <w:color w:val="000000"/>
              </w:rPr>
            </w:pPr>
            <w:r w:rsidRPr="00160482">
              <w:rPr>
                <w:color w:val="000000"/>
              </w:rPr>
              <w:t>0.32</w:t>
            </w:r>
          </w:p>
        </w:tc>
      </w:tr>
      <w:tr w:rsidR="00160482" w:rsidRPr="00160482" w14:paraId="5F445E35" w14:textId="77777777" w:rsidTr="00160482">
        <w:trPr>
          <w:trHeight w:val="335"/>
        </w:trPr>
        <w:tc>
          <w:tcPr>
            <w:tcW w:w="1686" w:type="dxa"/>
            <w:tcBorders>
              <w:top w:val="nil"/>
              <w:left w:val="nil"/>
              <w:bottom w:val="nil"/>
              <w:right w:val="nil"/>
            </w:tcBorders>
            <w:shd w:val="clear" w:color="auto" w:fill="FFFFFF" w:themeFill="background1"/>
            <w:noWrap/>
            <w:vAlign w:val="bottom"/>
            <w:hideMark/>
          </w:tcPr>
          <w:p w14:paraId="75EEF0D9" w14:textId="77777777" w:rsidR="00160482" w:rsidRPr="00160482" w:rsidRDefault="00160482" w:rsidP="00160482">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6A9AB58E" w14:textId="77777777" w:rsidR="00160482" w:rsidRPr="00160482" w:rsidRDefault="00160482" w:rsidP="00160482">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C340B09" w14:textId="77777777" w:rsidR="00160482" w:rsidRPr="00160482" w:rsidRDefault="00160482" w:rsidP="00160482">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03983B2E" w14:textId="77777777" w:rsidR="00160482" w:rsidRPr="00160482" w:rsidRDefault="00160482" w:rsidP="00160482">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0222FE33" w14:textId="77777777" w:rsidR="00160482" w:rsidRPr="00160482" w:rsidRDefault="00160482" w:rsidP="00160482">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37E9DA2" w14:textId="77777777" w:rsidR="00160482" w:rsidRPr="00160482" w:rsidRDefault="00160482" w:rsidP="00160482">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7B71FEAE" w14:textId="77777777" w:rsidR="00160482" w:rsidRPr="00160482" w:rsidRDefault="00160482" w:rsidP="00160482">
            <w:pPr>
              <w:spacing w:line="240" w:lineRule="auto"/>
              <w:ind w:firstLine="0"/>
              <w:jc w:val="right"/>
              <w:rPr>
                <w:color w:val="000000"/>
              </w:rPr>
            </w:pPr>
            <w:r w:rsidRPr="00160482">
              <w:rPr>
                <w:color w:val="000000"/>
              </w:rPr>
              <w:t>NA</w:t>
            </w:r>
          </w:p>
        </w:tc>
      </w:tr>
      <w:tr w:rsidR="00160482" w:rsidRPr="00160482" w14:paraId="583C6771" w14:textId="77777777" w:rsidTr="00160482">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5CDF00FA" w14:textId="77777777" w:rsidR="00160482" w:rsidRPr="00160482" w:rsidRDefault="00160482" w:rsidP="00160482">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72355BF9" w14:textId="77777777" w:rsidR="00160482" w:rsidRPr="00160482" w:rsidRDefault="00160482" w:rsidP="00160482">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0416418B" w14:textId="77777777" w:rsidR="00160482" w:rsidRPr="00160482" w:rsidRDefault="00160482" w:rsidP="00160482">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64DD1C21" w14:textId="77777777" w:rsidR="00160482" w:rsidRPr="00160482" w:rsidRDefault="00160482" w:rsidP="00160482">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118D0564" w14:textId="77777777" w:rsidR="00160482" w:rsidRPr="00160482" w:rsidRDefault="00160482" w:rsidP="00160482">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6A149A47" w14:textId="77777777" w:rsidR="00160482" w:rsidRPr="00160482" w:rsidRDefault="00160482" w:rsidP="00160482">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336F848A" w14:textId="77777777" w:rsidR="00160482" w:rsidRPr="00160482" w:rsidRDefault="00160482" w:rsidP="00160482">
            <w:pPr>
              <w:spacing w:line="240" w:lineRule="auto"/>
              <w:ind w:firstLine="0"/>
              <w:jc w:val="right"/>
              <w:rPr>
                <w:color w:val="000000"/>
              </w:rPr>
            </w:pPr>
            <w:r w:rsidRPr="00160482">
              <w:rPr>
                <w:color w:val="000000"/>
              </w:rPr>
              <w:t>0.01</w:t>
            </w:r>
          </w:p>
        </w:tc>
      </w:tr>
    </w:tbl>
    <w:p w14:paraId="7EA18C33" w14:textId="77777777" w:rsidR="00A679EA" w:rsidRDefault="00A679EA" w:rsidP="00CC386C">
      <w:pPr>
        <w:widowControl w:val="0"/>
        <w:ind w:left="480" w:hanging="480"/>
      </w:pPr>
    </w:p>
    <w:p w14:paraId="691CE42E" w14:textId="77777777" w:rsidR="00F12CFC" w:rsidRDefault="00F12CFC">
      <w:pPr>
        <w:spacing w:after="200" w:line="276" w:lineRule="auto"/>
        <w:ind w:firstLine="0"/>
      </w:pPr>
      <w:r>
        <w:br w:type="page"/>
      </w:r>
    </w:p>
    <w:p w14:paraId="19D25438" w14:textId="2D88832B" w:rsidR="00F12CFC" w:rsidRDefault="00A679EA" w:rsidP="00F12CFC">
      <w:pPr>
        <w:pStyle w:val="Tableheading"/>
      </w:pPr>
      <w:proofErr w:type="gramStart"/>
      <w:r>
        <w:lastRenderedPageBreak/>
        <w:t>Table 5.</w:t>
      </w:r>
      <w:proofErr w:type="gramEnd"/>
      <w:r>
        <w:t xml:space="preserve"> </w:t>
      </w:r>
      <w:proofErr w:type="spellStart"/>
      <w:r>
        <w:t>AICc</w:t>
      </w:r>
      <w:proofErr w:type="spellEnd"/>
      <w:r>
        <w:t xml:space="preserve"> table of models with coral richness as the response variable (target) and </w:t>
      </w:r>
      <w:r w:rsidR="009A3559">
        <w:t xml:space="preserve">percent </w:t>
      </w:r>
      <w:r>
        <w:t xml:space="preserve">coral cover as the </w:t>
      </w:r>
      <w:r w:rsidR="00FB6C3D">
        <w:t xml:space="preserve">top </w:t>
      </w:r>
      <w:r>
        <w:t>candidate surrogate.</w:t>
      </w:r>
      <w:r w:rsidDel="001119A3">
        <w:t xml:space="preserve"> </w:t>
      </w:r>
      <w:r w:rsidR="00F12CFC">
        <w:t xml:space="preserve">K is the number of parameters in the model, </w:t>
      </w:r>
      <w:proofErr w:type="spellStart"/>
      <w:r w:rsidR="00F12CFC">
        <w:t>AICc</w:t>
      </w:r>
      <w:proofErr w:type="spellEnd"/>
      <w:r w:rsidR="00F12CFC">
        <w:t xml:space="preserve"> is the </w:t>
      </w:r>
      <w:r w:rsidR="00F12CFC">
        <w:rPr>
          <w:highlight w:val="white"/>
        </w:rPr>
        <w:t>Akaike Information Criterion corrected for small sample sizes</w:t>
      </w:r>
      <w:r w:rsidR="00F12CFC">
        <w:t xml:space="preserve">, Delta </w:t>
      </w:r>
      <w:proofErr w:type="spellStart"/>
      <w:r w:rsidR="00F12CFC">
        <w:t>AICc</w:t>
      </w:r>
      <w:proofErr w:type="spellEnd"/>
      <w:r w:rsidR="00F12CFC">
        <w:t xml:space="preserve"> is the difference in </w:t>
      </w:r>
      <w:proofErr w:type="spellStart"/>
      <w:r w:rsidR="00F12CFC">
        <w:t>AICc</w:t>
      </w:r>
      <w:proofErr w:type="spellEnd"/>
      <w:r w:rsidR="00F12CFC">
        <w:t xml:space="preserve"> values between a given model and the model with the lowest </w:t>
      </w:r>
      <w:proofErr w:type="spellStart"/>
      <w:r w:rsidR="00F12CFC">
        <w:t>AICc</w:t>
      </w:r>
      <w:proofErr w:type="spellEnd"/>
      <w:r w:rsidR="00F12CFC">
        <w:t xml:space="preserve">, Akaike weight is </w:t>
      </w:r>
      <w:r w:rsidR="00F12CFC" w:rsidRPr="00446786">
        <w:t>the likelihood of a model</w:t>
      </w:r>
      <w:r w:rsidR="00F12CFC">
        <w:t xml:space="preserve"> </w:t>
      </w:r>
      <w:r w:rsidR="00F12CFC" w:rsidRPr="00446786">
        <w:t>relative</w:t>
      </w:r>
      <w:r w:rsidR="00F12CFC">
        <w:t xml:space="preserve"> to the other models in the set, log-likelihood is the negative log-likelihood of a given model, and </w:t>
      </w:r>
      <w:r w:rsidR="00F12CFC" w:rsidRPr="00114084">
        <w:rPr>
          <w:rStyle w:val="TableheadingChar"/>
          <w:i/>
        </w:rPr>
        <w:t>R</w:t>
      </w:r>
      <w:r w:rsidR="00F12CFC" w:rsidRPr="00114084">
        <w:rPr>
          <w:rStyle w:val="TableheadingChar"/>
          <w:vertAlign w:val="subscript"/>
        </w:rPr>
        <w:t>N</w:t>
      </w:r>
      <w:r w:rsidR="00F12CFC" w:rsidRPr="00114084">
        <w:rPr>
          <w:rStyle w:val="TableheadingChar"/>
          <w:vertAlign w:val="superscript"/>
        </w:rPr>
        <w:t>2</w:t>
      </w:r>
      <w:r w:rsidR="00F12CFC" w:rsidRPr="00986A6D">
        <w:rPr>
          <w:rStyle w:val="TableheadingChar"/>
        </w:rPr>
        <w:t xml:space="preserve"> is</w:t>
      </w:r>
      <w:r w:rsidR="00F12CFC">
        <w:rPr>
          <w:rStyle w:val="TableheadingChar"/>
          <w:vertAlign w:val="superscript"/>
        </w:rPr>
        <w:t xml:space="preserve"> </w:t>
      </w:r>
      <w:proofErr w:type="spellStart"/>
      <w:r w:rsidR="00F12CFC" w:rsidRPr="00402890">
        <w:rPr>
          <w:rStyle w:val="TableheadingChar"/>
        </w:rPr>
        <w:t>Nagelk</w:t>
      </w:r>
      <w:r w:rsidR="00F12CFC">
        <w:rPr>
          <w:rStyle w:val="TableheadingChar"/>
        </w:rPr>
        <w:t>erke’s</w:t>
      </w:r>
      <w:proofErr w:type="spellEnd"/>
      <w:r w:rsidR="00F12CFC">
        <w:rPr>
          <w:rStyle w:val="TableheadingChar"/>
        </w:rPr>
        <w:t xml:space="preserve"> pseudo-r-squared</w:t>
      </w:r>
      <w:r w:rsidR="00F12CFC">
        <w:t>.</w:t>
      </w:r>
      <w:r w:rsidR="00F12CFC" w:rsidRPr="004418E8">
        <w:rPr>
          <w:rStyle w:val="TableheadingChar"/>
        </w:rPr>
        <w:t xml:space="preserve"> </w:t>
      </w:r>
      <w:r w:rsidR="00F12CFC" w:rsidRPr="00446786">
        <w:rPr>
          <w:rStyle w:val="TableheadingChar"/>
        </w:rPr>
        <w:t xml:space="preserve">All models </w:t>
      </w:r>
      <w:r w:rsidR="00F12CFC">
        <w:rPr>
          <w:rStyle w:val="TableheadingChar"/>
        </w:rPr>
        <w:t xml:space="preserve">use the negative binomial distribution and </w:t>
      </w:r>
      <w:r w:rsidR="00F12CFC" w:rsidRPr="00446786">
        <w:rPr>
          <w:rStyle w:val="TableheadingChar"/>
        </w:rPr>
        <w:t>include the parameter, theta</w:t>
      </w:r>
      <w:r w:rsidR="00F12CFC">
        <w:rPr>
          <w:rStyle w:val="TableheadingChar"/>
        </w:rPr>
        <w:t xml:space="preserve"> (θ)</w:t>
      </w:r>
      <w:r w:rsidR="00F12CFC" w:rsidRPr="00446786">
        <w:rPr>
          <w:rStyle w:val="TableheadingChar"/>
        </w:rPr>
        <w:t>.</w:t>
      </w:r>
      <w:r w:rsidR="00F12CFC">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160482" w:rsidRPr="00160482" w14:paraId="68FDE2D0" w14:textId="77777777" w:rsidTr="00160482">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6EA05A32" w14:textId="77777777" w:rsidR="00160482" w:rsidRPr="00160482" w:rsidRDefault="00160482" w:rsidP="00160482">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18B1310B" w14:textId="77777777" w:rsidR="00160482" w:rsidRPr="00160482" w:rsidRDefault="00160482" w:rsidP="00160482">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60B336A8" w14:textId="77777777" w:rsidR="00160482" w:rsidRPr="00160482" w:rsidRDefault="00160482" w:rsidP="00160482">
            <w:pPr>
              <w:spacing w:line="240" w:lineRule="auto"/>
              <w:ind w:firstLine="0"/>
              <w:rPr>
                <w:b/>
                <w:bCs/>
                <w:color w:val="000000"/>
              </w:rPr>
            </w:pPr>
            <w:proofErr w:type="spellStart"/>
            <w:r w:rsidRPr="00160482">
              <w:rPr>
                <w:b/>
                <w:bCs/>
                <w:color w:val="000000"/>
              </w:rPr>
              <w:t>AICc</w:t>
            </w:r>
            <w:proofErr w:type="spellEnd"/>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5644A5B2" w14:textId="77777777" w:rsidR="00160482" w:rsidRPr="00160482" w:rsidRDefault="00160482" w:rsidP="00160482">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2956F43" w14:textId="77777777" w:rsidR="00160482" w:rsidRPr="00160482" w:rsidRDefault="00160482" w:rsidP="00160482">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59DA2FC2" w14:textId="77777777" w:rsidR="00160482" w:rsidRPr="00160482" w:rsidRDefault="00160482" w:rsidP="00160482">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22671E30" w14:textId="77777777" w:rsidR="00160482" w:rsidRPr="00160482" w:rsidRDefault="00160482" w:rsidP="00160482">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160482" w:rsidRPr="00160482" w14:paraId="444274DB" w14:textId="77777777" w:rsidTr="00160482">
        <w:trPr>
          <w:trHeight w:val="314"/>
        </w:trPr>
        <w:tc>
          <w:tcPr>
            <w:tcW w:w="3391" w:type="dxa"/>
            <w:tcBorders>
              <w:top w:val="nil"/>
              <w:left w:val="nil"/>
              <w:bottom w:val="nil"/>
              <w:right w:val="nil"/>
            </w:tcBorders>
            <w:shd w:val="clear" w:color="auto" w:fill="FFFFFF" w:themeFill="background1"/>
            <w:noWrap/>
            <w:vAlign w:val="bottom"/>
            <w:hideMark/>
          </w:tcPr>
          <w:p w14:paraId="6EF33B6C"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043B93BA" w14:textId="77777777" w:rsidR="00160482" w:rsidRPr="00160482" w:rsidRDefault="00160482" w:rsidP="00160482">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7C9EF2D9" w14:textId="77777777" w:rsidR="00160482" w:rsidRPr="00160482" w:rsidRDefault="00160482" w:rsidP="00160482">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78D77C71" w14:textId="77777777" w:rsidR="00160482" w:rsidRPr="00160482" w:rsidRDefault="00160482" w:rsidP="00160482">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7DCE06CA" w14:textId="77777777" w:rsidR="00160482" w:rsidRPr="00160482" w:rsidRDefault="00160482" w:rsidP="00160482">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63E76A71" w14:textId="77777777" w:rsidR="00160482" w:rsidRPr="00160482" w:rsidRDefault="00160482" w:rsidP="00160482">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3FEB6304" w14:textId="77777777" w:rsidR="00160482" w:rsidRPr="00160482" w:rsidRDefault="00160482" w:rsidP="00160482">
            <w:pPr>
              <w:spacing w:line="240" w:lineRule="auto"/>
              <w:ind w:firstLine="0"/>
              <w:jc w:val="right"/>
              <w:rPr>
                <w:color w:val="000000"/>
              </w:rPr>
            </w:pPr>
            <w:r w:rsidRPr="00160482">
              <w:rPr>
                <w:color w:val="000000"/>
              </w:rPr>
              <w:t>0.69</w:t>
            </w:r>
          </w:p>
        </w:tc>
      </w:tr>
      <w:tr w:rsidR="00160482" w:rsidRPr="00160482" w14:paraId="63A99EA9" w14:textId="77777777" w:rsidTr="00160482">
        <w:trPr>
          <w:trHeight w:val="314"/>
        </w:trPr>
        <w:tc>
          <w:tcPr>
            <w:tcW w:w="3391" w:type="dxa"/>
            <w:tcBorders>
              <w:top w:val="nil"/>
              <w:left w:val="nil"/>
              <w:bottom w:val="nil"/>
              <w:right w:val="nil"/>
            </w:tcBorders>
            <w:shd w:val="clear" w:color="auto" w:fill="FFFFFF" w:themeFill="background1"/>
            <w:noWrap/>
            <w:vAlign w:val="bottom"/>
            <w:hideMark/>
          </w:tcPr>
          <w:p w14:paraId="4489DEAF"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7830B357" w14:textId="77777777" w:rsidR="00160482" w:rsidRPr="00160482" w:rsidRDefault="00160482" w:rsidP="00160482">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7F5D13A7" w14:textId="77777777" w:rsidR="00160482" w:rsidRPr="00160482" w:rsidRDefault="00160482" w:rsidP="00160482">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30C7E208" w14:textId="77777777" w:rsidR="00160482" w:rsidRPr="00160482" w:rsidRDefault="00160482" w:rsidP="00160482">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7F372A30" w14:textId="77777777" w:rsidR="00160482" w:rsidRPr="00160482" w:rsidRDefault="00160482" w:rsidP="00160482">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025A791D" w14:textId="77777777" w:rsidR="00160482" w:rsidRPr="00160482" w:rsidRDefault="00160482" w:rsidP="00160482">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63E502CF" w14:textId="77777777" w:rsidR="00160482" w:rsidRPr="00160482" w:rsidRDefault="00160482" w:rsidP="00160482">
            <w:pPr>
              <w:spacing w:line="240" w:lineRule="auto"/>
              <w:ind w:firstLine="0"/>
              <w:jc w:val="right"/>
              <w:rPr>
                <w:color w:val="000000"/>
              </w:rPr>
            </w:pPr>
            <w:r w:rsidRPr="00160482">
              <w:rPr>
                <w:color w:val="000000"/>
              </w:rPr>
              <w:t>0.69</w:t>
            </w:r>
          </w:p>
        </w:tc>
      </w:tr>
      <w:tr w:rsidR="00160482" w:rsidRPr="00160482" w14:paraId="15594039" w14:textId="77777777" w:rsidTr="00160482">
        <w:trPr>
          <w:trHeight w:val="314"/>
        </w:trPr>
        <w:tc>
          <w:tcPr>
            <w:tcW w:w="3391" w:type="dxa"/>
            <w:tcBorders>
              <w:top w:val="nil"/>
              <w:left w:val="nil"/>
              <w:bottom w:val="nil"/>
              <w:right w:val="nil"/>
            </w:tcBorders>
            <w:shd w:val="clear" w:color="auto" w:fill="FFFFFF" w:themeFill="background1"/>
            <w:noWrap/>
            <w:vAlign w:val="bottom"/>
            <w:hideMark/>
          </w:tcPr>
          <w:p w14:paraId="7D38939B"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7E8395D2" w14:textId="77777777" w:rsidR="00160482" w:rsidRPr="00160482" w:rsidRDefault="00160482" w:rsidP="00160482">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19178484" w14:textId="77777777" w:rsidR="00160482" w:rsidRPr="00160482" w:rsidRDefault="00160482" w:rsidP="00160482">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36436CBB" w14:textId="77777777" w:rsidR="00160482" w:rsidRPr="00160482" w:rsidRDefault="00160482" w:rsidP="00160482">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53AF254A" w14:textId="77777777" w:rsidR="00160482" w:rsidRPr="00160482" w:rsidRDefault="00160482" w:rsidP="00160482">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01365C2E" w14:textId="77777777" w:rsidR="00160482" w:rsidRPr="00160482" w:rsidRDefault="00160482" w:rsidP="00160482">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1D7B1174" w14:textId="77777777" w:rsidR="00160482" w:rsidRPr="00160482" w:rsidRDefault="00160482" w:rsidP="00160482">
            <w:pPr>
              <w:spacing w:line="240" w:lineRule="auto"/>
              <w:ind w:firstLine="0"/>
              <w:jc w:val="right"/>
              <w:rPr>
                <w:color w:val="000000"/>
              </w:rPr>
            </w:pPr>
            <w:r w:rsidRPr="00160482">
              <w:rPr>
                <w:color w:val="000000"/>
              </w:rPr>
              <w:t>0.74</w:t>
            </w:r>
          </w:p>
        </w:tc>
      </w:tr>
      <w:tr w:rsidR="00160482" w:rsidRPr="00160482" w14:paraId="5B5FDA49" w14:textId="77777777" w:rsidTr="00160482">
        <w:trPr>
          <w:trHeight w:val="314"/>
        </w:trPr>
        <w:tc>
          <w:tcPr>
            <w:tcW w:w="3391" w:type="dxa"/>
            <w:tcBorders>
              <w:top w:val="nil"/>
              <w:left w:val="nil"/>
              <w:bottom w:val="nil"/>
              <w:right w:val="nil"/>
            </w:tcBorders>
            <w:shd w:val="clear" w:color="auto" w:fill="FFFFFF" w:themeFill="background1"/>
            <w:noWrap/>
            <w:vAlign w:val="bottom"/>
            <w:hideMark/>
          </w:tcPr>
          <w:p w14:paraId="1C0188B6"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01E68094" w14:textId="77777777" w:rsidR="00160482" w:rsidRPr="00160482" w:rsidRDefault="00160482" w:rsidP="00160482">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2DF706B" w14:textId="77777777" w:rsidR="00160482" w:rsidRPr="00160482" w:rsidRDefault="00160482" w:rsidP="00160482">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50E86F02" w14:textId="77777777" w:rsidR="00160482" w:rsidRPr="00160482" w:rsidRDefault="00160482" w:rsidP="00160482">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7FF78668" w14:textId="77777777" w:rsidR="00160482" w:rsidRPr="00160482" w:rsidRDefault="00160482" w:rsidP="00160482">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55EC4D33" w14:textId="77777777" w:rsidR="00160482" w:rsidRPr="00160482" w:rsidRDefault="00160482" w:rsidP="00160482">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655A7C4F" w14:textId="77777777" w:rsidR="00160482" w:rsidRPr="00160482" w:rsidRDefault="00160482" w:rsidP="00160482">
            <w:pPr>
              <w:spacing w:line="240" w:lineRule="auto"/>
              <w:ind w:firstLine="0"/>
              <w:jc w:val="right"/>
              <w:rPr>
                <w:color w:val="000000"/>
              </w:rPr>
            </w:pPr>
            <w:r w:rsidRPr="00160482">
              <w:rPr>
                <w:color w:val="000000"/>
              </w:rPr>
              <w:t>0.62</w:t>
            </w:r>
          </w:p>
        </w:tc>
      </w:tr>
      <w:tr w:rsidR="00160482" w:rsidRPr="00160482" w14:paraId="365F24F4" w14:textId="77777777" w:rsidTr="00160482">
        <w:trPr>
          <w:trHeight w:val="314"/>
        </w:trPr>
        <w:tc>
          <w:tcPr>
            <w:tcW w:w="3391" w:type="dxa"/>
            <w:tcBorders>
              <w:top w:val="nil"/>
              <w:left w:val="nil"/>
              <w:bottom w:val="nil"/>
              <w:right w:val="nil"/>
            </w:tcBorders>
            <w:shd w:val="clear" w:color="auto" w:fill="FFFFFF" w:themeFill="background1"/>
            <w:noWrap/>
            <w:vAlign w:val="bottom"/>
            <w:hideMark/>
          </w:tcPr>
          <w:p w14:paraId="0745F877"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2259ADD2" w14:textId="77777777" w:rsidR="00160482" w:rsidRPr="00160482" w:rsidRDefault="00160482" w:rsidP="00160482">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656E1ACB" w14:textId="77777777" w:rsidR="00160482" w:rsidRPr="00160482" w:rsidRDefault="00160482" w:rsidP="00160482">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4C06BEDA" w14:textId="77777777" w:rsidR="00160482" w:rsidRPr="00160482" w:rsidRDefault="00160482" w:rsidP="00160482">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39D49A9F" w14:textId="77777777" w:rsidR="00160482" w:rsidRPr="00160482" w:rsidRDefault="00160482" w:rsidP="00160482">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2C3C8F0B" w14:textId="77777777" w:rsidR="00160482" w:rsidRPr="00160482" w:rsidRDefault="00160482" w:rsidP="00160482">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2A486533" w14:textId="77777777" w:rsidR="00160482" w:rsidRPr="00160482" w:rsidRDefault="00160482" w:rsidP="00160482">
            <w:pPr>
              <w:spacing w:line="240" w:lineRule="auto"/>
              <w:ind w:firstLine="0"/>
              <w:jc w:val="right"/>
              <w:rPr>
                <w:color w:val="000000"/>
              </w:rPr>
            </w:pPr>
            <w:r w:rsidRPr="00160482">
              <w:rPr>
                <w:color w:val="000000"/>
              </w:rPr>
              <w:t>0.67</w:t>
            </w:r>
          </w:p>
        </w:tc>
      </w:tr>
      <w:tr w:rsidR="00160482" w:rsidRPr="00160482" w14:paraId="0F1C18A6" w14:textId="77777777" w:rsidTr="00160482">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7B196CCB"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196FA4E1" w14:textId="77777777" w:rsidR="00160482" w:rsidRPr="00160482" w:rsidRDefault="00160482" w:rsidP="00160482">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6B150C40" w14:textId="77777777" w:rsidR="00160482" w:rsidRPr="00160482" w:rsidRDefault="00160482" w:rsidP="00160482">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2183DC27" w14:textId="77777777" w:rsidR="00160482" w:rsidRPr="00160482" w:rsidRDefault="00160482" w:rsidP="00160482">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5AA18308" w14:textId="77777777" w:rsidR="00160482" w:rsidRPr="00160482" w:rsidRDefault="00160482" w:rsidP="00160482">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012CB2F6" w14:textId="77777777" w:rsidR="00160482" w:rsidRPr="00160482" w:rsidRDefault="00160482" w:rsidP="00160482">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2ADA2DCF" w14:textId="77777777" w:rsidR="00160482" w:rsidRPr="00160482" w:rsidRDefault="00160482" w:rsidP="00160482">
            <w:pPr>
              <w:spacing w:line="240" w:lineRule="auto"/>
              <w:ind w:firstLine="0"/>
              <w:jc w:val="right"/>
              <w:rPr>
                <w:color w:val="000000"/>
              </w:rPr>
            </w:pPr>
            <w:r w:rsidRPr="00160482">
              <w:rPr>
                <w:color w:val="000000"/>
              </w:rPr>
              <w:t>0.72</w:t>
            </w:r>
          </w:p>
        </w:tc>
      </w:tr>
    </w:tbl>
    <w:p w14:paraId="00E3B284" w14:textId="77777777" w:rsidR="008A47B3" w:rsidRDefault="008A47B3">
      <w:pPr>
        <w:spacing w:after="200" w:line="276" w:lineRule="auto"/>
        <w:ind w:firstLine="0"/>
      </w:pPr>
      <w:r>
        <w:br w:type="page"/>
      </w:r>
    </w:p>
    <w:p w14:paraId="049F2DCE" w14:textId="58B5CE15" w:rsidR="00160482" w:rsidRDefault="00A679EA" w:rsidP="00F12CFC">
      <w:pPr>
        <w:pStyle w:val="Tableheading"/>
      </w:pPr>
      <w:proofErr w:type="gramStart"/>
      <w:r>
        <w:lastRenderedPageBreak/>
        <w:t>Table 6.</w:t>
      </w:r>
      <w:proofErr w:type="gramEnd"/>
      <w:r>
        <w:t xml:space="preserve"> </w:t>
      </w:r>
      <w:proofErr w:type="spellStart"/>
      <w:r>
        <w:t>AICc</w:t>
      </w:r>
      <w:proofErr w:type="spellEnd"/>
      <w:r>
        <w:t xml:space="preserve"> table of models with sponge richness as the response variable (target) and </w:t>
      </w:r>
      <w:r w:rsidR="009A3559">
        <w:t xml:space="preserve">percent </w:t>
      </w:r>
      <w:r>
        <w:t xml:space="preserve">coral cover as the </w:t>
      </w:r>
      <w:r w:rsidR="00FB6C3D">
        <w:t xml:space="preserve">top </w:t>
      </w:r>
      <w:r>
        <w:t xml:space="preserve">candidate surrogate. </w:t>
      </w:r>
      <w:r w:rsidR="00F12CFC">
        <w:t xml:space="preserve">K is the number of parameters in the model, </w:t>
      </w:r>
      <w:proofErr w:type="spellStart"/>
      <w:r w:rsidR="00F12CFC">
        <w:t>AICc</w:t>
      </w:r>
      <w:proofErr w:type="spellEnd"/>
      <w:r w:rsidR="00F12CFC">
        <w:t xml:space="preserve"> is the </w:t>
      </w:r>
      <w:r w:rsidR="00F12CFC">
        <w:rPr>
          <w:highlight w:val="white"/>
        </w:rPr>
        <w:t>Akaike Information Criterion corrected for small sample sizes</w:t>
      </w:r>
      <w:r w:rsidR="00F12CFC">
        <w:t xml:space="preserve">, Delta </w:t>
      </w:r>
      <w:proofErr w:type="spellStart"/>
      <w:r w:rsidR="00F12CFC">
        <w:t>AICc</w:t>
      </w:r>
      <w:proofErr w:type="spellEnd"/>
      <w:r w:rsidR="00F12CFC">
        <w:t xml:space="preserve"> is the difference in </w:t>
      </w:r>
      <w:proofErr w:type="spellStart"/>
      <w:r w:rsidR="00F12CFC">
        <w:t>AICc</w:t>
      </w:r>
      <w:proofErr w:type="spellEnd"/>
      <w:r w:rsidR="00F12CFC">
        <w:t xml:space="preserve"> values between a given model and the model with the lowest </w:t>
      </w:r>
      <w:proofErr w:type="spellStart"/>
      <w:r w:rsidR="00F12CFC">
        <w:t>AICc</w:t>
      </w:r>
      <w:proofErr w:type="spellEnd"/>
      <w:r w:rsidR="00F12CFC">
        <w:t xml:space="preserve">, Akaike weight is </w:t>
      </w:r>
      <w:r w:rsidR="00F12CFC" w:rsidRPr="00446786">
        <w:t>the likelihood of a model</w:t>
      </w:r>
      <w:r w:rsidR="00F12CFC">
        <w:t xml:space="preserve"> </w:t>
      </w:r>
      <w:r w:rsidR="00F12CFC" w:rsidRPr="00446786">
        <w:t>relative</w:t>
      </w:r>
      <w:r w:rsidR="00F12CFC">
        <w:t xml:space="preserve"> to the other models in the set, log-likelihood is the negative log-likelihood of a given model, and </w:t>
      </w:r>
      <w:r w:rsidR="00F12CFC" w:rsidRPr="00114084">
        <w:rPr>
          <w:rStyle w:val="TableheadingChar"/>
          <w:i/>
        </w:rPr>
        <w:t>R</w:t>
      </w:r>
      <w:r w:rsidR="00F12CFC" w:rsidRPr="00114084">
        <w:rPr>
          <w:rStyle w:val="TableheadingChar"/>
          <w:vertAlign w:val="subscript"/>
        </w:rPr>
        <w:t>N</w:t>
      </w:r>
      <w:r w:rsidR="00F12CFC" w:rsidRPr="00114084">
        <w:rPr>
          <w:rStyle w:val="TableheadingChar"/>
          <w:vertAlign w:val="superscript"/>
        </w:rPr>
        <w:t>2</w:t>
      </w:r>
      <w:r w:rsidR="00F12CFC" w:rsidRPr="00986A6D">
        <w:rPr>
          <w:rStyle w:val="TableheadingChar"/>
        </w:rPr>
        <w:t xml:space="preserve"> is</w:t>
      </w:r>
      <w:r w:rsidR="00F12CFC">
        <w:rPr>
          <w:rStyle w:val="TableheadingChar"/>
          <w:vertAlign w:val="superscript"/>
        </w:rPr>
        <w:t xml:space="preserve"> </w:t>
      </w:r>
      <w:proofErr w:type="spellStart"/>
      <w:r w:rsidR="00F12CFC" w:rsidRPr="00402890">
        <w:rPr>
          <w:rStyle w:val="TableheadingChar"/>
        </w:rPr>
        <w:t>Nagelk</w:t>
      </w:r>
      <w:r w:rsidR="00F12CFC">
        <w:rPr>
          <w:rStyle w:val="TableheadingChar"/>
        </w:rPr>
        <w:t>erke’s</w:t>
      </w:r>
      <w:proofErr w:type="spellEnd"/>
      <w:r w:rsidR="00F12CFC">
        <w:rPr>
          <w:rStyle w:val="TableheadingChar"/>
        </w:rPr>
        <w:t xml:space="preserve"> pseudo-r-squared</w:t>
      </w:r>
      <w:r w:rsidR="00F12CFC">
        <w:t>.</w:t>
      </w:r>
      <w:r w:rsidR="00F12CFC" w:rsidRPr="004418E8">
        <w:rPr>
          <w:rStyle w:val="TableheadingChar"/>
        </w:rPr>
        <w:t xml:space="preserve"> </w:t>
      </w:r>
      <w:r w:rsidR="00F12CFC" w:rsidRPr="00446786">
        <w:rPr>
          <w:rStyle w:val="TableheadingChar"/>
        </w:rPr>
        <w:t xml:space="preserve">All models </w:t>
      </w:r>
      <w:r w:rsidR="00F12CFC">
        <w:rPr>
          <w:rStyle w:val="TableheadingChar"/>
        </w:rPr>
        <w:t xml:space="preserve">use the negative binomial distribution and </w:t>
      </w:r>
      <w:r w:rsidR="00F12CFC" w:rsidRPr="00446786">
        <w:rPr>
          <w:rStyle w:val="TableheadingChar"/>
        </w:rPr>
        <w:t>include the parameter, theta</w:t>
      </w:r>
      <w:r w:rsidR="00F12CFC">
        <w:rPr>
          <w:rStyle w:val="TableheadingChar"/>
        </w:rPr>
        <w:t xml:space="preserve"> (θ)</w:t>
      </w:r>
      <w:r w:rsidR="00F12CFC" w:rsidRPr="00446786">
        <w:rPr>
          <w:rStyle w:val="TableheadingChar"/>
        </w:rPr>
        <w:t>.</w:t>
      </w:r>
      <w:r w:rsidR="00F12CFC">
        <w:rPr>
          <w:rStyle w:val="TableheadingChar"/>
        </w:rPr>
        <w:t xml:space="preserve"> Data were collected from 8 coral reefs around Guana Island, BVI from 1992-2018.</w:t>
      </w:r>
      <w:r>
        <w:fldChar w:fldCharType="begin"/>
      </w:r>
      <w:r>
        <w:instrText xml:space="preserve"> LINK </w:instrText>
      </w:r>
      <w:r w:rsidR="00E14149">
        <w:instrText xml:space="preserve">Excel.Sheet.12 "C:\\Users\\Nicole\\Desktop\\Graduate Thesis 3-29-18\\Analysis\\Results_May_15_mostrecentupdateAugust3\\sponge_cc_Only_Models_With_Surrogate_Current_Thesis.xlsx" sponge_cc_Only_Models_With_Surr!R1C1:R7C7 </w:instrText>
      </w:r>
      <w:r>
        <w:instrText xml:space="preserve">\a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160482" w:rsidRPr="00160482" w14:paraId="030D923B" w14:textId="77777777" w:rsidTr="00160482">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69ACDE92" w14:textId="77777777" w:rsidR="00160482" w:rsidRPr="00160482" w:rsidRDefault="00160482" w:rsidP="00160482">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27E383B9" w14:textId="77777777" w:rsidR="00160482" w:rsidRPr="00160482" w:rsidRDefault="00160482" w:rsidP="00160482">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E410D46" w14:textId="77777777" w:rsidR="00160482" w:rsidRPr="00160482" w:rsidRDefault="00160482" w:rsidP="00160482">
            <w:pPr>
              <w:spacing w:line="240" w:lineRule="auto"/>
              <w:ind w:firstLine="0"/>
              <w:rPr>
                <w:b/>
                <w:bCs/>
                <w:color w:val="000000"/>
              </w:rPr>
            </w:pPr>
            <w:proofErr w:type="spellStart"/>
            <w:r w:rsidRPr="00160482">
              <w:rPr>
                <w:b/>
                <w:bCs/>
                <w:color w:val="000000"/>
              </w:rPr>
              <w:t>AICc</w:t>
            </w:r>
            <w:proofErr w:type="spellEnd"/>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00A711B2" w14:textId="77777777" w:rsidR="00160482" w:rsidRPr="00160482" w:rsidRDefault="00160482" w:rsidP="00160482">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245E9648" w14:textId="77777777" w:rsidR="00160482" w:rsidRPr="00160482" w:rsidRDefault="00160482" w:rsidP="00160482">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5BB81FF9" w14:textId="77777777" w:rsidR="00160482" w:rsidRPr="00160482" w:rsidRDefault="00160482" w:rsidP="00160482">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41AF744D" w14:textId="77777777" w:rsidR="00160482" w:rsidRPr="00160482" w:rsidRDefault="00160482" w:rsidP="00160482">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160482" w:rsidRPr="00160482" w14:paraId="3BD4009E" w14:textId="77777777" w:rsidTr="00160482">
        <w:trPr>
          <w:trHeight w:val="326"/>
        </w:trPr>
        <w:tc>
          <w:tcPr>
            <w:tcW w:w="3028" w:type="dxa"/>
            <w:tcBorders>
              <w:top w:val="nil"/>
              <w:left w:val="nil"/>
              <w:bottom w:val="nil"/>
              <w:right w:val="nil"/>
            </w:tcBorders>
            <w:shd w:val="clear" w:color="auto" w:fill="FFFFFF" w:themeFill="background1"/>
            <w:noWrap/>
            <w:vAlign w:val="bottom"/>
            <w:hideMark/>
          </w:tcPr>
          <w:p w14:paraId="3AAF9642"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7D243DFD" w14:textId="77777777" w:rsidR="00160482" w:rsidRPr="00160482" w:rsidRDefault="00160482" w:rsidP="00160482">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726B05D9" w14:textId="77777777" w:rsidR="00160482" w:rsidRPr="00160482" w:rsidRDefault="00160482" w:rsidP="00160482">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0ECC481A" w14:textId="77777777" w:rsidR="00160482" w:rsidRPr="00160482" w:rsidRDefault="00160482" w:rsidP="00160482">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4DF6C112" w14:textId="77777777" w:rsidR="00160482" w:rsidRPr="00160482" w:rsidRDefault="00160482" w:rsidP="00160482">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0E59AF27" w14:textId="77777777" w:rsidR="00160482" w:rsidRPr="00160482" w:rsidRDefault="00160482" w:rsidP="00160482">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1A115F4" w14:textId="77777777" w:rsidR="00160482" w:rsidRPr="00160482" w:rsidRDefault="00160482" w:rsidP="00160482">
            <w:pPr>
              <w:spacing w:line="240" w:lineRule="auto"/>
              <w:ind w:firstLine="0"/>
              <w:jc w:val="right"/>
              <w:rPr>
                <w:color w:val="000000"/>
              </w:rPr>
            </w:pPr>
            <w:r w:rsidRPr="00160482">
              <w:rPr>
                <w:color w:val="000000"/>
              </w:rPr>
              <w:t>0.71</w:t>
            </w:r>
          </w:p>
        </w:tc>
      </w:tr>
      <w:tr w:rsidR="00160482" w:rsidRPr="00160482" w14:paraId="0E3A9C19" w14:textId="77777777" w:rsidTr="00160482">
        <w:trPr>
          <w:trHeight w:val="326"/>
        </w:trPr>
        <w:tc>
          <w:tcPr>
            <w:tcW w:w="3028" w:type="dxa"/>
            <w:tcBorders>
              <w:top w:val="nil"/>
              <w:left w:val="nil"/>
              <w:bottom w:val="nil"/>
              <w:right w:val="nil"/>
            </w:tcBorders>
            <w:shd w:val="clear" w:color="auto" w:fill="FFFFFF" w:themeFill="background1"/>
            <w:noWrap/>
            <w:vAlign w:val="bottom"/>
            <w:hideMark/>
          </w:tcPr>
          <w:p w14:paraId="4F28721B"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DAE654D" w14:textId="77777777" w:rsidR="00160482" w:rsidRPr="00160482" w:rsidRDefault="00160482" w:rsidP="00160482">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6711F9B" w14:textId="77777777" w:rsidR="00160482" w:rsidRPr="00160482" w:rsidRDefault="00160482" w:rsidP="00160482">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3CD62E9D" w14:textId="77777777" w:rsidR="00160482" w:rsidRPr="00160482" w:rsidRDefault="00160482" w:rsidP="00160482">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FC70470"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10240DD" w14:textId="77777777" w:rsidR="00160482" w:rsidRPr="00160482" w:rsidRDefault="00160482" w:rsidP="00160482">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E7F21A6" w14:textId="77777777" w:rsidR="00160482" w:rsidRPr="00160482" w:rsidRDefault="00160482" w:rsidP="00160482">
            <w:pPr>
              <w:spacing w:line="240" w:lineRule="auto"/>
              <w:ind w:firstLine="0"/>
              <w:jc w:val="right"/>
              <w:rPr>
                <w:color w:val="000000"/>
              </w:rPr>
            </w:pPr>
            <w:r w:rsidRPr="00160482">
              <w:rPr>
                <w:color w:val="000000"/>
              </w:rPr>
              <w:t>0.64</w:t>
            </w:r>
          </w:p>
        </w:tc>
      </w:tr>
      <w:tr w:rsidR="00160482" w:rsidRPr="00160482" w14:paraId="25A56771" w14:textId="77777777" w:rsidTr="00160482">
        <w:trPr>
          <w:trHeight w:val="326"/>
        </w:trPr>
        <w:tc>
          <w:tcPr>
            <w:tcW w:w="3028" w:type="dxa"/>
            <w:tcBorders>
              <w:top w:val="nil"/>
              <w:left w:val="nil"/>
              <w:bottom w:val="nil"/>
              <w:right w:val="nil"/>
            </w:tcBorders>
            <w:shd w:val="clear" w:color="auto" w:fill="FFFFFF" w:themeFill="background1"/>
            <w:noWrap/>
            <w:vAlign w:val="bottom"/>
            <w:hideMark/>
          </w:tcPr>
          <w:p w14:paraId="798326CC"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7745765" w14:textId="77777777" w:rsidR="00160482" w:rsidRPr="00160482" w:rsidRDefault="00160482" w:rsidP="00160482">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5499E21" w14:textId="77777777" w:rsidR="00160482" w:rsidRPr="00160482" w:rsidRDefault="00160482" w:rsidP="00160482">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744402B2" w14:textId="77777777" w:rsidR="00160482" w:rsidRPr="00160482" w:rsidRDefault="00160482" w:rsidP="00160482">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70285508"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653032C" w14:textId="77777777" w:rsidR="00160482" w:rsidRPr="00160482" w:rsidRDefault="00160482" w:rsidP="00160482">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49ADA525" w14:textId="77777777" w:rsidR="00160482" w:rsidRPr="00160482" w:rsidRDefault="00160482" w:rsidP="00160482">
            <w:pPr>
              <w:spacing w:line="240" w:lineRule="auto"/>
              <w:ind w:firstLine="0"/>
              <w:jc w:val="right"/>
              <w:rPr>
                <w:color w:val="000000"/>
              </w:rPr>
            </w:pPr>
            <w:r w:rsidRPr="00160482">
              <w:rPr>
                <w:color w:val="000000"/>
              </w:rPr>
              <w:t>0.67</w:t>
            </w:r>
          </w:p>
        </w:tc>
      </w:tr>
      <w:tr w:rsidR="00160482" w:rsidRPr="00160482" w14:paraId="0C3AC14D" w14:textId="77777777" w:rsidTr="00160482">
        <w:trPr>
          <w:trHeight w:val="326"/>
        </w:trPr>
        <w:tc>
          <w:tcPr>
            <w:tcW w:w="3028" w:type="dxa"/>
            <w:tcBorders>
              <w:top w:val="nil"/>
              <w:left w:val="nil"/>
              <w:bottom w:val="nil"/>
              <w:right w:val="nil"/>
            </w:tcBorders>
            <w:shd w:val="clear" w:color="auto" w:fill="FFFFFF" w:themeFill="background1"/>
            <w:noWrap/>
            <w:vAlign w:val="bottom"/>
            <w:hideMark/>
          </w:tcPr>
          <w:p w14:paraId="557E1C36"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620D2C5D" w14:textId="77777777" w:rsidR="00160482" w:rsidRPr="00160482" w:rsidRDefault="00160482" w:rsidP="00160482">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2E6BE971" w14:textId="77777777" w:rsidR="00160482" w:rsidRPr="00160482" w:rsidRDefault="00160482" w:rsidP="00160482">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7CE75EFA" w14:textId="77777777" w:rsidR="00160482" w:rsidRPr="00160482" w:rsidRDefault="00160482" w:rsidP="00160482">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53338F3C"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7C0AD8B8" w14:textId="77777777" w:rsidR="00160482" w:rsidRPr="00160482" w:rsidRDefault="00160482" w:rsidP="00160482">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47290893" w14:textId="77777777" w:rsidR="00160482" w:rsidRPr="00160482" w:rsidRDefault="00160482" w:rsidP="00160482">
            <w:pPr>
              <w:spacing w:line="240" w:lineRule="auto"/>
              <w:ind w:firstLine="0"/>
              <w:jc w:val="right"/>
              <w:rPr>
                <w:color w:val="000000"/>
              </w:rPr>
            </w:pPr>
            <w:r w:rsidRPr="00160482">
              <w:rPr>
                <w:color w:val="000000"/>
              </w:rPr>
              <w:t>0.31</w:t>
            </w:r>
          </w:p>
        </w:tc>
      </w:tr>
      <w:tr w:rsidR="00160482" w:rsidRPr="00160482" w14:paraId="1AE67DD9" w14:textId="77777777" w:rsidTr="00160482">
        <w:trPr>
          <w:trHeight w:val="326"/>
        </w:trPr>
        <w:tc>
          <w:tcPr>
            <w:tcW w:w="3028" w:type="dxa"/>
            <w:tcBorders>
              <w:top w:val="nil"/>
              <w:left w:val="nil"/>
              <w:bottom w:val="nil"/>
              <w:right w:val="nil"/>
            </w:tcBorders>
            <w:shd w:val="clear" w:color="auto" w:fill="FFFFFF" w:themeFill="background1"/>
            <w:noWrap/>
            <w:vAlign w:val="bottom"/>
            <w:hideMark/>
          </w:tcPr>
          <w:p w14:paraId="45166EE7"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08A97C26" w14:textId="77777777" w:rsidR="00160482" w:rsidRPr="00160482" w:rsidRDefault="00160482" w:rsidP="00160482">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690C6451" w14:textId="77777777" w:rsidR="00160482" w:rsidRPr="00160482" w:rsidRDefault="00160482" w:rsidP="00160482">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1B715F34" w14:textId="77777777" w:rsidR="00160482" w:rsidRPr="00160482" w:rsidRDefault="00160482" w:rsidP="00160482">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675E1751"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FB17EEE" w14:textId="77777777" w:rsidR="00160482" w:rsidRPr="00160482" w:rsidRDefault="00160482" w:rsidP="00160482">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775F37A4" w14:textId="77777777" w:rsidR="00160482" w:rsidRPr="00160482" w:rsidRDefault="00160482" w:rsidP="00160482">
            <w:pPr>
              <w:spacing w:line="240" w:lineRule="auto"/>
              <w:ind w:firstLine="0"/>
              <w:jc w:val="right"/>
              <w:rPr>
                <w:color w:val="000000"/>
              </w:rPr>
            </w:pPr>
            <w:r w:rsidRPr="00160482">
              <w:rPr>
                <w:color w:val="000000"/>
              </w:rPr>
              <w:t>0.32</w:t>
            </w:r>
          </w:p>
        </w:tc>
      </w:tr>
      <w:tr w:rsidR="00160482" w:rsidRPr="00160482" w14:paraId="083F7C0D" w14:textId="77777777" w:rsidTr="00160482">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1776BDA2" w14:textId="77777777" w:rsidR="00160482" w:rsidRPr="00160482" w:rsidRDefault="00160482" w:rsidP="00160482">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4155B47C" w14:textId="77777777" w:rsidR="00160482" w:rsidRPr="00160482" w:rsidRDefault="00160482" w:rsidP="00160482">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0FF9E193" w14:textId="77777777" w:rsidR="00160482" w:rsidRPr="00160482" w:rsidRDefault="00160482" w:rsidP="00160482">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004F86CB" w14:textId="77777777" w:rsidR="00160482" w:rsidRPr="00160482" w:rsidRDefault="00160482" w:rsidP="00160482">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05F2CAAE"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4E5619C7" w14:textId="77777777" w:rsidR="00160482" w:rsidRPr="00160482" w:rsidRDefault="00160482" w:rsidP="00160482">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827C1B7" w14:textId="77777777" w:rsidR="00160482" w:rsidRPr="00160482" w:rsidRDefault="00160482" w:rsidP="00160482">
            <w:pPr>
              <w:spacing w:line="240" w:lineRule="auto"/>
              <w:ind w:firstLine="0"/>
              <w:jc w:val="right"/>
              <w:rPr>
                <w:color w:val="000000"/>
              </w:rPr>
            </w:pPr>
            <w:r w:rsidRPr="00160482">
              <w:rPr>
                <w:color w:val="000000"/>
              </w:rPr>
              <w:t>0.28</w:t>
            </w:r>
          </w:p>
        </w:tc>
      </w:tr>
    </w:tbl>
    <w:p w14:paraId="0215E280" w14:textId="07BD4F7D" w:rsidR="00A679EA" w:rsidRDefault="00A679EA" w:rsidP="00CC386C">
      <w:pPr>
        <w:widowControl w:val="0"/>
        <w:ind w:firstLine="0"/>
      </w:pPr>
    </w:p>
    <w:p w14:paraId="6FC70C91" w14:textId="77777777" w:rsidR="00F12CFC" w:rsidRDefault="00F12CFC">
      <w:pPr>
        <w:spacing w:after="200" w:line="276" w:lineRule="auto"/>
        <w:ind w:firstLine="0"/>
      </w:pPr>
      <w:r>
        <w:br w:type="page"/>
      </w:r>
    </w:p>
    <w:p w14:paraId="6382F868" w14:textId="5D10FD02" w:rsidR="00F12CFC" w:rsidRDefault="00A679EA" w:rsidP="00F12CFC">
      <w:pPr>
        <w:pStyle w:val="Tableheading"/>
      </w:pPr>
      <w:proofErr w:type="gramStart"/>
      <w:r>
        <w:lastRenderedPageBreak/>
        <w:t>Table 7.</w:t>
      </w:r>
      <w:proofErr w:type="gramEnd"/>
      <w:r>
        <w:t xml:space="preserve"> </w:t>
      </w:r>
      <w:proofErr w:type="spellStart"/>
      <w:proofErr w:type="gramStart"/>
      <w:r>
        <w:t>AICc</w:t>
      </w:r>
      <w:proofErr w:type="spellEnd"/>
      <w:r>
        <w:t xml:space="preserve"> table of models with fish richness as the response variable (target) and rugosity </w:t>
      </w:r>
      <w:r w:rsidR="007D0B2A">
        <w:t xml:space="preserve">(in cm) </w:t>
      </w:r>
      <w:r>
        <w:t xml:space="preserve">as the </w:t>
      </w:r>
      <w:r w:rsidR="00FB6C3D">
        <w:t xml:space="preserve">top </w:t>
      </w:r>
      <w:r>
        <w:t>candidate surrogate.</w:t>
      </w:r>
      <w:proofErr w:type="gramEnd"/>
      <w:r w:rsidRPr="00D93B1C">
        <w:t xml:space="preserve"> </w:t>
      </w:r>
      <w:r w:rsidR="00F12CFC">
        <w:t xml:space="preserve">K is the number of parameters in the model, </w:t>
      </w:r>
      <w:proofErr w:type="spellStart"/>
      <w:r w:rsidR="00F12CFC">
        <w:t>AICc</w:t>
      </w:r>
      <w:proofErr w:type="spellEnd"/>
      <w:r w:rsidR="00F12CFC">
        <w:t xml:space="preserve"> is the </w:t>
      </w:r>
      <w:r w:rsidR="00F12CFC">
        <w:rPr>
          <w:highlight w:val="white"/>
        </w:rPr>
        <w:t>Akaike Information Criterion corrected for small sample sizes</w:t>
      </w:r>
      <w:r w:rsidR="00F12CFC">
        <w:t xml:space="preserve">, Delta </w:t>
      </w:r>
      <w:proofErr w:type="spellStart"/>
      <w:r w:rsidR="00F12CFC">
        <w:t>AICc</w:t>
      </w:r>
      <w:proofErr w:type="spellEnd"/>
      <w:r w:rsidR="00F12CFC">
        <w:t xml:space="preserve"> is the difference in </w:t>
      </w:r>
      <w:proofErr w:type="spellStart"/>
      <w:r w:rsidR="00F12CFC">
        <w:t>AICc</w:t>
      </w:r>
      <w:proofErr w:type="spellEnd"/>
      <w:r w:rsidR="00F12CFC">
        <w:t xml:space="preserve"> values between a given model and the model with the lowest </w:t>
      </w:r>
      <w:proofErr w:type="spellStart"/>
      <w:r w:rsidR="00F12CFC">
        <w:t>AICc</w:t>
      </w:r>
      <w:proofErr w:type="spellEnd"/>
      <w:r w:rsidR="00F12CFC">
        <w:t xml:space="preserve">, Akaike weight is </w:t>
      </w:r>
      <w:r w:rsidR="00F12CFC" w:rsidRPr="00446786">
        <w:t>the likelihood of a model</w:t>
      </w:r>
      <w:r w:rsidR="00F12CFC">
        <w:t xml:space="preserve"> </w:t>
      </w:r>
      <w:r w:rsidR="00F12CFC" w:rsidRPr="00446786">
        <w:t>relative</w:t>
      </w:r>
      <w:r w:rsidR="00F12CFC">
        <w:t xml:space="preserve"> to the other models in the set, log-likelihood is the negative log-likelihood of a given model, and </w:t>
      </w:r>
      <w:r w:rsidR="00F12CFC" w:rsidRPr="00114084">
        <w:rPr>
          <w:rStyle w:val="TableheadingChar"/>
          <w:i/>
        </w:rPr>
        <w:t>R</w:t>
      </w:r>
      <w:r w:rsidR="00F12CFC" w:rsidRPr="00114084">
        <w:rPr>
          <w:rStyle w:val="TableheadingChar"/>
          <w:vertAlign w:val="subscript"/>
        </w:rPr>
        <w:t>N</w:t>
      </w:r>
      <w:r w:rsidR="00F12CFC" w:rsidRPr="00114084">
        <w:rPr>
          <w:rStyle w:val="TableheadingChar"/>
          <w:vertAlign w:val="superscript"/>
        </w:rPr>
        <w:t>2</w:t>
      </w:r>
      <w:r w:rsidR="00F12CFC" w:rsidRPr="00986A6D">
        <w:rPr>
          <w:rStyle w:val="TableheadingChar"/>
        </w:rPr>
        <w:t xml:space="preserve"> is</w:t>
      </w:r>
      <w:r w:rsidR="00F12CFC">
        <w:rPr>
          <w:rStyle w:val="TableheadingChar"/>
          <w:vertAlign w:val="superscript"/>
        </w:rPr>
        <w:t xml:space="preserve"> </w:t>
      </w:r>
      <w:proofErr w:type="spellStart"/>
      <w:r w:rsidR="00F12CFC" w:rsidRPr="00402890">
        <w:rPr>
          <w:rStyle w:val="TableheadingChar"/>
        </w:rPr>
        <w:t>Nagelk</w:t>
      </w:r>
      <w:r w:rsidR="00F12CFC">
        <w:rPr>
          <w:rStyle w:val="TableheadingChar"/>
        </w:rPr>
        <w:t>erke’s</w:t>
      </w:r>
      <w:proofErr w:type="spellEnd"/>
      <w:r w:rsidR="00F12CFC">
        <w:rPr>
          <w:rStyle w:val="TableheadingChar"/>
        </w:rPr>
        <w:t xml:space="preserve"> pseudo-r-squared</w:t>
      </w:r>
      <w:r w:rsidR="00F12CFC">
        <w:t>.</w:t>
      </w:r>
      <w:r w:rsidR="00F12CFC" w:rsidRPr="004418E8">
        <w:rPr>
          <w:rStyle w:val="TableheadingChar"/>
        </w:rPr>
        <w:t xml:space="preserve"> </w:t>
      </w:r>
      <w:r w:rsidR="00F12CFC" w:rsidRPr="00446786">
        <w:rPr>
          <w:rStyle w:val="TableheadingChar"/>
        </w:rPr>
        <w:t xml:space="preserve">All models </w:t>
      </w:r>
      <w:r w:rsidR="00F12CFC">
        <w:rPr>
          <w:rStyle w:val="TableheadingChar"/>
        </w:rPr>
        <w:t xml:space="preserve">use the negative binomial distribution and </w:t>
      </w:r>
      <w:r w:rsidR="00F12CFC" w:rsidRPr="00446786">
        <w:rPr>
          <w:rStyle w:val="TableheadingChar"/>
        </w:rPr>
        <w:t>include the parameter, theta</w:t>
      </w:r>
      <w:r w:rsidR="00F12CFC">
        <w:rPr>
          <w:rStyle w:val="TableheadingChar"/>
        </w:rPr>
        <w:t xml:space="preserve"> (θ)</w:t>
      </w:r>
      <w:r w:rsidR="00F12CFC" w:rsidRPr="00446786">
        <w:rPr>
          <w:rStyle w:val="TableheadingChar"/>
        </w:rPr>
        <w:t>.</w:t>
      </w:r>
      <w:r w:rsidR="00F12CFC">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160482" w:rsidRPr="00160482" w14:paraId="2814277C" w14:textId="77777777" w:rsidTr="00160482">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4E37B9A5" w14:textId="77777777" w:rsidR="00160482" w:rsidRPr="00160482" w:rsidRDefault="00160482" w:rsidP="00160482">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AD9CA94" w14:textId="77777777" w:rsidR="00160482" w:rsidRPr="00160482" w:rsidRDefault="00160482" w:rsidP="00160482">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203D6F3A" w14:textId="77777777" w:rsidR="00160482" w:rsidRPr="00160482" w:rsidRDefault="00160482" w:rsidP="00160482">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FE0C747" w14:textId="77777777" w:rsidR="00160482" w:rsidRPr="00160482" w:rsidRDefault="00160482" w:rsidP="00160482">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1D49EC60" w14:textId="77777777" w:rsidR="00160482" w:rsidRPr="00160482" w:rsidRDefault="00160482" w:rsidP="00160482">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37FDE2D6" w14:textId="77777777" w:rsidR="00160482" w:rsidRPr="00160482" w:rsidRDefault="00160482" w:rsidP="00160482">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1F3FBEB" w14:textId="77777777" w:rsidR="00160482" w:rsidRPr="00160482" w:rsidRDefault="00160482" w:rsidP="00160482">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160482" w:rsidRPr="00160482" w14:paraId="2DFA7D1A" w14:textId="77777777" w:rsidTr="00160482">
        <w:trPr>
          <w:trHeight w:val="297"/>
        </w:trPr>
        <w:tc>
          <w:tcPr>
            <w:tcW w:w="2817" w:type="dxa"/>
            <w:tcBorders>
              <w:top w:val="nil"/>
              <w:left w:val="nil"/>
              <w:bottom w:val="nil"/>
              <w:right w:val="nil"/>
            </w:tcBorders>
            <w:shd w:val="clear" w:color="auto" w:fill="FFFFFF" w:themeFill="background1"/>
            <w:noWrap/>
            <w:vAlign w:val="bottom"/>
            <w:hideMark/>
          </w:tcPr>
          <w:p w14:paraId="283B93F8" w14:textId="77777777" w:rsidR="00160482" w:rsidRPr="00160482" w:rsidRDefault="00160482" w:rsidP="00160482">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10A8555B" w14:textId="77777777" w:rsidR="00160482" w:rsidRPr="00160482" w:rsidRDefault="00160482" w:rsidP="00160482">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24DF49BE" w14:textId="77777777" w:rsidR="00160482" w:rsidRPr="00160482" w:rsidRDefault="00160482" w:rsidP="00160482">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251CD504" w14:textId="77777777" w:rsidR="00160482" w:rsidRPr="00160482" w:rsidRDefault="00160482" w:rsidP="00160482">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5E24CFDF" w14:textId="77777777" w:rsidR="00160482" w:rsidRPr="00160482" w:rsidRDefault="00160482" w:rsidP="00160482">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45477A8C" w14:textId="77777777" w:rsidR="00160482" w:rsidRPr="00160482" w:rsidRDefault="00160482" w:rsidP="00160482">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2353336" w14:textId="77777777" w:rsidR="00160482" w:rsidRPr="00160482" w:rsidRDefault="00160482" w:rsidP="00160482">
            <w:pPr>
              <w:spacing w:line="240" w:lineRule="auto"/>
              <w:ind w:firstLine="0"/>
              <w:jc w:val="right"/>
              <w:rPr>
                <w:color w:val="000000"/>
              </w:rPr>
            </w:pPr>
            <w:r w:rsidRPr="00160482">
              <w:rPr>
                <w:color w:val="000000"/>
              </w:rPr>
              <w:t>0.82</w:t>
            </w:r>
          </w:p>
        </w:tc>
      </w:tr>
      <w:tr w:rsidR="00160482" w:rsidRPr="00160482" w14:paraId="68C62860" w14:textId="77777777" w:rsidTr="00160482">
        <w:trPr>
          <w:trHeight w:val="297"/>
        </w:trPr>
        <w:tc>
          <w:tcPr>
            <w:tcW w:w="2817" w:type="dxa"/>
            <w:tcBorders>
              <w:top w:val="nil"/>
              <w:left w:val="nil"/>
              <w:bottom w:val="nil"/>
              <w:right w:val="nil"/>
            </w:tcBorders>
            <w:shd w:val="clear" w:color="auto" w:fill="FFFFFF" w:themeFill="background1"/>
            <w:noWrap/>
            <w:vAlign w:val="bottom"/>
            <w:hideMark/>
          </w:tcPr>
          <w:p w14:paraId="7D9E2A27" w14:textId="77777777" w:rsidR="00160482" w:rsidRPr="00160482" w:rsidRDefault="00160482" w:rsidP="00160482">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7C426F6" w14:textId="77777777" w:rsidR="00160482" w:rsidRPr="00160482" w:rsidRDefault="00160482" w:rsidP="00160482">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7B176A87" w14:textId="77777777" w:rsidR="00160482" w:rsidRPr="00160482" w:rsidRDefault="00160482" w:rsidP="00160482">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4C5EC1F7" w14:textId="77777777" w:rsidR="00160482" w:rsidRPr="00160482" w:rsidRDefault="00160482" w:rsidP="00160482">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A440369" w14:textId="77777777" w:rsidR="00160482" w:rsidRPr="00160482" w:rsidRDefault="00160482" w:rsidP="00160482">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4E43B573" w14:textId="77777777" w:rsidR="00160482" w:rsidRPr="00160482" w:rsidRDefault="00160482" w:rsidP="00160482">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1694E29C" w14:textId="77777777" w:rsidR="00160482" w:rsidRPr="00160482" w:rsidRDefault="00160482" w:rsidP="00160482">
            <w:pPr>
              <w:spacing w:line="240" w:lineRule="auto"/>
              <w:ind w:firstLine="0"/>
              <w:jc w:val="right"/>
              <w:rPr>
                <w:color w:val="000000"/>
              </w:rPr>
            </w:pPr>
            <w:r w:rsidRPr="00160482">
              <w:rPr>
                <w:color w:val="000000"/>
              </w:rPr>
              <w:t>0.82</w:t>
            </w:r>
          </w:p>
        </w:tc>
      </w:tr>
      <w:tr w:rsidR="00160482" w:rsidRPr="00160482" w14:paraId="5AE2BBE3" w14:textId="77777777" w:rsidTr="00160482">
        <w:trPr>
          <w:trHeight w:val="297"/>
        </w:trPr>
        <w:tc>
          <w:tcPr>
            <w:tcW w:w="2817" w:type="dxa"/>
            <w:tcBorders>
              <w:top w:val="nil"/>
              <w:left w:val="nil"/>
              <w:bottom w:val="nil"/>
              <w:right w:val="nil"/>
            </w:tcBorders>
            <w:shd w:val="clear" w:color="auto" w:fill="FFFFFF" w:themeFill="background1"/>
            <w:noWrap/>
            <w:vAlign w:val="bottom"/>
            <w:hideMark/>
          </w:tcPr>
          <w:p w14:paraId="1507E370" w14:textId="77777777" w:rsidR="00160482" w:rsidRPr="00160482" w:rsidRDefault="00160482" w:rsidP="00160482">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6AACFD20" w14:textId="77777777" w:rsidR="00160482" w:rsidRPr="00160482" w:rsidRDefault="00160482" w:rsidP="00160482">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977B2BC" w14:textId="77777777" w:rsidR="00160482" w:rsidRPr="00160482" w:rsidRDefault="00160482" w:rsidP="00160482">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0107E4F" w14:textId="77777777" w:rsidR="00160482" w:rsidRPr="00160482" w:rsidRDefault="00160482" w:rsidP="00160482">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23CA7664"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92C9E11" w14:textId="77777777" w:rsidR="00160482" w:rsidRPr="00160482" w:rsidRDefault="00160482" w:rsidP="00160482">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2FB8AD72" w14:textId="77777777" w:rsidR="00160482" w:rsidRPr="00160482" w:rsidRDefault="00160482" w:rsidP="00160482">
            <w:pPr>
              <w:spacing w:line="240" w:lineRule="auto"/>
              <w:ind w:firstLine="0"/>
              <w:jc w:val="right"/>
              <w:rPr>
                <w:color w:val="000000"/>
              </w:rPr>
            </w:pPr>
            <w:r w:rsidRPr="00160482">
              <w:rPr>
                <w:color w:val="000000"/>
              </w:rPr>
              <w:t>0.83</w:t>
            </w:r>
          </w:p>
        </w:tc>
      </w:tr>
      <w:tr w:rsidR="00160482" w:rsidRPr="00160482" w14:paraId="395A70AA" w14:textId="77777777" w:rsidTr="00160482">
        <w:trPr>
          <w:trHeight w:val="297"/>
        </w:trPr>
        <w:tc>
          <w:tcPr>
            <w:tcW w:w="2817" w:type="dxa"/>
            <w:tcBorders>
              <w:top w:val="nil"/>
              <w:left w:val="nil"/>
              <w:bottom w:val="nil"/>
              <w:right w:val="nil"/>
            </w:tcBorders>
            <w:shd w:val="clear" w:color="auto" w:fill="FFFFFF" w:themeFill="background1"/>
            <w:noWrap/>
            <w:vAlign w:val="bottom"/>
            <w:hideMark/>
          </w:tcPr>
          <w:p w14:paraId="474EECA0" w14:textId="77777777" w:rsidR="00160482" w:rsidRPr="00160482" w:rsidRDefault="00160482" w:rsidP="00160482">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39D884F3" w14:textId="77777777" w:rsidR="00160482" w:rsidRPr="00160482" w:rsidRDefault="00160482" w:rsidP="00160482">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42713B6A" w14:textId="77777777" w:rsidR="00160482" w:rsidRPr="00160482" w:rsidRDefault="00160482" w:rsidP="00160482">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0D0122E2" w14:textId="77777777" w:rsidR="00160482" w:rsidRPr="00160482" w:rsidRDefault="00160482" w:rsidP="00160482">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7FA3F59D"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0128D1B" w14:textId="77777777" w:rsidR="00160482" w:rsidRPr="00160482" w:rsidRDefault="00160482" w:rsidP="00160482">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72BC356C" w14:textId="77777777" w:rsidR="00160482" w:rsidRPr="00160482" w:rsidRDefault="00160482" w:rsidP="00160482">
            <w:pPr>
              <w:spacing w:line="240" w:lineRule="auto"/>
              <w:ind w:firstLine="0"/>
              <w:jc w:val="right"/>
              <w:rPr>
                <w:color w:val="000000"/>
              </w:rPr>
            </w:pPr>
            <w:r w:rsidRPr="00160482">
              <w:rPr>
                <w:color w:val="000000"/>
              </w:rPr>
              <w:t>0.65</w:t>
            </w:r>
          </w:p>
        </w:tc>
      </w:tr>
      <w:tr w:rsidR="00160482" w:rsidRPr="00160482" w14:paraId="7912C36A" w14:textId="77777777" w:rsidTr="00160482">
        <w:trPr>
          <w:trHeight w:val="297"/>
        </w:trPr>
        <w:tc>
          <w:tcPr>
            <w:tcW w:w="2817" w:type="dxa"/>
            <w:tcBorders>
              <w:top w:val="nil"/>
              <w:left w:val="nil"/>
              <w:bottom w:val="nil"/>
              <w:right w:val="nil"/>
            </w:tcBorders>
            <w:shd w:val="clear" w:color="auto" w:fill="FFFFFF" w:themeFill="background1"/>
            <w:noWrap/>
            <w:vAlign w:val="bottom"/>
            <w:hideMark/>
          </w:tcPr>
          <w:p w14:paraId="5DA0E9F8" w14:textId="77777777" w:rsidR="00160482" w:rsidRPr="00160482" w:rsidRDefault="00160482" w:rsidP="00160482">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013CC27D" w14:textId="77777777" w:rsidR="00160482" w:rsidRPr="00160482" w:rsidRDefault="00160482" w:rsidP="00160482">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2FDDE66" w14:textId="77777777" w:rsidR="00160482" w:rsidRPr="00160482" w:rsidRDefault="00160482" w:rsidP="00160482">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3049B03F" w14:textId="77777777" w:rsidR="00160482" w:rsidRPr="00160482" w:rsidRDefault="00160482" w:rsidP="00160482">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15FB20EA"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E2A7FCB" w14:textId="77777777" w:rsidR="00160482" w:rsidRPr="00160482" w:rsidRDefault="00160482" w:rsidP="00160482">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1F757B95" w14:textId="77777777" w:rsidR="00160482" w:rsidRPr="00160482" w:rsidRDefault="00160482" w:rsidP="00160482">
            <w:pPr>
              <w:spacing w:line="240" w:lineRule="auto"/>
              <w:ind w:firstLine="0"/>
              <w:jc w:val="right"/>
              <w:rPr>
                <w:color w:val="000000"/>
              </w:rPr>
            </w:pPr>
            <w:r w:rsidRPr="00160482">
              <w:rPr>
                <w:color w:val="000000"/>
              </w:rPr>
              <w:t>0.65</w:t>
            </w:r>
          </w:p>
        </w:tc>
      </w:tr>
      <w:tr w:rsidR="00160482" w:rsidRPr="00160482" w14:paraId="5EE7A37D" w14:textId="77777777" w:rsidTr="00160482">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5FDFB3DD" w14:textId="77777777" w:rsidR="00160482" w:rsidRPr="00160482" w:rsidRDefault="00160482" w:rsidP="00160482">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240416F4" w14:textId="77777777" w:rsidR="00160482" w:rsidRPr="00160482" w:rsidRDefault="00160482" w:rsidP="00160482">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4BF1572C" w14:textId="77777777" w:rsidR="00160482" w:rsidRPr="00160482" w:rsidRDefault="00160482" w:rsidP="00160482">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04AA063C" w14:textId="77777777" w:rsidR="00160482" w:rsidRPr="00160482" w:rsidRDefault="00160482" w:rsidP="00160482">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09BDD7B5"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5308FF2A" w14:textId="77777777" w:rsidR="00160482" w:rsidRPr="00160482" w:rsidRDefault="00160482" w:rsidP="00160482">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1B31C1E1" w14:textId="77777777" w:rsidR="00160482" w:rsidRPr="00160482" w:rsidRDefault="00160482" w:rsidP="00160482">
            <w:pPr>
              <w:spacing w:line="240" w:lineRule="auto"/>
              <w:ind w:firstLine="0"/>
              <w:jc w:val="right"/>
              <w:rPr>
                <w:color w:val="000000"/>
              </w:rPr>
            </w:pPr>
            <w:r w:rsidRPr="00160482">
              <w:rPr>
                <w:color w:val="000000"/>
              </w:rPr>
              <w:t>0.63</w:t>
            </w:r>
          </w:p>
        </w:tc>
      </w:tr>
    </w:tbl>
    <w:p w14:paraId="0E6A3BE7" w14:textId="77777777" w:rsidR="00836E9A" w:rsidRDefault="00836E9A" w:rsidP="00CC386C">
      <w:pPr>
        <w:spacing w:after="200" w:line="276" w:lineRule="auto"/>
        <w:ind w:firstLine="0"/>
      </w:pPr>
      <w:r>
        <w:br w:type="page"/>
      </w:r>
    </w:p>
    <w:p w14:paraId="0CAB1937" w14:textId="1DA765FD" w:rsidR="00F12CFC" w:rsidRDefault="00A679EA" w:rsidP="00F12CFC">
      <w:pPr>
        <w:pStyle w:val="Tableheading"/>
      </w:pPr>
      <w:proofErr w:type="gramStart"/>
      <w:r>
        <w:lastRenderedPageBreak/>
        <w:t>Table 8.</w:t>
      </w:r>
      <w:proofErr w:type="gramEnd"/>
      <w:r>
        <w:t xml:space="preserve"> </w:t>
      </w:r>
      <w:proofErr w:type="spellStart"/>
      <w:r>
        <w:t>AICc</w:t>
      </w:r>
      <w:proofErr w:type="spellEnd"/>
      <w:r>
        <w:t xml:space="preserve"> table of models with combined richness</w:t>
      </w:r>
      <w:r w:rsidR="00F12CFC">
        <w:t>, as the sum of coral, fish, and sponge richness,</w:t>
      </w:r>
      <w:r>
        <w:t xml:space="preserve"> as the response variable (target) and rugosity </w:t>
      </w:r>
      <w:r w:rsidR="007D0B2A">
        <w:t xml:space="preserve">(in cm) </w:t>
      </w:r>
      <w:r>
        <w:t xml:space="preserve">as the </w:t>
      </w:r>
      <w:r w:rsidR="00FB6C3D">
        <w:t xml:space="preserve">top </w:t>
      </w:r>
      <w:r>
        <w:t>candidate surrogate.</w:t>
      </w:r>
      <w:r w:rsidRPr="00D93B1C">
        <w:t xml:space="preserve"> </w:t>
      </w:r>
      <w:r w:rsidR="00F12CFC">
        <w:t xml:space="preserve">K is the number of parameters in the model, </w:t>
      </w:r>
      <w:proofErr w:type="spellStart"/>
      <w:r w:rsidR="00F12CFC">
        <w:t>AICc</w:t>
      </w:r>
      <w:proofErr w:type="spellEnd"/>
      <w:r w:rsidR="00F12CFC">
        <w:t xml:space="preserve"> is the </w:t>
      </w:r>
      <w:r w:rsidR="00F12CFC">
        <w:rPr>
          <w:highlight w:val="white"/>
        </w:rPr>
        <w:t>Akaike Information Criterion corrected for small sample sizes</w:t>
      </w:r>
      <w:r w:rsidR="00F12CFC">
        <w:t xml:space="preserve">, Delta </w:t>
      </w:r>
      <w:proofErr w:type="spellStart"/>
      <w:r w:rsidR="00F12CFC">
        <w:t>AICc</w:t>
      </w:r>
      <w:proofErr w:type="spellEnd"/>
      <w:r w:rsidR="00F12CFC">
        <w:t xml:space="preserve"> is the difference in </w:t>
      </w:r>
      <w:proofErr w:type="spellStart"/>
      <w:r w:rsidR="00F12CFC">
        <w:t>AICc</w:t>
      </w:r>
      <w:proofErr w:type="spellEnd"/>
      <w:r w:rsidR="00F12CFC">
        <w:t xml:space="preserve"> values between a given model and the model with the lowest </w:t>
      </w:r>
      <w:proofErr w:type="spellStart"/>
      <w:r w:rsidR="00F12CFC">
        <w:t>AICc</w:t>
      </w:r>
      <w:proofErr w:type="spellEnd"/>
      <w:r w:rsidR="00F12CFC">
        <w:t xml:space="preserve">, Akaike weight is </w:t>
      </w:r>
      <w:r w:rsidR="00F12CFC" w:rsidRPr="00446786">
        <w:t>the likelihood of a model</w:t>
      </w:r>
      <w:r w:rsidR="00F12CFC">
        <w:t xml:space="preserve"> </w:t>
      </w:r>
      <w:r w:rsidR="00F12CFC" w:rsidRPr="00446786">
        <w:t>relative</w:t>
      </w:r>
      <w:r w:rsidR="00F12CFC">
        <w:t xml:space="preserve"> to the other models in the set, log-likelihood is the negative log-likelihood of a given model, and </w:t>
      </w:r>
      <w:r w:rsidR="00F12CFC" w:rsidRPr="00114084">
        <w:rPr>
          <w:rStyle w:val="TableheadingChar"/>
          <w:i/>
        </w:rPr>
        <w:t>R</w:t>
      </w:r>
      <w:r w:rsidR="00F12CFC" w:rsidRPr="00114084">
        <w:rPr>
          <w:rStyle w:val="TableheadingChar"/>
          <w:vertAlign w:val="subscript"/>
        </w:rPr>
        <w:t>N</w:t>
      </w:r>
      <w:r w:rsidR="00F12CFC" w:rsidRPr="00114084">
        <w:rPr>
          <w:rStyle w:val="TableheadingChar"/>
          <w:vertAlign w:val="superscript"/>
        </w:rPr>
        <w:t>2</w:t>
      </w:r>
      <w:r w:rsidR="00F12CFC" w:rsidRPr="00986A6D">
        <w:rPr>
          <w:rStyle w:val="TableheadingChar"/>
        </w:rPr>
        <w:t xml:space="preserve"> is</w:t>
      </w:r>
      <w:r w:rsidR="00F12CFC">
        <w:rPr>
          <w:rStyle w:val="TableheadingChar"/>
          <w:vertAlign w:val="superscript"/>
        </w:rPr>
        <w:t xml:space="preserve"> </w:t>
      </w:r>
      <w:proofErr w:type="spellStart"/>
      <w:r w:rsidR="00F12CFC" w:rsidRPr="00402890">
        <w:rPr>
          <w:rStyle w:val="TableheadingChar"/>
        </w:rPr>
        <w:t>Nagelk</w:t>
      </w:r>
      <w:r w:rsidR="00F12CFC">
        <w:rPr>
          <w:rStyle w:val="TableheadingChar"/>
        </w:rPr>
        <w:t>erke’s</w:t>
      </w:r>
      <w:proofErr w:type="spellEnd"/>
      <w:r w:rsidR="00F12CFC">
        <w:rPr>
          <w:rStyle w:val="TableheadingChar"/>
        </w:rPr>
        <w:t xml:space="preserve"> pseudo-r-squared</w:t>
      </w:r>
      <w:r w:rsidR="00F12CFC">
        <w:t>.</w:t>
      </w:r>
      <w:r w:rsidR="00F12CFC" w:rsidRPr="004418E8">
        <w:rPr>
          <w:rStyle w:val="TableheadingChar"/>
        </w:rPr>
        <w:t xml:space="preserve"> </w:t>
      </w:r>
      <w:r w:rsidR="00F12CFC" w:rsidRPr="00446786">
        <w:rPr>
          <w:rStyle w:val="TableheadingChar"/>
        </w:rPr>
        <w:t xml:space="preserve">All models </w:t>
      </w:r>
      <w:r w:rsidR="00F12CFC">
        <w:rPr>
          <w:rStyle w:val="TableheadingChar"/>
        </w:rPr>
        <w:t xml:space="preserve">use the negative binomial distribution and </w:t>
      </w:r>
      <w:r w:rsidR="00F12CFC" w:rsidRPr="00446786">
        <w:rPr>
          <w:rStyle w:val="TableheadingChar"/>
        </w:rPr>
        <w:t>include the parameter, theta</w:t>
      </w:r>
      <w:r w:rsidR="00F12CFC">
        <w:rPr>
          <w:rStyle w:val="TableheadingChar"/>
        </w:rPr>
        <w:t xml:space="preserve"> (θ)</w:t>
      </w:r>
      <w:r w:rsidR="00F12CFC" w:rsidRPr="00446786">
        <w:rPr>
          <w:rStyle w:val="TableheadingChar"/>
        </w:rPr>
        <w:t>.</w:t>
      </w:r>
      <w:r w:rsidR="00F12CFC">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160482" w:rsidRPr="00160482" w14:paraId="402D05A5" w14:textId="77777777" w:rsidTr="00160482">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52BECFB2" w14:textId="77777777" w:rsidR="00160482" w:rsidRPr="00160482" w:rsidRDefault="00160482" w:rsidP="00160482">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D32B5D4" w14:textId="77777777" w:rsidR="00160482" w:rsidRPr="00160482" w:rsidRDefault="00160482" w:rsidP="00160482">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1D7681E0" w14:textId="77777777" w:rsidR="00160482" w:rsidRPr="00160482" w:rsidRDefault="00160482" w:rsidP="00160482">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612B97" w14:textId="77777777" w:rsidR="00160482" w:rsidRPr="00160482" w:rsidRDefault="00160482" w:rsidP="00160482">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38D2290E" w14:textId="77777777" w:rsidR="00160482" w:rsidRPr="00160482" w:rsidRDefault="00160482" w:rsidP="00160482">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717DD8D2" w14:textId="77777777" w:rsidR="00160482" w:rsidRPr="00160482" w:rsidRDefault="00160482" w:rsidP="00160482">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03F3EF39" w14:textId="77777777" w:rsidR="00160482" w:rsidRPr="00160482" w:rsidRDefault="00160482" w:rsidP="00160482">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160482" w:rsidRPr="00160482" w14:paraId="5359DDFD" w14:textId="77777777" w:rsidTr="00160482">
        <w:trPr>
          <w:trHeight w:val="318"/>
        </w:trPr>
        <w:tc>
          <w:tcPr>
            <w:tcW w:w="2817" w:type="dxa"/>
            <w:tcBorders>
              <w:top w:val="nil"/>
              <w:left w:val="nil"/>
              <w:bottom w:val="nil"/>
              <w:right w:val="nil"/>
            </w:tcBorders>
            <w:shd w:val="clear" w:color="auto" w:fill="FFFFFF" w:themeFill="background1"/>
            <w:noWrap/>
            <w:vAlign w:val="bottom"/>
            <w:hideMark/>
          </w:tcPr>
          <w:p w14:paraId="1A3E5DAA" w14:textId="77777777" w:rsidR="00160482" w:rsidRPr="00160482" w:rsidRDefault="00160482" w:rsidP="00160482">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659C0A9D" w14:textId="77777777" w:rsidR="00160482" w:rsidRPr="00160482" w:rsidRDefault="00160482" w:rsidP="00160482">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2E500A4B" w14:textId="77777777" w:rsidR="00160482" w:rsidRPr="00160482" w:rsidRDefault="00160482" w:rsidP="00160482">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4FA7B03E" w14:textId="77777777" w:rsidR="00160482" w:rsidRPr="00160482" w:rsidRDefault="00160482" w:rsidP="00160482">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F2121EC" w14:textId="77777777" w:rsidR="00160482" w:rsidRPr="00160482" w:rsidRDefault="00160482" w:rsidP="00160482">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651F4E0C" w14:textId="77777777" w:rsidR="00160482" w:rsidRPr="00160482" w:rsidRDefault="00160482" w:rsidP="00160482">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D02112D" w14:textId="77777777" w:rsidR="00160482" w:rsidRPr="00160482" w:rsidRDefault="00160482" w:rsidP="00160482">
            <w:pPr>
              <w:spacing w:line="240" w:lineRule="auto"/>
              <w:ind w:firstLine="0"/>
              <w:jc w:val="right"/>
              <w:rPr>
                <w:color w:val="000000"/>
              </w:rPr>
            </w:pPr>
            <w:r w:rsidRPr="00160482">
              <w:rPr>
                <w:color w:val="000000"/>
              </w:rPr>
              <w:t>0.65</w:t>
            </w:r>
          </w:p>
        </w:tc>
      </w:tr>
      <w:tr w:rsidR="00160482" w:rsidRPr="00160482" w14:paraId="75AD66B1" w14:textId="77777777" w:rsidTr="00160482">
        <w:trPr>
          <w:trHeight w:val="318"/>
        </w:trPr>
        <w:tc>
          <w:tcPr>
            <w:tcW w:w="2817" w:type="dxa"/>
            <w:tcBorders>
              <w:top w:val="nil"/>
              <w:left w:val="nil"/>
              <w:bottom w:val="nil"/>
              <w:right w:val="nil"/>
            </w:tcBorders>
            <w:shd w:val="clear" w:color="auto" w:fill="FFFFFF" w:themeFill="background1"/>
            <w:noWrap/>
            <w:vAlign w:val="bottom"/>
            <w:hideMark/>
          </w:tcPr>
          <w:p w14:paraId="39A6094E" w14:textId="77777777" w:rsidR="00160482" w:rsidRPr="00160482" w:rsidRDefault="00160482" w:rsidP="00160482">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31BFB95F" w14:textId="77777777" w:rsidR="00160482" w:rsidRPr="00160482" w:rsidRDefault="00160482" w:rsidP="00160482">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233748A8" w14:textId="77777777" w:rsidR="00160482" w:rsidRPr="00160482" w:rsidRDefault="00160482" w:rsidP="00160482">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1AEB1207" w14:textId="77777777" w:rsidR="00160482" w:rsidRPr="00160482" w:rsidRDefault="00160482" w:rsidP="00160482">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471F4479" w14:textId="77777777" w:rsidR="00160482" w:rsidRPr="00160482" w:rsidRDefault="00160482" w:rsidP="00160482">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1592BD10" w14:textId="77777777" w:rsidR="00160482" w:rsidRPr="00160482" w:rsidRDefault="00160482" w:rsidP="00160482">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396BBFE4" w14:textId="77777777" w:rsidR="00160482" w:rsidRPr="00160482" w:rsidRDefault="00160482" w:rsidP="00160482">
            <w:pPr>
              <w:spacing w:line="240" w:lineRule="auto"/>
              <w:ind w:firstLine="0"/>
              <w:jc w:val="right"/>
              <w:rPr>
                <w:color w:val="000000"/>
              </w:rPr>
            </w:pPr>
            <w:r w:rsidRPr="00160482">
              <w:rPr>
                <w:color w:val="000000"/>
              </w:rPr>
              <w:t>0.60</w:t>
            </w:r>
          </w:p>
        </w:tc>
      </w:tr>
      <w:tr w:rsidR="00160482" w:rsidRPr="00160482" w14:paraId="3D6153C0" w14:textId="77777777" w:rsidTr="00160482">
        <w:trPr>
          <w:trHeight w:val="318"/>
        </w:trPr>
        <w:tc>
          <w:tcPr>
            <w:tcW w:w="2817" w:type="dxa"/>
            <w:tcBorders>
              <w:top w:val="nil"/>
              <w:left w:val="nil"/>
              <w:bottom w:val="nil"/>
              <w:right w:val="nil"/>
            </w:tcBorders>
            <w:shd w:val="clear" w:color="auto" w:fill="FFFFFF" w:themeFill="background1"/>
            <w:noWrap/>
            <w:vAlign w:val="bottom"/>
            <w:hideMark/>
          </w:tcPr>
          <w:p w14:paraId="18497E7A" w14:textId="77777777" w:rsidR="00160482" w:rsidRPr="00160482" w:rsidRDefault="00160482" w:rsidP="00160482">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5685D0A1" w14:textId="77777777" w:rsidR="00160482" w:rsidRPr="00160482" w:rsidRDefault="00160482" w:rsidP="00160482">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66A1A72C" w14:textId="77777777" w:rsidR="00160482" w:rsidRPr="00160482" w:rsidRDefault="00160482" w:rsidP="00160482">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62973865" w14:textId="77777777" w:rsidR="00160482" w:rsidRPr="00160482" w:rsidRDefault="00160482" w:rsidP="00160482">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5E5B6CBB"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74672D4E" w14:textId="77777777" w:rsidR="00160482" w:rsidRPr="00160482" w:rsidRDefault="00160482" w:rsidP="00160482">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541EE57" w14:textId="77777777" w:rsidR="00160482" w:rsidRPr="00160482" w:rsidRDefault="00160482" w:rsidP="00160482">
            <w:pPr>
              <w:spacing w:line="240" w:lineRule="auto"/>
              <w:ind w:firstLine="0"/>
              <w:jc w:val="right"/>
              <w:rPr>
                <w:color w:val="000000"/>
              </w:rPr>
            </w:pPr>
            <w:r w:rsidRPr="00160482">
              <w:rPr>
                <w:color w:val="000000"/>
              </w:rPr>
              <w:t>0.49</w:t>
            </w:r>
          </w:p>
        </w:tc>
      </w:tr>
      <w:tr w:rsidR="00160482" w:rsidRPr="00160482" w14:paraId="56CCDC5B" w14:textId="77777777" w:rsidTr="00160482">
        <w:trPr>
          <w:trHeight w:val="318"/>
        </w:trPr>
        <w:tc>
          <w:tcPr>
            <w:tcW w:w="2817" w:type="dxa"/>
            <w:tcBorders>
              <w:top w:val="nil"/>
              <w:left w:val="nil"/>
              <w:bottom w:val="nil"/>
              <w:right w:val="nil"/>
            </w:tcBorders>
            <w:shd w:val="clear" w:color="auto" w:fill="FFFFFF" w:themeFill="background1"/>
            <w:noWrap/>
            <w:vAlign w:val="bottom"/>
            <w:hideMark/>
          </w:tcPr>
          <w:p w14:paraId="59D6C5EA" w14:textId="77777777" w:rsidR="00160482" w:rsidRPr="00160482" w:rsidRDefault="00160482" w:rsidP="00160482">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1F7381B2" w14:textId="77777777" w:rsidR="00160482" w:rsidRPr="00160482" w:rsidRDefault="00160482" w:rsidP="00160482">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D433B6B" w14:textId="77777777" w:rsidR="00160482" w:rsidRPr="00160482" w:rsidRDefault="00160482" w:rsidP="00160482">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074B42BA" w14:textId="77777777" w:rsidR="00160482" w:rsidRPr="00160482" w:rsidRDefault="00160482" w:rsidP="00160482">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6D4B9EA7"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91258A5" w14:textId="77777777" w:rsidR="00160482" w:rsidRPr="00160482" w:rsidRDefault="00160482" w:rsidP="00160482">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1FDF5BAE" w14:textId="77777777" w:rsidR="00160482" w:rsidRPr="00160482" w:rsidRDefault="00160482" w:rsidP="00160482">
            <w:pPr>
              <w:spacing w:line="240" w:lineRule="auto"/>
              <w:ind w:firstLine="0"/>
              <w:jc w:val="right"/>
              <w:rPr>
                <w:color w:val="000000"/>
              </w:rPr>
            </w:pPr>
            <w:r w:rsidRPr="00160482">
              <w:rPr>
                <w:color w:val="000000"/>
              </w:rPr>
              <w:t>0.65</w:t>
            </w:r>
          </w:p>
        </w:tc>
      </w:tr>
      <w:tr w:rsidR="00160482" w:rsidRPr="00160482" w14:paraId="7246637C" w14:textId="77777777" w:rsidTr="00160482">
        <w:trPr>
          <w:trHeight w:val="318"/>
        </w:trPr>
        <w:tc>
          <w:tcPr>
            <w:tcW w:w="2817" w:type="dxa"/>
            <w:tcBorders>
              <w:top w:val="nil"/>
              <w:left w:val="nil"/>
              <w:bottom w:val="nil"/>
              <w:right w:val="nil"/>
            </w:tcBorders>
            <w:shd w:val="clear" w:color="auto" w:fill="FFFFFF" w:themeFill="background1"/>
            <w:noWrap/>
            <w:vAlign w:val="bottom"/>
            <w:hideMark/>
          </w:tcPr>
          <w:p w14:paraId="0C2E671A" w14:textId="77777777" w:rsidR="00160482" w:rsidRPr="00160482" w:rsidRDefault="00160482" w:rsidP="00160482">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6B361454" w14:textId="77777777" w:rsidR="00160482" w:rsidRPr="00160482" w:rsidRDefault="00160482" w:rsidP="00160482">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14B6CA16" w14:textId="77777777" w:rsidR="00160482" w:rsidRPr="00160482" w:rsidRDefault="00160482" w:rsidP="00160482">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4373734D" w14:textId="77777777" w:rsidR="00160482" w:rsidRPr="00160482" w:rsidRDefault="00160482" w:rsidP="00160482">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3F1B2B7D"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0601E13" w14:textId="77777777" w:rsidR="00160482" w:rsidRPr="00160482" w:rsidRDefault="00160482" w:rsidP="00160482">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526E7334" w14:textId="77777777" w:rsidR="00160482" w:rsidRPr="00160482" w:rsidRDefault="00160482" w:rsidP="00160482">
            <w:pPr>
              <w:spacing w:line="240" w:lineRule="auto"/>
              <w:ind w:firstLine="0"/>
              <w:jc w:val="right"/>
              <w:rPr>
                <w:color w:val="000000"/>
              </w:rPr>
            </w:pPr>
            <w:r w:rsidRPr="00160482">
              <w:rPr>
                <w:color w:val="000000"/>
              </w:rPr>
              <w:t>0.49</w:t>
            </w:r>
          </w:p>
        </w:tc>
      </w:tr>
      <w:tr w:rsidR="00160482" w:rsidRPr="00160482" w14:paraId="58556F23" w14:textId="77777777" w:rsidTr="00160482">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116384D6" w14:textId="77777777" w:rsidR="00160482" w:rsidRPr="00160482" w:rsidRDefault="00160482" w:rsidP="00160482">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1EBB1BA" w14:textId="77777777" w:rsidR="00160482" w:rsidRPr="00160482" w:rsidRDefault="00160482" w:rsidP="00160482">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3A0DF7F3" w14:textId="77777777" w:rsidR="00160482" w:rsidRPr="00160482" w:rsidRDefault="00160482" w:rsidP="00160482">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44EDF4C7" w14:textId="77777777" w:rsidR="00160482" w:rsidRPr="00160482" w:rsidRDefault="00160482" w:rsidP="00160482">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77D4456A" w14:textId="77777777" w:rsidR="00160482" w:rsidRPr="00160482" w:rsidRDefault="00160482" w:rsidP="00160482">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577EC85" w14:textId="77777777" w:rsidR="00160482" w:rsidRPr="00160482" w:rsidRDefault="00160482" w:rsidP="00160482">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04B96B48" w14:textId="77777777" w:rsidR="00160482" w:rsidRPr="00160482" w:rsidRDefault="00160482" w:rsidP="00160482">
            <w:pPr>
              <w:spacing w:line="240" w:lineRule="auto"/>
              <w:ind w:firstLine="0"/>
              <w:jc w:val="right"/>
              <w:rPr>
                <w:color w:val="000000"/>
              </w:rPr>
            </w:pPr>
            <w:r w:rsidRPr="00160482">
              <w:rPr>
                <w:color w:val="000000"/>
              </w:rPr>
              <w:t>0.38</w:t>
            </w:r>
          </w:p>
        </w:tc>
      </w:tr>
    </w:tbl>
    <w:p w14:paraId="54442722" w14:textId="634521CE" w:rsidR="008A47B3" w:rsidRDefault="00A679EA" w:rsidP="008A47B3">
      <w:pPr>
        <w:pStyle w:val="Heading2"/>
      </w:pPr>
      <w:r>
        <w:br w:type="column"/>
      </w:r>
      <w:bookmarkStart w:id="333" w:name="_Toc25154329"/>
      <w:commentRangeStart w:id="334"/>
      <w:r w:rsidR="008A47B3">
        <w:lastRenderedPageBreak/>
        <w:t>Figures</w:t>
      </w:r>
      <w:bookmarkEnd w:id="333"/>
      <w:commentRangeEnd w:id="334"/>
      <w:r w:rsidR="004418E8">
        <w:rPr>
          <w:rStyle w:val="CommentReference"/>
          <w:b w:val="0"/>
        </w:rPr>
        <w:commentReference w:id="334"/>
      </w:r>
    </w:p>
    <w:p w14:paraId="5786CEAF" w14:textId="559E2BF3" w:rsidR="00A679EA" w:rsidRDefault="00A679EA" w:rsidP="00CC386C">
      <w:pPr>
        <w:ind w:firstLine="0"/>
      </w:pPr>
      <w:r>
        <w:rPr>
          <w:noProof/>
        </w:rPr>
        <w:drawing>
          <wp:inline distT="0" distB="0" distL="0" distR="0" wp14:anchorId="2FC011BC" wp14:editId="76752FD6">
            <wp:extent cx="3893820" cy="5562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69B3E8D0" w14:textId="75DCE654" w:rsidR="00BE74B1" w:rsidRDefault="00A679EA" w:rsidP="00402890">
      <w:pPr>
        <w:pStyle w:val="Tableheading"/>
      </w:pPr>
      <w:proofErr w:type="gramStart"/>
      <w:r>
        <w:t>Figure 1.</w:t>
      </w:r>
      <w:proofErr w:type="gramEnd"/>
      <w:r>
        <w:t xml:space="preserve"> </w:t>
      </w:r>
      <w:r w:rsidR="00170DE5">
        <w:t xml:space="preserve">Top panel: </w:t>
      </w:r>
      <w:r w:rsidR="0074148C">
        <w:t xml:space="preserve">a </w:t>
      </w:r>
      <w:r>
        <w:t xml:space="preserve">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w:t>
      </w:r>
      <w:r w:rsidR="0036055A">
        <w:t>, also known as Muskmelon</w:t>
      </w:r>
      <w:r>
        <w:t>.</w:t>
      </w:r>
      <w:r w:rsidR="00170DE5">
        <w:t xml:space="preserve"> Lower panel: </w:t>
      </w:r>
      <w:r w:rsidR="0074148C">
        <w:t>t</w:t>
      </w:r>
      <w:r w:rsidR="00170DE5">
        <w:t>he location of Guana Island within the British Virgin Islands.</w:t>
      </w:r>
    </w:p>
    <w:p w14:paraId="367D106A" w14:textId="77777777" w:rsidR="00BE74B1" w:rsidRDefault="00BE74B1">
      <w:pPr>
        <w:spacing w:after="200" w:line="276" w:lineRule="auto"/>
        <w:ind w:firstLine="0"/>
      </w:pPr>
      <w:r>
        <w:br w:type="page"/>
      </w:r>
    </w:p>
    <w:p w14:paraId="6C090032" w14:textId="77777777" w:rsidR="00402890" w:rsidRDefault="00A679EA" w:rsidP="00CC386C">
      <w:pPr>
        <w:widowControl w:val="0"/>
        <w:ind w:firstLine="0"/>
        <w:rPr>
          <w:rStyle w:val="TableheadingChar"/>
        </w:rPr>
      </w:pPr>
      <w:r>
        <w:rPr>
          <w:noProof/>
        </w:rPr>
        <w:lastRenderedPageBreak/>
        <w:drawing>
          <wp:inline distT="0" distB="0" distL="0" distR="0" wp14:anchorId="08B91D15" wp14:editId="392309FB">
            <wp:extent cx="5048252" cy="6057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3507190D" w14:textId="40DBD1D5" w:rsidR="00A679EA" w:rsidRPr="00402890" w:rsidRDefault="00A679EA" w:rsidP="00402890">
      <w:pPr>
        <w:pStyle w:val="Tableheading"/>
        <w:rPr>
          <w:rStyle w:val="TableheadingChar"/>
        </w:rPr>
      </w:pPr>
      <w:commentRangeStart w:id="335"/>
      <w:proofErr w:type="gramStart"/>
      <w:r w:rsidRPr="00402890">
        <w:rPr>
          <w:rStyle w:val="TableheadingChar"/>
        </w:rPr>
        <w:t>Figure 2</w:t>
      </w:r>
      <w:commentRangeEnd w:id="335"/>
      <w:r w:rsidR="00B01AA2">
        <w:rPr>
          <w:rStyle w:val="CommentReference"/>
        </w:rPr>
        <w:commentReference w:id="335"/>
      </w:r>
      <w:r w:rsidRPr="00402890">
        <w:rPr>
          <w:rStyle w:val="TableheadingChar"/>
        </w:rPr>
        <w:t>.</w:t>
      </w:r>
      <w:proofErr w:type="gramEnd"/>
      <w:r w:rsidRPr="00402890">
        <w:rPr>
          <w:rStyle w:val="TableheadingChar"/>
        </w:rPr>
        <w:t xml:space="preserve"> </w:t>
      </w:r>
      <w:r w:rsidR="00193852">
        <w:rPr>
          <w:rStyle w:val="TableheadingChar"/>
        </w:rPr>
        <w:t>Lines represent s</w:t>
      </w:r>
      <w:r w:rsidR="00B01AA2">
        <w:rPr>
          <w:rStyle w:val="TableheadingChar"/>
        </w:rPr>
        <w:t>moothed conditional means using the negative binomial distribution and the formula y ~ x, where y is a target (rows) and x is a surrogate (columns</w:t>
      </w:r>
      <w:r w:rsidR="00193852">
        <w:rPr>
          <w:rStyle w:val="TableheadingChar"/>
        </w:rPr>
        <w:t>)</w:t>
      </w:r>
      <w:r w:rsidR="00B01AA2">
        <w:rPr>
          <w:rStyle w:val="TableheadingChar"/>
        </w:rPr>
        <w:t xml:space="preserve">. </w:t>
      </w:r>
      <w:r w:rsidR="00193852">
        <w:rPr>
          <w:rStyle w:val="TableheadingChar"/>
        </w:rPr>
        <w:t xml:space="preserve">Shaded portions represent </w:t>
      </w:r>
      <w:r w:rsidR="00193852" w:rsidRPr="00402890">
        <w:rPr>
          <w:rStyle w:val="TableheadingChar"/>
        </w:rPr>
        <w:t>95% confidence</w:t>
      </w:r>
      <w:r w:rsidR="00193852">
        <w:rPr>
          <w:rStyle w:val="TableheadingChar"/>
        </w:rPr>
        <w:t xml:space="preserve"> intervals of fitted values.</w:t>
      </w:r>
      <w:r w:rsidR="00193852" w:rsidRPr="00402890">
        <w:rPr>
          <w:rStyle w:val="TableheadingChar"/>
        </w:rPr>
        <w:t xml:space="preserve"> </w:t>
      </w:r>
      <w:proofErr w:type="spellStart"/>
      <w:r w:rsidRPr="00402890">
        <w:rPr>
          <w:rStyle w:val="TableheadingChar"/>
        </w:rPr>
        <w:t>Nagelkerke’s</w:t>
      </w:r>
      <w:proofErr w:type="spellEnd"/>
      <w:r w:rsidRPr="00402890">
        <w:rPr>
          <w:rStyle w:val="TableheadingChar"/>
        </w:rPr>
        <w:t xml:space="preserve">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00402890" w:rsidRPr="00402890">
        <w:rPr>
          <w:rStyle w:val="TableheadingChar"/>
        </w:rPr>
        <w:t xml:space="preserve">) are shown </w:t>
      </w:r>
      <w:r w:rsidRPr="00402890">
        <w:rPr>
          <w:rStyle w:val="TableheadingChar"/>
        </w:rPr>
        <w:t xml:space="preserve">for the </w:t>
      </w:r>
      <w:r w:rsidR="00B01AA2">
        <w:rPr>
          <w:rStyle w:val="TableheadingChar"/>
        </w:rPr>
        <w:t>top (i.e. most competitive)</w:t>
      </w:r>
      <w:r w:rsidRPr="00402890">
        <w:rPr>
          <w:rStyle w:val="TableheadingChar"/>
        </w:rPr>
        <w:t xml:space="preserve"> surrogate for each </w:t>
      </w:r>
      <w:r w:rsidR="00B01AA2">
        <w:rPr>
          <w:rStyle w:val="TableheadingChar"/>
        </w:rPr>
        <w:t>target</w:t>
      </w:r>
      <w:r w:rsidRPr="00402890">
        <w:rPr>
          <w:rStyle w:val="TableheadingChar"/>
        </w:rPr>
        <w:t>.</w:t>
      </w:r>
      <w:r w:rsidR="00115801">
        <w:rPr>
          <w:rStyle w:val="TableheadingChar"/>
        </w:rPr>
        <w:t xml:space="preserve"> Rugosity measured in centimeters.</w:t>
      </w:r>
      <w:r w:rsidR="00B01AA2">
        <w:rPr>
          <w:rStyle w:val="TableheadingChar"/>
        </w:rPr>
        <w:t xml:space="preserve"> Data </w:t>
      </w:r>
      <w:r w:rsidR="00193852">
        <w:rPr>
          <w:rStyle w:val="TableheadingChar"/>
        </w:rPr>
        <w:t xml:space="preserve">were </w:t>
      </w:r>
      <w:r w:rsidR="00B01AA2">
        <w:rPr>
          <w:rStyle w:val="TableheadingChar"/>
        </w:rPr>
        <w:t>collected from 8 coral reefs around Guana Island, BVI from 1992-2018.</w:t>
      </w:r>
    </w:p>
    <w:p w14:paraId="252ECCE3" w14:textId="76EB7B8F" w:rsidR="00A679EA" w:rsidRDefault="00A679EA" w:rsidP="00CC386C">
      <w:pPr>
        <w:widowControl w:val="0"/>
        <w:ind w:firstLine="0"/>
      </w:pPr>
      <w:r>
        <w:rPr>
          <w:noProof/>
        </w:rPr>
        <w:lastRenderedPageBreak/>
        <w:drawing>
          <wp:inline distT="114300" distB="114300" distL="114300" distR="114300" wp14:anchorId="6F2B8A1A" wp14:editId="15175CF3">
            <wp:extent cx="5254413" cy="3940812"/>
            <wp:effectExtent l="0" t="0" r="3810" b="2540"/>
            <wp:docPr id="13"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0FC1BB47" w14:textId="6DC6328F" w:rsidR="000C4FAD" w:rsidRDefault="000C4FAD" w:rsidP="000C4FAD">
      <w:pPr>
        <w:pStyle w:val="Tableheading"/>
      </w:pPr>
      <w:commentRangeStart w:id="336"/>
      <w:commentRangeStart w:id="337"/>
      <w:commentRangeStart w:id="338"/>
      <w:proofErr w:type="gramStart"/>
      <w:r>
        <w:t>Figure 3</w:t>
      </w:r>
      <w:commentRangeEnd w:id="336"/>
      <w:commentRangeEnd w:id="337"/>
      <w:r w:rsidR="00453D6E">
        <w:rPr>
          <w:rStyle w:val="CommentReference"/>
        </w:rPr>
        <w:commentReference w:id="337"/>
      </w:r>
      <w:commentRangeEnd w:id="338"/>
      <w:r w:rsidR="00453D6E">
        <w:rPr>
          <w:rStyle w:val="CommentReference"/>
        </w:rPr>
        <w:commentReference w:id="338"/>
      </w:r>
      <w:r>
        <w:rPr>
          <w:rStyle w:val="CommentReference"/>
        </w:rPr>
        <w:commentReference w:id="336"/>
      </w:r>
      <w:r>
        <w:t>.</w:t>
      </w:r>
      <w:proofErr w:type="gramEnd"/>
      <w:r>
        <w:t xml:space="preserve"> </w:t>
      </w:r>
      <w:commentRangeStart w:id="339"/>
      <w:r>
        <w:t xml:space="preserve">This figure </w:t>
      </w:r>
      <w:commentRangeEnd w:id="339"/>
      <w:r>
        <w:rPr>
          <w:rStyle w:val="CommentReference"/>
        </w:rPr>
        <w:commentReference w:id="339"/>
      </w:r>
      <w:r>
        <w:t xml:space="preserve">helps to visualize changes in coral richness for a given amount of coral cover over a 27 year period. </w:t>
      </w:r>
      <w:r>
        <w:rPr>
          <w:rStyle w:val="TableheadingChar"/>
        </w:rPr>
        <w:t xml:space="preserve">Solid lines represent predictions colored by year using the negative binomial distribution and the formula y ~ x + year, where y </w:t>
      </w:r>
      <w:r w:rsidR="00516C2E">
        <w:rPr>
          <w:rStyle w:val="TableheadingChar"/>
        </w:rPr>
        <w:t xml:space="preserve">is </w:t>
      </w:r>
      <w:r>
        <w:rPr>
          <w:rStyle w:val="TableheadingChar"/>
        </w:rPr>
        <w:t>coral richness, x is coral cover, and year is a categorical predictor. The formula y ~ x + year</w:t>
      </w:r>
      <w:r w:rsidR="00516C2E">
        <w:rPr>
          <w:rStyle w:val="TableheadingChar"/>
        </w:rPr>
        <w:t>,</w:t>
      </w:r>
      <w:r>
        <w:rPr>
          <w:rStyle w:val="TableheadingChar"/>
        </w:rPr>
        <w:t xml:space="preserve"> with year as a trend</w:t>
      </w:r>
      <w:r w:rsidR="00516C2E">
        <w:rPr>
          <w:rStyle w:val="TableheadingChar"/>
        </w:rPr>
        <w:t>,</w:t>
      </w:r>
      <w:r>
        <w:rPr>
          <w:rStyle w:val="TableheadingChar"/>
        </w:rPr>
        <w:t xml:space="preserve">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67CD0B09" w14:textId="77777777" w:rsidR="00BE74B1" w:rsidRDefault="00BE74B1">
      <w:pPr>
        <w:spacing w:after="200" w:line="276" w:lineRule="auto"/>
        <w:ind w:firstLine="0"/>
      </w:pPr>
      <w:r>
        <w:br w:type="page"/>
      </w:r>
    </w:p>
    <w:p w14:paraId="61426175" w14:textId="1042A553" w:rsidR="00A679EA" w:rsidRDefault="00A679EA" w:rsidP="00CC386C">
      <w:pPr>
        <w:widowControl w:val="0"/>
        <w:ind w:left="480" w:hanging="480"/>
      </w:pPr>
      <w:r>
        <w:rPr>
          <w:noProof/>
        </w:rPr>
        <w:lastRenderedPageBreak/>
        <w:drawing>
          <wp:inline distT="114300" distB="114300" distL="114300" distR="114300" wp14:anchorId="53392101" wp14:editId="1D2C33ED">
            <wp:extent cx="5254413" cy="3940810"/>
            <wp:effectExtent l="0" t="0" r="3810" b="2540"/>
            <wp:docPr id="18"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C353C8D" w14:textId="678E7F0C" w:rsidR="00516C2E" w:rsidRDefault="00516C2E" w:rsidP="00516C2E">
      <w:pPr>
        <w:pStyle w:val="Tableheading"/>
      </w:pPr>
      <w:commentRangeStart w:id="340"/>
      <w:proofErr w:type="gramStart"/>
      <w:r>
        <w:t>Figure 4.</w:t>
      </w:r>
      <w:proofErr w:type="gramEnd"/>
      <w:r>
        <w:t xml:space="preserve"> </w:t>
      </w:r>
      <w:commentRangeEnd w:id="340"/>
      <w:r>
        <w:rPr>
          <w:rStyle w:val="CommentReference"/>
        </w:rPr>
        <w:commentReference w:id="340"/>
      </w:r>
      <w:r>
        <w:t>This figure helps to visualize differences in sponge richness for a given amount of coral cover among 8 coral reefs</w:t>
      </w:r>
      <w:r w:rsidRPr="00516C2E">
        <w:rPr>
          <w:rStyle w:val="TableheadingChar"/>
        </w:rPr>
        <w:t xml:space="preserve"> </w:t>
      </w:r>
      <w:r>
        <w:rPr>
          <w:rStyle w:val="TableheadingChar"/>
        </w:rPr>
        <w:t>around Guana Island, BVI</w:t>
      </w:r>
      <w:r>
        <w:t xml:space="preserve">.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3FEAA48" w14:textId="77777777" w:rsidR="00BE74B1" w:rsidRDefault="00BE74B1">
      <w:pPr>
        <w:spacing w:after="200" w:line="276" w:lineRule="auto"/>
        <w:ind w:firstLine="0"/>
      </w:pPr>
      <w:r>
        <w:br w:type="page"/>
      </w:r>
    </w:p>
    <w:p w14:paraId="36567A09" w14:textId="402D46B7" w:rsidR="00A679EA" w:rsidRDefault="00A679EA" w:rsidP="00CC386C">
      <w:pPr>
        <w:widowControl w:val="0"/>
        <w:ind w:left="480" w:hanging="480"/>
      </w:pPr>
      <w:r>
        <w:rPr>
          <w:noProof/>
        </w:rPr>
        <w:lastRenderedPageBreak/>
        <w:drawing>
          <wp:inline distT="114300" distB="114300" distL="114300" distR="114300" wp14:anchorId="0139433D" wp14:editId="2FD277AA">
            <wp:extent cx="5254413" cy="3940810"/>
            <wp:effectExtent l="0" t="0" r="3810" b="2540"/>
            <wp:docPr id="14"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189B2B65" w14:textId="347B2050" w:rsidR="00516C2E" w:rsidRDefault="00516C2E" w:rsidP="00516C2E">
      <w:pPr>
        <w:pStyle w:val="Tableheading"/>
      </w:pPr>
      <w:proofErr w:type="gramStart"/>
      <w:r>
        <w:t>Figure 5.</w:t>
      </w:r>
      <w:proofErr w:type="gramEnd"/>
      <w:r>
        <w:t xml:space="preserve"> </w:t>
      </w:r>
      <w:commentRangeStart w:id="341"/>
      <w:r>
        <w:t xml:space="preserve">This figure </w:t>
      </w:r>
      <w:commentRangeEnd w:id="341"/>
      <w:r>
        <w:rPr>
          <w:rStyle w:val="CommentReference"/>
        </w:rPr>
        <w:commentReference w:id="341"/>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E433DE9" w14:textId="77777777" w:rsidR="00BE74B1" w:rsidRDefault="00BE74B1">
      <w:pPr>
        <w:spacing w:after="200" w:line="276" w:lineRule="auto"/>
        <w:ind w:firstLine="0"/>
      </w:pPr>
      <w:r>
        <w:br w:type="page"/>
      </w:r>
    </w:p>
    <w:p w14:paraId="3889D548" w14:textId="7BD750CA" w:rsidR="00114084" w:rsidRDefault="00114084" w:rsidP="00CC386C">
      <w:pPr>
        <w:widowControl w:val="0"/>
        <w:ind w:left="480" w:hanging="480"/>
      </w:pPr>
      <w:r>
        <w:rPr>
          <w:noProof/>
        </w:rPr>
        <w:lastRenderedPageBreak/>
        <w:drawing>
          <wp:inline distT="0" distB="0" distL="0" distR="0" wp14:anchorId="6756EBD1" wp14:editId="31181C0B">
            <wp:extent cx="5303520" cy="36461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19">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72A620BE" w14:textId="3582E9D7" w:rsidR="0091759B" w:rsidRDefault="0091759B" w:rsidP="0091759B">
      <w:pPr>
        <w:pStyle w:val="Tableheading"/>
      </w:pPr>
      <w:commentRangeStart w:id="342"/>
      <w:proofErr w:type="gramStart"/>
      <w:r>
        <w:t>Figure 6.</w:t>
      </w:r>
      <w:proofErr w:type="gramEnd"/>
      <w:r>
        <w:t xml:space="preserve"> </w:t>
      </w:r>
      <w:commentRangeEnd w:id="342"/>
      <w:r>
        <w:rPr>
          <w:rStyle w:val="CommentReference"/>
        </w:rPr>
        <w:commentReference w:id="342"/>
      </w:r>
      <w:r>
        <w:t xml:space="preserve">This figure helps to visualize </w:t>
      </w:r>
      <w:commentRangeStart w:id="343"/>
      <w:r>
        <w:t>differences in fish richness for a given amount of rugosity</w:t>
      </w:r>
      <w:commentRangeEnd w:id="343"/>
      <w:r>
        <w:rPr>
          <w:rStyle w:val="CommentReference"/>
        </w:rPr>
        <w:commentReference w:id="343"/>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68E4A811" w14:textId="77777777" w:rsidR="00BE74B1" w:rsidRDefault="00BE74B1">
      <w:pPr>
        <w:spacing w:after="200" w:line="276" w:lineRule="auto"/>
        <w:ind w:firstLine="0"/>
      </w:pPr>
      <w:r>
        <w:br w:type="page"/>
      </w:r>
    </w:p>
    <w:p w14:paraId="4FAEE767" w14:textId="44AAD61B" w:rsidR="00114084" w:rsidRDefault="00114084" w:rsidP="00CC386C">
      <w:pPr>
        <w:widowControl w:val="0"/>
        <w:ind w:left="480" w:hanging="480"/>
      </w:pPr>
      <w:r>
        <w:rPr>
          <w:noProof/>
        </w:rPr>
        <w:lastRenderedPageBreak/>
        <w:drawing>
          <wp:inline distT="0" distB="0" distL="0" distR="0" wp14:anchorId="4A8B16E0" wp14:editId="00B903F9">
            <wp:extent cx="5303520" cy="36461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0">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3CAB8BDE" w14:textId="6EFAECEF" w:rsidR="0091759B" w:rsidRDefault="0091759B" w:rsidP="0091759B">
      <w:pPr>
        <w:pStyle w:val="Tableheading"/>
      </w:pPr>
      <w:commentRangeStart w:id="344"/>
      <w:proofErr w:type="gramStart"/>
      <w:r>
        <w:t>Figure 7.</w:t>
      </w:r>
      <w:proofErr w:type="gramEnd"/>
      <w:r>
        <w:t xml:space="preserve"> </w:t>
      </w:r>
      <w:commentRangeEnd w:id="344"/>
      <w:r>
        <w:rPr>
          <w:rStyle w:val="CommentReference"/>
        </w:rPr>
        <w:commentReference w:id="344"/>
      </w:r>
      <w:r>
        <w:t xml:space="preserve">This figure helps to visualize </w:t>
      </w:r>
      <w:commentRangeStart w:id="345"/>
      <w:r>
        <w:t>differences in combined richness, as the sum of coral, fish, and sponge richness, for a given amount of rugosity</w:t>
      </w:r>
      <w:commentRangeEnd w:id="345"/>
      <w:r>
        <w:rPr>
          <w:rStyle w:val="CommentReference"/>
        </w:rPr>
        <w:commentReference w:id="345"/>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3F3EFFC2" w14:textId="77777777" w:rsidR="00BE74B1" w:rsidRDefault="00BE74B1">
      <w:pPr>
        <w:spacing w:after="200" w:line="276" w:lineRule="auto"/>
        <w:ind w:firstLine="0"/>
      </w:pPr>
      <w:r>
        <w:br w:type="page"/>
      </w:r>
    </w:p>
    <w:p w14:paraId="792D00A2" w14:textId="27108159" w:rsidR="00A679EA" w:rsidRDefault="00A679EA" w:rsidP="00CC386C">
      <w:pPr>
        <w:widowControl w:val="0"/>
        <w:ind w:left="480" w:hanging="480"/>
      </w:pPr>
      <w:r>
        <w:rPr>
          <w:noProof/>
        </w:rPr>
        <w:lastRenderedPageBreak/>
        <w:drawing>
          <wp:inline distT="114300" distB="114300" distL="114300" distR="114300" wp14:anchorId="3F56735C" wp14:editId="5C3DAF77">
            <wp:extent cx="5254413" cy="3940810"/>
            <wp:effectExtent l="0" t="0" r="3810" b="2540"/>
            <wp:docPr id="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254812" cy="3941109"/>
                    </a:xfrm>
                    <a:prstGeom prst="rect">
                      <a:avLst/>
                    </a:prstGeom>
                    <a:ln/>
                  </pic:spPr>
                </pic:pic>
              </a:graphicData>
            </a:graphic>
          </wp:inline>
        </w:drawing>
      </w:r>
    </w:p>
    <w:p w14:paraId="61F64A8B" w14:textId="4F1EB1A8" w:rsidR="00516C2E" w:rsidRDefault="00516C2E" w:rsidP="00516C2E">
      <w:pPr>
        <w:pStyle w:val="Tableheading"/>
      </w:pPr>
      <w:proofErr w:type="gramStart"/>
      <w:r>
        <w:t>Figure 8.</w:t>
      </w:r>
      <w:proofErr w:type="gramEnd"/>
      <w:r>
        <w:t xml:space="preserve"> </w:t>
      </w:r>
      <w:commentRangeStart w:id="346"/>
      <w:r>
        <w:t xml:space="preserve">This figure </w:t>
      </w:r>
      <w:commentRangeEnd w:id="346"/>
      <w:r>
        <w:rPr>
          <w:rStyle w:val="CommentReference"/>
        </w:rPr>
        <w:commentReference w:id="346"/>
      </w:r>
      <w:r>
        <w:t xml:space="preserve">helps to visualize changes in combined richness, as the sum of coral, fish, and sponge richness,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3EE3FF6" w14:textId="77777777" w:rsidR="008A47B3" w:rsidRDefault="008A47B3">
      <w:pPr>
        <w:spacing w:after="200" w:line="276" w:lineRule="auto"/>
        <w:ind w:firstLine="0"/>
      </w:pPr>
      <w:r>
        <w:br w:type="page"/>
      </w:r>
    </w:p>
    <w:p w14:paraId="1796B8E7" w14:textId="780FDB4E" w:rsidR="008A47B3" w:rsidRDefault="008A47B3" w:rsidP="008A47B3">
      <w:pPr>
        <w:pStyle w:val="Heading2"/>
      </w:pPr>
      <w:bookmarkStart w:id="347" w:name="_Toc25154330"/>
      <w:commentRangeStart w:id="348"/>
      <w:r>
        <w:lastRenderedPageBreak/>
        <w:t>Appendices</w:t>
      </w:r>
      <w:bookmarkEnd w:id="347"/>
      <w:commentRangeEnd w:id="348"/>
      <w:r w:rsidR="004418E8">
        <w:rPr>
          <w:rStyle w:val="CommentReference"/>
          <w:b w:val="0"/>
        </w:rPr>
        <w:commentReference w:id="348"/>
      </w:r>
    </w:p>
    <w:p w14:paraId="135D2A7D" w14:textId="77777777" w:rsidR="008A47B3" w:rsidRDefault="008A47B3">
      <w:pPr>
        <w:spacing w:after="200" w:line="276" w:lineRule="auto"/>
        <w:ind w:firstLine="0"/>
      </w:pPr>
      <w:r>
        <w:br w:type="page"/>
      </w:r>
    </w:p>
    <w:p w14:paraId="12957725" w14:textId="11BF918F" w:rsidR="00A679EA" w:rsidRDefault="0018320D" w:rsidP="008A47B3">
      <w:pPr>
        <w:widowControl w:val="0"/>
        <w:spacing w:line="240" w:lineRule="auto"/>
        <w:ind w:firstLine="0"/>
      </w:pPr>
      <w:commentRangeStart w:id="349"/>
      <w:r w:rsidRPr="0018320D">
        <w:lastRenderedPageBreak/>
        <w:t>Table A.1</w:t>
      </w:r>
      <w:r>
        <w:t>.</w:t>
      </w:r>
      <w:r w:rsidR="00A679EA">
        <w:t xml:space="preserve"> </w:t>
      </w:r>
      <w:commentRangeEnd w:id="349"/>
      <w:r w:rsidR="009B749C">
        <w:rPr>
          <w:rStyle w:val="CommentReference"/>
        </w:rPr>
        <w:commentReference w:id="349"/>
      </w:r>
      <w:r w:rsidR="00A679EA">
        <w:t>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653D70" w:rsidRPr="008D1BA7" w14:paraId="456FC2D8" w14:textId="77777777" w:rsidTr="008818CB">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0B088862" w14:textId="77777777" w:rsidR="00653D70" w:rsidRPr="008D1BA7" w:rsidRDefault="00653D70" w:rsidP="00CC386C">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6164C515" w14:textId="77777777" w:rsidR="00653D70" w:rsidRPr="008D1BA7" w:rsidRDefault="00653D70" w:rsidP="00CC386C">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71E99A48" w14:textId="77777777" w:rsidR="00653D70" w:rsidRPr="008D1BA7" w:rsidRDefault="00653D70" w:rsidP="00CC386C">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9D0AC53" w14:textId="77777777" w:rsidR="00653D70" w:rsidRPr="008D1BA7" w:rsidRDefault="00653D70" w:rsidP="00CC386C">
            <w:pPr>
              <w:spacing w:line="240" w:lineRule="auto"/>
              <w:ind w:firstLine="0"/>
              <w:rPr>
                <w:sz w:val="16"/>
                <w:szCs w:val="18"/>
              </w:rPr>
            </w:pPr>
            <w:r w:rsidRPr="008D1BA7">
              <w:rPr>
                <w:sz w:val="16"/>
                <w:szCs w:val="18"/>
              </w:rPr>
              <w:t>Fish common name cont.</w:t>
            </w:r>
          </w:p>
        </w:tc>
      </w:tr>
      <w:tr w:rsidR="00653D70" w:rsidRPr="008D1BA7" w14:paraId="596318D8"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B92B860" w14:textId="77777777" w:rsidR="00653D70" w:rsidRPr="008D1BA7" w:rsidRDefault="00653D70" w:rsidP="00CC386C">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76B827E5" w14:textId="77777777" w:rsidR="00653D70" w:rsidRPr="008D1BA7" w:rsidRDefault="00653D70" w:rsidP="00CC386C">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11DF611F" w14:textId="77777777" w:rsidR="00653D70" w:rsidRPr="008D1BA7" w:rsidRDefault="00653D70" w:rsidP="00CC386C">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419DAF83" w14:textId="77777777" w:rsidR="00653D70" w:rsidRPr="008D1BA7" w:rsidRDefault="00653D70" w:rsidP="00CC386C">
            <w:pPr>
              <w:spacing w:line="240" w:lineRule="auto"/>
              <w:ind w:firstLine="0"/>
              <w:rPr>
                <w:sz w:val="16"/>
                <w:szCs w:val="18"/>
              </w:rPr>
            </w:pPr>
            <w:r w:rsidRPr="008D1BA7">
              <w:rPr>
                <w:sz w:val="16"/>
                <w:szCs w:val="18"/>
              </w:rPr>
              <w:t>yellowtail hamlet</w:t>
            </w:r>
          </w:p>
        </w:tc>
      </w:tr>
      <w:tr w:rsidR="00653D70" w:rsidRPr="008D1BA7" w14:paraId="68F64CB4" w14:textId="77777777" w:rsidTr="008818CB">
        <w:trPr>
          <w:trHeight w:val="20"/>
        </w:trPr>
        <w:tc>
          <w:tcPr>
            <w:tcW w:w="2268" w:type="dxa"/>
            <w:shd w:val="clear" w:color="auto" w:fill="FFFFFF" w:themeFill="background1"/>
            <w:noWrap/>
            <w:hideMark/>
          </w:tcPr>
          <w:p w14:paraId="49BCF1A8" w14:textId="77777777" w:rsidR="00653D70" w:rsidRPr="008D1BA7" w:rsidRDefault="00653D70" w:rsidP="00CC386C">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708F960A" w14:textId="77777777" w:rsidR="00653D70" w:rsidRPr="008D1BA7" w:rsidRDefault="00653D70" w:rsidP="00CC386C">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4F7BFFEF" w14:textId="77777777" w:rsidR="00653D70" w:rsidRPr="008D1BA7" w:rsidRDefault="00653D70" w:rsidP="00CC386C">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631648DE" w14:textId="77777777" w:rsidR="00653D70" w:rsidRPr="008D1BA7" w:rsidRDefault="00653D70" w:rsidP="00CC386C">
            <w:pPr>
              <w:spacing w:line="240" w:lineRule="auto"/>
              <w:ind w:firstLine="0"/>
              <w:rPr>
                <w:sz w:val="16"/>
                <w:szCs w:val="18"/>
              </w:rPr>
            </w:pPr>
            <w:r w:rsidRPr="008D1BA7">
              <w:rPr>
                <w:sz w:val="16"/>
                <w:szCs w:val="18"/>
              </w:rPr>
              <w:t>shy hamlet</w:t>
            </w:r>
          </w:p>
        </w:tc>
      </w:tr>
      <w:tr w:rsidR="00653D70" w:rsidRPr="008D1BA7" w14:paraId="043CB3F7"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E99059" w14:textId="77777777" w:rsidR="00653D70" w:rsidRPr="008D1BA7" w:rsidRDefault="00653D70" w:rsidP="00CC386C">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A5382F1" w14:textId="77777777" w:rsidR="00653D70" w:rsidRPr="008D1BA7" w:rsidRDefault="00653D70" w:rsidP="00CC386C">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50D344DF" w14:textId="77777777" w:rsidR="00653D70" w:rsidRPr="008D1BA7" w:rsidRDefault="00653D70" w:rsidP="00CC386C">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5405F960" w14:textId="77777777" w:rsidR="00653D70" w:rsidRPr="008D1BA7" w:rsidRDefault="00653D70" w:rsidP="00CC386C">
            <w:pPr>
              <w:spacing w:line="240" w:lineRule="auto"/>
              <w:ind w:firstLine="0"/>
              <w:rPr>
                <w:sz w:val="16"/>
                <w:szCs w:val="18"/>
              </w:rPr>
            </w:pPr>
            <w:r w:rsidRPr="008D1BA7">
              <w:rPr>
                <w:sz w:val="16"/>
                <w:szCs w:val="18"/>
              </w:rPr>
              <w:t>indigo hamlet</w:t>
            </w:r>
          </w:p>
        </w:tc>
      </w:tr>
      <w:tr w:rsidR="00653D70" w:rsidRPr="008D1BA7" w14:paraId="196CB69E" w14:textId="77777777" w:rsidTr="008818CB">
        <w:trPr>
          <w:trHeight w:val="20"/>
        </w:trPr>
        <w:tc>
          <w:tcPr>
            <w:tcW w:w="2268" w:type="dxa"/>
            <w:shd w:val="clear" w:color="auto" w:fill="FFFFFF" w:themeFill="background1"/>
            <w:noWrap/>
            <w:hideMark/>
          </w:tcPr>
          <w:p w14:paraId="27D0C746" w14:textId="77777777" w:rsidR="00653D70" w:rsidRPr="008D1BA7" w:rsidRDefault="00653D70" w:rsidP="00CC386C">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0F799948" w14:textId="77777777" w:rsidR="00653D70" w:rsidRPr="008D1BA7" w:rsidRDefault="00653D70" w:rsidP="00CC386C">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46FA1242" w14:textId="77777777" w:rsidR="00653D70" w:rsidRPr="008D1BA7" w:rsidRDefault="00653D70" w:rsidP="00CC386C">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029B432D" w14:textId="77777777" w:rsidR="00653D70" w:rsidRPr="008D1BA7" w:rsidRDefault="00653D70" w:rsidP="00CC386C">
            <w:pPr>
              <w:spacing w:line="240" w:lineRule="auto"/>
              <w:ind w:firstLine="0"/>
              <w:rPr>
                <w:sz w:val="16"/>
                <w:szCs w:val="18"/>
              </w:rPr>
            </w:pPr>
            <w:r w:rsidRPr="008D1BA7">
              <w:rPr>
                <w:sz w:val="16"/>
                <w:szCs w:val="18"/>
              </w:rPr>
              <w:t>black hamlet</w:t>
            </w:r>
          </w:p>
        </w:tc>
      </w:tr>
      <w:tr w:rsidR="00653D70" w:rsidRPr="008D1BA7" w14:paraId="06AFEA39"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AA697C0" w14:textId="77777777" w:rsidR="00653D70" w:rsidRPr="008D1BA7" w:rsidRDefault="00653D70" w:rsidP="00CC386C">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6418951D" w14:textId="77777777" w:rsidR="00653D70" w:rsidRPr="008D1BA7" w:rsidRDefault="00653D70" w:rsidP="00CC386C">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E1D56D3" w14:textId="77777777" w:rsidR="00653D70" w:rsidRPr="008D1BA7" w:rsidRDefault="00653D70" w:rsidP="00CC386C">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66989599" w14:textId="77777777" w:rsidR="00653D70" w:rsidRPr="008D1BA7" w:rsidRDefault="00653D70" w:rsidP="00CC386C">
            <w:pPr>
              <w:spacing w:line="240" w:lineRule="auto"/>
              <w:ind w:firstLine="0"/>
              <w:rPr>
                <w:sz w:val="16"/>
                <w:szCs w:val="18"/>
              </w:rPr>
            </w:pPr>
            <w:r w:rsidRPr="008D1BA7">
              <w:rPr>
                <w:sz w:val="16"/>
                <w:szCs w:val="18"/>
              </w:rPr>
              <w:t>barred hamlet</w:t>
            </w:r>
          </w:p>
        </w:tc>
      </w:tr>
      <w:tr w:rsidR="00653D70" w:rsidRPr="008D1BA7" w14:paraId="6BE3B6BE" w14:textId="77777777" w:rsidTr="008818CB">
        <w:trPr>
          <w:trHeight w:val="20"/>
        </w:trPr>
        <w:tc>
          <w:tcPr>
            <w:tcW w:w="2268" w:type="dxa"/>
            <w:shd w:val="clear" w:color="auto" w:fill="FFFFFF" w:themeFill="background1"/>
            <w:noWrap/>
            <w:hideMark/>
          </w:tcPr>
          <w:p w14:paraId="25B945CE" w14:textId="77777777" w:rsidR="00653D70" w:rsidRPr="008D1BA7" w:rsidRDefault="00653D70" w:rsidP="00CC386C">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4FB7B30C" w14:textId="77777777" w:rsidR="00653D70" w:rsidRPr="008D1BA7" w:rsidRDefault="00653D70" w:rsidP="00CC386C">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555CAA93" w14:textId="77777777" w:rsidR="00653D70" w:rsidRPr="008D1BA7" w:rsidRDefault="00653D70" w:rsidP="00CC386C">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5F08B3B9" w14:textId="77777777" w:rsidR="00653D70" w:rsidRPr="008D1BA7" w:rsidRDefault="00653D70" w:rsidP="00CC386C">
            <w:pPr>
              <w:spacing w:line="240" w:lineRule="auto"/>
              <w:ind w:firstLine="0"/>
              <w:rPr>
                <w:sz w:val="16"/>
                <w:szCs w:val="18"/>
              </w:rPr>
            </w:pPr>
            <w:r w:rsidRPr="008D1BA7">
              <w:rPr>
                <w:sz w:val="16"/>
                <w:szCs w:val="18"/>
              </w:rPr>
              <w:t>tan hamlet</w:t>
            </w:r>
          </w:p>
        </w:tc>
      </w:tr>
      <w:tr w:rsidR="00653D70" w:rsidRPr="008D1BA7" w14:paraId="78A4CB7B"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9E67E81" w14:textId="77777777" w:rsidR="00653D70" w:rsidRPr="008D1BA7" w:rsidRDefault="00653D70" w:rsidP="00CC386C">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3A8FC87F" w14:textId="77777777" w:rsidR="00653D70" w:rsidRPr="008D1BA7" w:rsidRDefault="00653D70" w:rsidP="00CC386C">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390B7B5E" w14:textId="77777777" w:rsidR="00653D70" w:rsidRPr="008D1BA7" w:rsidRDefault="00653D70" w:rsidP="00CC386C">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088886B7" w14:textId="77777777" w:rsidR="00653D70" w:rsidRPr="008D1BA7" w:rsidRDefault="00653D70" w:rsidP="00CC386C">
            <w:pPr>
              <w:spacing w:line="240" w:lineRule="auto"/>
              <w:ind w:firstLine="0"/>
              <w:rPr>
                <w:sz w:val="16"/>
                <w:szCs w:val="18"/>
              </w:rPr>
            </w:pPr>
            <w:r w:rsidRPr="008D1BA7">
              <w:rPr>
                <w:sz w:val="16"/>
                <w:szCs w:val="18"/>
              </w:rPr>
              <w:t>butter hamlet</w:t>
            </w:r>
          </w:p>
        </w:tc>
      </w:tr>
      <w:tr w:rsidR="00653D70" w:rsidRPr="008D1BA7" w14:paraId="74D23D1C" w14:textId="77777777" w:rsidTr="008818CB">
        <w:trPr>
          <w:trHeight w:val="20"/>
        </w:trPr>
        <w:tc>
          <w:tcPr>
            <w:tcW w:w="2268" w:type="dxa"/>
            <w:shd w:val="clear" w:color="auto" w:fill="FFFFFF" w:themeFill="background1"/>
            <w:noWrap/>
            <w:hideMark/>
          </w:tcPr>
          <w:p w14:paraId="651F25F1" w14:textId="77777777" w:rsidR="00653D70" w:rsidRPr="008D1BA7" w:rsidRDefault="00653D70" w:rsidP="00CC386C">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76FF7CEB" w14:textId="77777777" w:rsidR="00653D70" w:rsidRPr="008D1BA7" w:rsidRDefault="00653D70" w:rsidP="00CC386C">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42683291" w14:textId="77777777" w:rsidR="00653D70" w:rsidRPr="008D1BA7" w:rsidRDefault="00653D70" w:rsidP="00CC386C">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3268AD6F" w14:textId="77777777" w:rsidR="00653D70" w:rsidRPr="008D1BA7" w:rsidRDefault="00653D70" w:rsidP="00CC386C">
            <w:pPr>
              <w:spacing w:line="240" w:lineRule="auto"/>
              <w:ind w:firstLine="0"/>
              <w:rPr>
                <w:sz w:val="16"/>
                <w:szCs w:val="18"/>
              </w:rPr>
            </w:pPr>
            <w:proofErr w:type="spellStart"/>
            <w:r w:rsidRPr="008D1BA7">
              <w:rPr>
                <w:sz w:val="16"/>
                <w:szCs w:val="18"/>
              </w:rPr>
              <w:t>boga</w:t>
            </w:r>
            <w:proofErr w:type="spellEnd"/>
          </w:p>
        </w:tc>
      </w:tr>
      <w:tr w:rsidR="00653D70" w:rsidRPr="008D1BA7" w14:paraId="423E1033"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07F4772" w14:textId="77777777" w:rsidR="00653D70" w:rsidRPr="008D1BA7" w:rsidRDefault="00653D70" w:rsidP="00CC386C">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6DE4A605" w14:textId="77777777" w:rsidR="00653D70" w:rsidRPr="008D1BA7" w:rsidRDefault="00653D70" w:rsidP="00CC386C">
            <w:pPr>
              <w:spacing w:line="240" w:lineRule="auto"/>
              <w:ind w:firstLine="0"/>
              <w:rPr>
                <w:sz w:val="16"/>
                <w:szCs w:val="18"/>
              </w:rPr>
            </w:pPr>
            <w:proofErr w:type="spellStart"/>
            <w:r w:rsidRPr="008D1BA7">
              <w:rPr>
                <w:sz w:val="16"/>
                <w:szCs w:val="18"/>
              </w:rPr>
              <w:t>trumpetfish</w:t>
            </w:r>
            <w:proofErr w:type="spellEnd"/>
          </w:p>
        </w:tc>
        <w:tc>
          <w:tcPr>
            <w:tcW w:w="2160" w:type="dxa"/>
            <w:shd w:val="clear" w:color="auto" w:fill="FFFFFF" w:themeFill="background1"/>
            <w:noWrap/>
            <w:hideMark/>
          </w:tcPr>
          <w:p w14:paraId="77C20433" w14:textId="77777777" w:rsidR="00653D70" w:rsidRPr="008D1BA7" w:rsidRDefault="00653D70" w:rsidP="00CC386C">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6928186E" w14:textId="77777777" w:rsidR="00653D70" w:rsidRPr="008D1BA7" w:rsidRDefault="00653D70" w:rsidP="00CC386C">
            <w:pPr>
              <w:spacing w:line="240" w:lineRule="auto"/>
              <w:ind w:firstLine="0"/>
              <w:rPr>
                <w:sz w:val="16"/>
                <w:szCs w:val="18"/>
              </w:rPr>
            </w:pPr>
            <w:r w:rsidRPr="008D1BA7">
              <w:rPr>
                <w:sz w:val="16"/>
                <w:szCs w:val="18"/>
              </w:rPr>
              <w:t>gray chub</w:t>
            </w:r>
          </w:p>
        </w:tc>
      </w:tr>
      <w:tr w:rsidR="00653D70" w:rsidRPr="008D1BA7" w14:paraId="3E0FA4CC" w14:textId="77777777" w:rsidTr="008818CB">
        <w:trPr>
          <w:trHeight w:val="20"/>
        </w:trPr>
        <w:tc>
          <w:tcPr>
            <w:tcW w:w="2268" w:type="dxa"/>
            <w:shd w:val="clear" w:color="auto" w:fill="FFFFFF" w:themeFill="background1"/>
            <w:noWrap/>
            <w:hideMark/>
          </w:tcPr>
          <w:p w14:paraId="62003F01" w14:textId="77777777" w:rsidR="00653D70" w:rsidRPr="008D1BA7" w:rsidRDefault="00653D70" w:rsidP="00CC386C">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E7DF855" w14:textId="77777777" w:rsidR="00653D70" w:rsidRPr="008D1BA7" w:rsidRDefault="00653D70" w:rsidP="00CC386C">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1ACAF19" w14:textId="77777777" w:rsidR="00653D70" w:rsidRPr="008D1BA7" w:rsidRDefault="00653D70" w:rsidP="00CC386C">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58C5F9DE" w14:textId="77777777" w:rsidR="00653D70" w:rsidRPr="008D1BA7" w:rsidRDefault="00653D70" w:rsidP="00CC386C">
            <w:pPr>
              <w:spacing w:line="240" w:lineRule="auto"/>
              <w:ind w:firstLine="0"/>
              <w:rPr>
                <w:sz w:val="16"/>
                <w:szCs w:val="18"/>
              </w:rPr>
            </w:pPr>
            <w:r w:rsidRPr="008D1BA7">
              <w:rPr>
                <w:sz w:val="16"/>
                <w:szCs w:val="18"/>
              </w:rPr>
              <w:t>hogfish</w:t>
            </w:r>
          </w:p>
        </w:tc>
      </w:tr>
      <w:tr w:rsidR="00653D70" w:rsidRPr="008D1BA7" w14:paraId="737C5B49"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9320D35" w14:textId="77777777" w:rsidR="00653D70" w:rsidRPr="008D1BA7" w:rsidRDefault="00653D70" w:rsidP="00CC386C">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1031A810" w14:textId="77777777" w:rsidR="00653D70" w:rsidRPr="008D1BA7" w:rsidRDefault="00653D70" w:rsidP="00CC386C">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5C092063" w14:textId="77777777" w:rsidR="00653D70" w:rsidRPr="008D1BA7" w:rsidRDefault="00653D70" w:rsidP="00CC386C">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652C671B" w14:textId="77777777" w:rsidR="00653D70" w:rsidRPr="008D1BA7" w:rsidRDefault="00653D70" w:rsidP="00CC386C">
            <w:pPr>
              <w:spacing w:line="240" w:lineRule="auto"/>
              <w:ind w:firstLine="0"/>
              <w:rPr>
                <w:sz w:val="16"/>
                <w:szCs w:val="18"/>
              </w:rPr>
            </w:pPr>
            <w:r w:rsidRPr="008D1BA7">
              <w:rPr>
                <w:sz w:val="16"/>
                <w:szCs w:val="18"/>
              </w:rPr>
              <w:t>spotted trunkfish</w:t>
            </w:r>
          </w:p>
        </w:tc>
      </w:tr>
      <w:tr w:rsidR="00653D70" w:rsidRPr="008D1BA7" w14:paraId="3239A366" w14:textId="77777777" w:rsidTr="008818CB">
        <w:trPr>
          <w:trHeight w:val="20"/>
        </w:trPr>
        <w:tc>
          <w:tcPr>
            <w:tcW w:w="2268" w:type="dxa"/>
            <w:shd w:val="clear" w:color="auto" w:fill="FFFFFF" w:themeFill="background1"/>
            <w:noWrap/>
            <w:hideMark/>
          </w:tcPr>
          <w:p w14:paraId="04C6EF9E" w14:textId="77777777" w:rsidR="00653D70" w:rsidRPr="008D1BA7" w:rsidRDefault="00653D70" w:rsidP="00CC386C">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5EE329AF" w14:textId="77777777" w:rsidR="00653D70" w:rsidRPr="008D1BA7" w:rsidRDefault="00653D70" w:rsidP="00CC386C">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4BC2FBA2" w14:textId="77777777" w:rsidR="00653D70" w:rsidRPr="008D1BA7" w:rsidRDefault="00653D70" w:rsidP="00CC386C">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123C669F" w14:textId="77777777" w:rsidR="00653D70" w:rsidRPr="008D1BA7" w:rsidRDefault="00653D70" w:rsidP="00CC386C">
            <w:pPr>
              <w:spacing w:line="240" w:lineRule="auto"/>
              <w:ind w:firstLine="0"/>
              <w:rPr>
                <w:sz w:val="16"/>
                <w:szCs w:val="18"/>
              </w:rPr>
            </w:pPr>
            <w:r w:rsidRPr="008D1BA7">
              <w:rPr>
                <w:sz w:val="16"/>
                <w:szCs w:val="18"/>
              </w:rPr>
              <w:t>scrawled cowfish</w:t>
            </w:r>
          </w:p>
        </w:tc>
      </w:tr>
      <w:tr w:rsidR="00653D70" w:rsidRPr="008D1BA7" w14:paraId="06394FCC"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83E5E63" w14:textId="77777777" w:rsidR="00653D70" w:rsidRPr="008D1BA7" w:rsidRDefault="00653D70" w:rsidP="00CC386C">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3BB7F01B" w14:textId="77777777" w:rsidR="00653D70" w:rsidRPr="008D1BA7" w:rsidRDefault="00653D70" w:rsidP="00CC386C">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1A83041E" w14:textId="77777777" w:rsidR="00653D70" w:rsidRPr="008D1BA7" w:rsidRDefault="00653D70" w:rsidP="00CC386C">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2F41B13D" w14:textId="77777777" w:rsidR="00653D70" w:rsidRPr="008D1BA7" w:rsidRDefault="00653D70" w:rsidP="00CC386C">
            <w:pPr>
              <w:spacing w:line="240" w:lineRule="auto"/>
              <w:ind w:firstLine="0"/>
              <w:rPr>
                <w:sz w:val="16"/>
                <w:szCs w:val="18"/>
              </w:rPr>
            </w:pPr>
            <w:r w:rsidRPr="008D1BA7">
              <w:rPr>
                <w:sz w:val="16"/>
                <w:szCs w:val="18"/>
              </w:rPr>
              <w:t>smooth trunkfish</w:t>
            </w:r>
          </w:p>
        </w:tc>
      </w:tr>
      <w:tr w:rsidR="00653D70" w:rsidRPr="008D1BA7" w14:paraId="470B1E04" w14:textId="77777777" w:rsidTr="008818CB">
        <w:trPr>
          <w:trHeight w:val="20"/>
        </w:trPr>
        <w:tc>
          <w:tcPr>
            <w:tcW w:w="2268" w:type="dxa"/>
            <w:shd w:val="clear" w:color="auto" w:fill="FFFFFF" w:themeFill="background1"/>
            <w:noWrap/>
            <w:hideMark/>
          </w:tcPr>
          <w:p w14:paraId="5FB70865" w14:textId="77777777" w:rsidR="00653D70" w:rsidRPr="008D1BA7" w:rsidRDefault="00653D70" w:rsidP="00CC386C">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0BC9E8E1" w14:textId="77777777" w:rsidR="00653D70" w:rsidRPr="008D1BA7" w:rsidRDefault="00653D70" w:rsidP="00CC386C">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5BF7BF93" w14:textId="77777777" w:rsidR="00653D70" w:rsidRPr="008D1BA7" w:rsidRDefault="00653D70" w:rsidP="00CC386C">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4A7D6150" w14:textId="77777777" w:rsidR="00653D70" w:rsidRPr="008D1BA7" w:rsidRDefault="00653D70" w:rsidP="00CC386C">
            <w:pPr>
              <w:spacing w:line="240" w:lineRule="auto"/>
              <w:ind w:firstLine="0"/>
              <w:rPr>
                <w:sz w:val="16"/>
                <w:szCs w:val="18"/>
              </w:rPr>
            </w:pPr>
            <w:r w:rsidRPr="008D1BA7">
              <w:rPr>
                <w:sz w:val="16"/>
                <w:szCs w:val="18"/>
              </w:rPr>
              <w:t>schoolmaster snapper</w:t>
            </w:r>
          </w:p>
        </w:tc>
      </w:tr>
      <w:tr w:rsidR="00653D70" w:rsidRPr="008D1BA7" w14:paraId="212A4E3B"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8B6522" w14:textId="77777777" w:rsidR="00653D70" w:rsidRPr="008D1BA7" w:rsidRDefault="00653D70" w:rsidP="00CC386C">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4EB38F7C" w14:textId="77777777" w:rsidR="00653D70" w:rsidRPr="008D1BA7" w:rsidRDefault="00653D70" w:rsidP="00CC386C">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5994627C" w14:textId="77777777" w:rsidR="00653D70" w:rsidRPr="008D1BA7" w:rsidRDefault="00653D70" w:rsidP="00CC386C">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2C93121B" w14:textId="77777777" w:rsidR="00653D70" w:rsidRPr="008D1BA7" w:rsidRDefault="00653D70" w:rsidP="00CC386C">
            <w:pPr>
              <w:spacing w:line="240" w:lineRule="auto"/>
              <w:ind w:firstLine="0"/>
              <w:rPr>
                <w:sz w:val="16"/>
                <w:szCs w:val="18"/>
              </w:rPr>
            </w:pPr>
            <w:r w:rsidRPr="008D1BA7">
              <w:rPr>
                <w:sz w:val="16"/>
                <w:szCs w:val="18"/>
              </w:rPr>
              <w:t>gray snapper</w:t>
            </w:r>
          </w:p>
        </w:tc>
      </w:tr>
      <w:tr w:rsidR="00653D70" w:rsidRPr="008D1BA7" w14:paraId="1095134E" w14:textId="77777777" w:rsidTr="008818CB">
        <w:trPr>
          <w:trHeight w:val="20"/>
        </w:trPr>
        <w:tc>
          <w:tcPr>
            <w:tcW w:w="2268" w:type="dxa"/>
            <w:shd w:val="clear" w:color="auto" w:fill="FFFFFF" w:themeFill="background1"/>
            <w:noWrap/>
            <w:hideMark/>
          </w:tcPr>
          <w:p w14:paraId="6F07FEA7" w14:textId="77777777" w:rsidR="00653D70" w:rsidRPr="008D1BA7" w:rsidRDefault="00653D70" w:rsidP="00CC386C">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0C148FA" w14:textId="77777777" w:rsidR="00653D70" w:rsidRPr="008D1BA7" w:rsidRDefault="00653D70" w:rsidP="00CC386C">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32195F7C" w14:textId="77777777" w:rsidR="00653D70" w:rsidRPr="008D1BA7" w:rsidRDefault="00653D70" w:rsidP="00CC386C">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1270E886" w14:textId="77777777" w:rsidR="00653D70" w:rsidRPr="008D1BA7" w:rsidRDefault="00653D70" w:rsidP="00CC386C">
            <w:pPr>
              <w:spacing w:line="240" w:lineRule="auto"/>
              <w:ind w:firstLine="0"/>
              <w:rPr>
                <w:sz w:val="16"/>
                <w:szCs w:val="18"/>
              </w:rPr>
            </w:pPr>
            <w:r w:rsidRPr="008D1BA7">
              <w:rPr>
                <w:sz w:val="16"/>
                <w:szCs w:val="18"/>
              </w:rPr>
              <w:t>dog snapper</w:t>
            </w:r>
          </w:p>
        </w:tc>
      </w:tr>
      <w:tr w:rsidR="00653D70" w:rsidRPr="008D1BA7" w14:paraId="3330441C"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2125AC6" w14:textId="77777777" w:rsidR="00653D70" w:rsidRPr="008D1BA7" w:rsidRDefault="00653D70" w:rsidP="00CC386C">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553123B0" w14:textId="77777777" w:rsidR="00653D70" w:rsidRPr="008D1BA7" w:rsidRDefault="00653D70" w:rsidP="00CC386C">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5932F4E5" w14:textId="77777777" w:rsidR="00653D70" w:rsidRPr="008D1BA7" w:rsidRDefault="00653D70" w:rsidP="00CC386C">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12E9ECDB" w14:textId="77777777" w:rsidR="00653D70" w:rsidRPr="008D1BA7" w:rsidRDefault="00653D70" w:rsidP="00CC386C">
            <w:pPr>
              <w:spacing w:line="240" w:lineRule="auto"/>
              <w:ind w:firstLine="0"/>
              <w:rPr>
                <w:sz w:val="16"/>
                <w:szCs w:val="18"/>
              </w:rPr>
            </w:pPr>
            <w:r w:rsidRPr="008D1BA7">
              <w:rPr>
                <w:sz w:val="16"/>
                <w:szCs w:val="18"/>
              </w:rPr>
              <w:t>mahogany snapper</w:t>
            </w:r>
          </w:p>
        </w:tc>
      </w:tr>
      <w:tr w:rsidR="00653D70" w:rsidRPr="008D1BA7" w14:paraId="46499481" w14:textId="77777777" w:rsidTr="008818CB">
        <w:trPr>
          <w:trHeight w:val="20"/>
        </w:trPr>
        <w:tc>
          <w:tcPr>
            <w:tcW w:w="2268" w:type="dxa"/>
            <w:shd w:val="clear" w:color="auto" w:fill="FFFFFF" w:themeFill="background1"/>
            <w:noWrap/>
            <w:hideMark/>
          </w:tcPr>
          <w:p w14:paraId="5DB1A2A3" w14:textId="77777777" w:rsidR="00653D70" w:rsidRPr="008D1BA7" w:rsidRDefault="00653D70" w:rsidP="00CC386C">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02B93776" w14:textId="77777777" w:rsidR="00653D70" w:rsidRPr="008D1BA7" w:rsidRDefault="00653D70" w:rsidP="00CC386C">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16916118" w14:textId="77777777" w:rsidR="00653D70" w:rsidRPr="008D1BA7" w:rsidRDefault="00653D70" w:rsidP="00CC386C">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6246842D" w14:textId="77777777" w:rsidR="00653D70" w:rsidRPr="008D1BA7" w:rsidRDefault="00653D70" w:rsidP="00CC386C">
            <w:pPr>
              <w:spacing w:line="240" w:lineRule="auto"/>
              <w:ind w:firstLine="0"/>
              <w:rPr>
                <w:sz w:val="16"/>
                <w:szCs w:val="18"/>
              </w:rPr>
            </w:pPr>
            <w:r w:rsidRPr="008D1BA7">
              <w:rPr>
                <w:sz w:val="16"/>
                <w:szCs w:val="18"/>
              </w:rPr>
              <w:t>lane snapper</w:t>
            </w:r>
          </w:p>
        </w:tc>
      </w:tr>
      <w:tr w:rsidR="00653D70" w:rsidRPr="008D1BA7" w14:paraId="4F5D000E"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FD2F0C2" w14:textId="77777777" w:rsidR="00653D70" w:rsidRPr="008D1BA7" w:rsidRDefault="00653D70" w:rsidP="00CC386C">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2A6AF86D" w14:textId="77777777" w:rsidR="00653D70" w:rsidRPr="008D1BA7" w:rsidRDefault="00653D70" w:rsidP="00CC386C">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64C93F0B" w14:textId="77777777" w:rsidR="00653D70" w:rsidRPr="008D1BA7" w:rsidRDefault="00653D70" w:rsidP="00CC386C">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178473D9" w14:textId="77777777" w:rsidR="00653D70" w:rsidRPr="008D1BA7" w:rsidRDefault="00653D70" w:rsidP="00CC386C">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653D70" w:rsidRPr="008D1BA7" w14:paraId="0CA2F236" w14:textId="77777777" w:rsidTr="008818CB">
        <w:trPr>
          <w:trHeight w:val="20"/>
        </w:trPr>
        <w:tc>
          <w:tcPr>
            <w:tcW w:w="2268" w:type="dxa"/>
            <w:shd w:val="clear" w:color="auto" w:fill="FFFFFF" w:themeFill="background1"/>
            <w:noWrap/>
            <w:hideMark/>
          </w:tcPr>
          <w:p w14:paraId="3DD80A14" w14:textId="77777777" w:rsidR="00653D70" w:rsidRPr="008D1BA7" w:rsidRDefault="00653D70" w:rsidP="00CC386C">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240777CF" w14:textId="77777777" w:rsidR="00653D70" w:rsidRPr="008D1BA7" w:rsidRDefault="00653D70" w:rsidP="00CC386C">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4D8C122C" w14:textId="77777777" w:rsidR="00653D70" w:rsidRPr="008D1BA7" w:rsidRDefault="00653D70" w:rsidP="00CC386C">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11A1F0E3" w14:textId="77777777" w:rsidR="00653D70" w:rsidRPr="008D1BA7" w:rsidRDefault="00653D70" w:rsidP="00CC386C">
            <w:pPr>
              <w:spacing w:line="240" w:lineRule="auto"/>
              <w:ind w:firstLine="0"/>
              <w:rPr>
                <w:sz w:val="16"/>
                <w:szCs w:val="18"/>
              </w:rPr>
            </w:pPr>
            <w:r w:rsidRPr="008D1BA7">
              <w:rPr>
                <w:sz w:val="16"/>
                <w:szCs w:val="18"/>
              </w:rPr>
              <w:t>yellowtail damselfish</w:t>
            </w:r>
          </w:p>
        </w:tc>
      </w:tr>
      <w:tr w:rsidR="00653D70" w:rsidRPr="008D1BA7" w14:paraId="4809794D"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232A881" w14:textId="77777777" w:rsidR="00653D70" w:rsidRPr="008D1BA7" w:rsidRDefault="00653D70" w:rsidP="00CC386C">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4C77411E" w14:textId="77777777" w:rsidR="00653D70" w:rsidRPr="008D1BA7" w:rsidRDefault="00653D70" w:rsidP="00CC386C">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1609F717" w14:textId="77777777" w:rsidR="00653D70" w:rsidRPr="008D1BA7" w:rsidRDefault="00653D70" w:rsidP="00CC386C">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758E302" w14:textId="77777777" w:rsidR="00653D70" w:rsidRPr="008D1BA7" w:rsidRDefault="00653D70" w:rsidP="00CC386C">
            <w:pPr>
              <w:spacing w:line="240" w:lineRule="auto"/>
              <w:ind w:firstLine="0"/>
              <w:rPr>
                <w:sz w:val="16"/>
                <w:szCs w:val="18"/>
              </w:rPr>
            </w:pPr>
            <w:r w:rsidRPr="008D1BA7">
              <w:rPr>
                <w:sz w:val="16"/>
                <w:szCs w:val="18"/>
              </w:rPr>
              <w:t>fringed filefish</w:t>
            </w:r>
          </w:p>
        </w:tc>
      </w:tr>
      <w:tr w:rsidR="00653D70" w:rsidRPr="008D1BA7" w14:paraId="2630D187" w14:textId="77777777" w:rsidTr="008818CB">
        <w:trPr>
          <w:trHeight w:val="20"/>
        </w:trPr>
        <w:tc>
          <w:tcPr>
            <w:tcW w:w="2268" w:type="dxa"/>
            <w:shd w:val="clear" w:color="auto" w:fill="FFFFFF" w:themeFill="background1"/>
            <w:noWrap/>
            <w:hideMark/>
          </w:tcPr>
          <w:p w14:paraId="2E7F53F1" w14:textId="77777777" w:rsidR="00653D70" w:rsidRPr="008D1BA7" w:rsidRDefault="00653D70" w:rsidP="00CC386C">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65C41DA3" w14:textId="77777777" w:rsidR="00653D70" w:rsidRPr="008D1BA7" w:rsidRDefault="00653D70" w:rsidP="00CC386C">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2FB1F54B" w14:textId="77777777" w:rsidR="00653D70" w:rsidRPr="008D1BA7" w:rsidRDefault="00653D70" w:rsidP="00CC386C">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591C1A7B" w14:textId="77777777" w:rsidR="00653D70" w:rsidRPr="008D1BA7" w:rsidRDefault="00653D70" w:rsidP="00CC386C">
            <w:pPr>
              <w:spacing w:line="240" w:lineRule="auto"/>
              <w:ind w:firstLine="0"/>
              <w:rPr>
                <w:sz w:val="16"/>
                <w:szCs w:val="18"/>
              </w:rPr>
            </w:pPr>
            <w:r w:rsidRPr="008D1BA7">
              <w:rPr>
                <w:sz w:val="16"/>
                <w:szCs w:val="18"/>
              </w:rPr>
              <w:t>slender filefish</w:t>
            </w:r>
          </w:p>
        </w:tc>
      </w:tr>
      <w:tr w:rsidR="00653D70" w:rsidRPr="008D1BA7" w14:paraId="21294757"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9E2F0A6" w14:textId="77777777" w:rsidR="00653D70" w:rsidRPr="008D1BA7" w:rsidRDefault="00653D70" w:rsidP="00CC386C">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5236EA84" w14:textId="77777777" w:rsidR="00653D70" w:rsidRPr="008D1BA7" w:rsidRDefault="00653D70" w:rsidP="00CC386C">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1FCFBE78" w14:textId="77777777" w:rsidR="00653D70" w:rsidRPr="008D1BA7" w:rsidRDefault="00653D70" w:rsidP="00CC386C">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7FCAC660" w14:textId="77777777" w:rsidR="00653D70" w:rsidRPr="008D1BA7" w:rsidRDefault="00653D70" w:rsidP="00CC386C">
            <w:pPr>
              <w:spacing w:line="240" w:lineRule="auto"/>
              <w:ind w:firstLine="0"/>
              <w:rPr>
                <w:sz w:val="16"/>
                <w:szCs w:val="18"/>
              </w:rPr>
            </w:pPr>
            <w:r w:rsidRPr="008D1BA7">
              <w:rPr>
                <w:sz w:val="16"/>
                <w:szCs w:val="18"/>
              </w:rPr>
              <w:t>yellow goatfish</w:t>
            </w:r>
          </w:p>
        </w:tc>
      </w:tr>
      <w:tr w:rsidR="00653D70" w:rsidRPr="008D1BA7" w14:paraId="5A71920D" w14:textId="77777777" w:rsidTr="008818CB">
        <w:trPr>
          <w:trHeight w:val="20"/>
        </w:trPr>
        <w:tc>
          <w:tcPr>
            <w:tcW w:w="2268" w:type="dxa"/>
            <w:shd w:val="clear" w:color="auto" w:fill="FFFFFF" w:themeFill="background1"/>
            <w:noWrap/>
            <w:hideMark/>
          </w:tcPr>
          <w:p w14:paraId="47A28ED3" w14:textId="77777777" w:rsidR="00653D70" w:rsidRPr="008D1BA7" w:rsidRDefault="00653D70" w:rsidP="00CC386C">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424E13A9" w14:textId="77777777" w:rsidR="00653D70" w:rsidRPr="008D1BA7" w:rsidRDefault="00653D70" w:rsidP="00CC386C">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8552086" w14:textId="77777777" w:rsidR="00653D70" w:rsidRPr="008D1BA7" w:rsidRDefault="00653D70" w:rsidP="00CC386C">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04CD7E43" w14:textId="77777777" w:rsidR="00653D70" w:rsidRPr="008D1BA7" w:rsidRDefault="00653D70" w:rsidP="00CC386C">
            <w:pPr>
              <w:spacing w:line="240" w:lineRule="auto"/>
              <w:ind w:firstLine="0"/>
              <w:rPr>
                <w:sz w:val="16"/>
                <w:szCs w:val="18"/>
              </w:rPr>
            </w:pPr>
            <w:r w:rsidRPr="008D1BA7">
              <w:rPr>
                <w:sz w:val="16"/>
                <w:szCs w:val="18"/>
              </w:rPr>
              <w:t>tiger grouper</w:t>
            </w:r>
          </w:p>
        </w:tc>
      </w:tr>
      <w:tr w:rsidR="00653D70" w:rsidRPr="008D1BA7" w14:paraId="5A39E175"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1FCE206" w14:textId="77777777" w:rsidR="00653D70" w:rsidRPr="008D1BA7" w:rsidRDefault="00653D70" w:rsidP="00CC386C">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6D77F032" w14:textId="77777777" w:rsidR="00653D70" w:rsidRPr="008D1BA7" w:rsidRDefault="00653D70" w:rsidP="00CC386C">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2D469D36" w14:textId="77777777" w:rsidR="00653D70" w:rsidRPr="008D1BA7" w:rsidRDefault="00653D70" w:rsidP="00CC386C">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0909DB97" w14:textId="77777777" w:rsidR="00653D70" w:rsidRPr="008D1BA7" w:rsidRDefault="00653D70" w:rsidP="00CC386C">
            <w:pPr>
              <w:spacing w:line="240" w:lineRule="auto"/>
              <w:ind w:firstLine="0"/>
              <w:rPr>
                <w:sz w:val="16"/>
                <w:szCs w:val="18"/>
              </w:rPr>
            </w:pPr>
            <w:r w:rsidRPr="008D1BA7">
              <w:rPr>
                <w:sz w:val="16"/>
                <w:szCs w:val="18"/>
              </w:rPr>
              <w:t>yellowfin grouper</w:t>
            </w:r>
          </w:p>
        </w:tc>
      </w:tr>
      <w:tr w:rsidR="00653D70" w:rsidRPr="008D1BA7" w14:paraId="6EAF4E08" w14:textId="77777777" w:rsidTr="008818CB">
        <w:trPr>
          <w:trHeight w:val="20"/>
        </w:trPr>
        <w:tc>
          <w:tcPr>
            <w:tcW w:w="2268" w:type="dxa"/>
            <w:shd w:val="clear" w:color="auto" w:fill="FFFFFF" w:themeFill="background1"/>
            <w:noWrap/>
            <w:hideMark/>
          </w:tcPr>
          <w:p w14:paraId="798B28C8" w14:textId="77777777" w:rsidR="00653D70" w:rsidRPr="008D1BA7" w:rsidRDefault="00653D70" w:rsidP="00CC386C">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6AA87458" w14:textId="77777777" w:rsidR="00653D70" w:rsidRPr="008D1BA7" w:rsidRDefault="00653D70" w:rsidP="00CC386C">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5B843F31" w14:textId="77777777" w:rsidR="00653D70" w:rsidRPr="008D1BA7" w:rsidRDefault="00653D70" w:rsidP="00CC386C">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7911DD" w14:textId="77777777" w:rsidR="00653D70" w:rsidRPr="008D1BA7" w:rsidRDefault="00653D70" w:rsidP="00CC386C">
            <w:pPr>
              <w:spacing w:line="240" w:lineRule="auto"/>
              <w:ind w:firstLine="0"/>
              <w:rPr>
                <w:sz w:val="16"/>
                <w:szCs w:val="18"/>
              </w:rPr>
            </w:pPr>
            <w:r w:rsidRPr="008D1BA7">
              <w:rPr>
                <w:sz w:val="16"/>
                <w:szCs w:val="18"/>
              </w:rPr>
              <w:t>emerald parrotfish</w:t>
            </w:r>
          </w:p>
        </w:tc>
      </w:tr>
      <w:tr w:rsidR="00653D70" w:rsidRPr="008D1BA7" w14:paraId="448CAE1E"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65187C2" w14:textId="77777777" w:rsidR="00653D70" w:rsidRPr="008D1BA7" w:rsidRDefault="00653D70" w:rsidP="00CC386C">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10D20B40" w14:textId="77777777" w:rsidR="00653D70" w:rsidRPr="008D1BA7" w:rsidRDefault="00653D70" w:rsidP="00CC386C">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65064DB2" w14:textId="77777777" w:rsidR="00653D70" w:rsidRPr="008D1BA7" w:rsidRDefault="00653D70" w:rsidP="00CC386C">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3DDF8F63" w14:textId="77777777" w:rsidR="00653D70" w:rsidRPr="008D1BA7" w:rsidRDefault="00653D70" w:rsidP="00CC386C">
            <w:pPr>
              <w:spacing w:line="240" w:lineRule="auto"/>
              <w:ind w:firstLine="0"/>
              <w:rPr>
                <w:sz w:val="16"/>
                <w:szCs w:val="18"/>
              </w:rPr>
            </w:pPr>
            <w:r w:rsidRPr="008D1BA7">
              <w:rPr>
                <w:sz w:val="16"/>
                <w:szCs w:val="18"/>
              </w:rPr>
              <w:t>yellowtail snapper</w:t>
            </w:r>
          </w:p>
        </w:tc>
      </w:tr>
      <w:tr w:rsidR="00653D70" w:rsidRPr="008D1BA7" w14:paraId="45736C97" w14:textId="77777777" w:rsidTr="008818CB">
        <w:trPr>
          <w:trHeight w:val="20"/>
        </w:trPr>
        <w:tc>
          <w:tcPr>
            <w:tcW w:w="2268" w:type="dxa"/>
            <w:shd w:val="clear" w:color="auto" w:fill="FFFFFF" w:themeFill="background1"/>
            <w:noWrap/>
            <w:hideMark/>
          </w:tcPr>
          <w:p w14:paraId="640096FA" w14:textId="77777777" w:rsidR="00653D70" w:rsidRPr="008D1BA7" w:rsidRDefault="00653D70" w:rsidP="00CC386C">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05ACEC1C" w14:textId="77777777" w:rsidR="00653D70" w:rsidRPr="008D1BA7" w:rsidRDefault="00653D70" w:rsidP="00CC386C">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55EAA83E" w14:textId="77777777" w:rsidR="00653D70" w:rsidRPr="008D1BA7" w:rsidRDefault="00653D70" w:rsidP="00CC386C">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26452399" w14:textId="77777777" w:rsidR="00653D70" w:rsidRPr="008D1BA7" w:rsidRDefault="00653D70" w:rsidP="00CC386C">
            <w:pPr>
              <w:spacing w:line="240" w:lineRule="auto"/>
              <w:ind w:firstLine="0"/>
              <w:rPr>
                <w:sz w:val="16"/>
                <w:szCs w:val="18"/>
              </w:rPr>
            </w:pPr>
            <w:r w:rsidRPr="008D1BA7">
              <w:rPr>
                <w:sz w:val="16"/>
                <w:szCs w:val="18"/>
              </w:rPr>
              <w:t>reef croaker</w:t>
            </w:r>
          </w:p>
        </w:tc>
      </w:tr>
      <w:tr w:rsidR="00653D70" w:rsidRPr="008D1BA7" w14:paraId="72BB8525"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819A5AF" w14:textId="77777777" w:rsidR="00653D70" w:rsidRPr="008D1BA7" w:rsidRDefault="00653D70" w:rsidP="00CC386C">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0AF619B2" w14:textId="77777777" w:rsidR="00653D70" w:rsidRPr="008D1BA7" w:rsidRDefault="00653D70" w:rsidP="00CC386C">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1E448387" w14:textId="77777777" w:rsidR="00653D70" w:rsidRPr="008D1BA7" w:rsidRDefault="00653D70" w:rsidP="00CC386C">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45769EEB" w14:textId="77777777" w:rsidR="00653D70" w:rsidRPr="008D1BA7" w:rsidRDefault="00653D70" w:rsidP="00CC386C">
            <w:pPr>
              <w:spacing w:line="240" w:lineRule="auto"/>
              <w:ind w:firstLine="0"/>
              <w:rPr>
                <w:sz w:val="16"/>
                <w:szCs w:val="18"/>
              </w:rPr>
            </w:pPr>
            <w:r w:rsidRPr="008D1BA7">
              <w:rPr>
                <w:sz w:val="16"/>
                <w:szCs w:val="18"/>
              </w:rPr>
              <w:t>gray angelfish</w:t>
            </w:r>
          </w:p>
        </w:tc>
      </w:tr>
      <w:tr w:rsidR="00653D70" w:rsidRPr="008D1BA7" w14:paraId="177B5657" w14:textId="77777777" w:rsidTr="008818CB">
        <w:trPr>
          <w:trHeight w:val="20"/>
        </w:trPr>
        <w:tc>
          <w:tcPr>
            <w:tcW w:w="2268" w:type="dxa"/>
            <w:shd w:val="clear" w:color="auto" w:fill="FFFFFF" w:themeFill="background1"/>
            <w:noWrap/>
            <w:hideMark/>
          </w:tcPr>
          <w:p w14:paraId="1EEFCC3D" w14:textId="77777777" w:rsidR="00653D70" w:rsidRPr="008D1BA7" w:rsidRDefault="00653D70" w:rsidP="00CC386C">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07AF3EF" w14:textId="77777777" w:rsidR="00653D70" w:rsidRPr="008D1BA7" w:rsidRDefault="00653D70" w:rsidP="00CC386C">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37ED055F" w14:textId="77777777" w:rsidR="00653D70" w:rsidRPr="008D1BA7" w:rsidRDefault="00653D70" w:rsidP="00CC386C">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1AF3D692" w14:textId="77777777" w:rsidR="00653D70" w:rsidRPr="008D1BA7" w:rsidRDefault="00653D70" w:rsidP="00CC386C">
            <w:pPr>
              <w:spacing w:line="240" w:lineRule="auto"/>
              <w:ind w:firstLine="0"/>
              <w:rPr>
                <w:sz w:val="16"/>
                <w:szCs w:val="18"/>
              </w:rPr>
            </w:pPr>
            <w:r w:rsidRPr="008D1BA7">
              <w:rPr>
                <w:sz w:val="16"/>
                <w:szCs w:val="18"/>
              </w:rPr>
              <w:t>French angelfish</w:t>
            </w:r>
          </w:p>
        </w:tc>
      </w:tr>
      <w:tr w:rsidR="00653D70" w:rsidRPr="008D1BA7" w14:paraId="313A7D62"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ABFD07" w14:textId="77777777" w:rsidR="00653D70" w:rsidRPr="008D1BA7" w:rsidRDefault="00653D70" w:rsidP="00CC386C">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6E16E2F0" w14:textId="77777777" w:rsidR="00653D70" w:rsidRPr="008D1BA7" w:rsidRDefault="00653D70" w:rsidP="00CC386C">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7F0CF284" w14:textId="77777777" w:rsidR="00653D70" w:rsidRPr="008D1BA7" w:rsidRDefault="00653D70" w:rsidP="00CC386C">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2EC0B05C" w14:textId="77777777" w:rsidR="00653D70" w:rsidRPr="008D1BA7" w:rsidRDefault="00653D70" w:rsidP="00CC386C">
            <w:pPr>
              <w:spacing w:line="240" w:lineRule="auto"/>
              <w:ind w:firstLine="0"/>
              <w:rPr>
                <w:sz w:val="16"/>
                <w:szCs w:val="18"/>
              </w:rPr>
            </w:pPr>
            <w:r w:rsidRPr="008D1BA7">
              <w:rPr>
                <w:sz w:val="16"/>
                <w:szCs w:val="18"/>
              </w:rPr>
              <w:t>longfin damselfish</w:t>
            </w:r>
          </w:p>
        </w:tc>
      </w:tr>
      <w:tr w:rsidR="00653D70" w:rsidRPr="008D1BA7" w14:paraId="7AA12D59" w14:textId="77777777" w:rsidTr="008818CB">
        <w:trPr>
          <w:trHeight w:val="20"/>
        </w:trPr>
        <w:tc>
          <w:tcPr>
            <w:tcW w:w="2268" w:type="dxa"/>
            <w:shd w:val="clear" w:color="auto" w:fill="FFFFFF" w:themeFill="background1"/>
            <w:noWrap/>
            <w:hideMark/>
          </w:tcPr>
          <w:p w14:paraId="2BE8E8C7" w14:textId="77777777" w:rsidR="00653D70" w:rsidRPr="008D1BA7" w:rsidRDefault="00653D70" w:rsidP="00CC386C">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2136DB68" w14:textId="77777777" w:rsidR="00653D70" w:rsidRPr="008D1BA7" w:rsidRDefault="00653D70" w:rsidP="00CC386C">
            <w:pPr>
              <w:spacing w:line="240" w:lineRule="auto"/>
              <w:ind w:firstLine="0"/>
              <w:rPr>
                <w:sz w:val="16"/>
                <w:szCs w:val="18"/>
              </w:rPr>
            </w:pPr>
            <w:proofErr w:type="spellStart"/>
            <w:r w:rsidRPr="008D1BA7">
              <w:rPr>
                <w:sz w:val="16"/>
                <w:szCs w:val="18"/>
              </w:rPr>
              <w:t>graysby</w:t>
            </w:r>
            <w:proofErr w:type="spellEnd"/>
          </w:p>
        </w:tc>
        <w:tc>
          <w:tcPr>
            <w:tcW w:w="2160" w:type="dxa"/>
            <w:shd w:val="clear" w:color="auto" w:fill="FFFFFF" w:themeFill="background1"/>
            <w:noWrap/>
            <w:hideMark/>
          </w:tcPr>
          <w:p w14:paraId="508BF8B3" w14:textId="77777777" w:rsidR="00653D70" w:rsidRPr="008D1BA7" w:rsidRDefault="00653D70" w:rsidP="00CC386C">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24D0D5A7" w14:textId="77777777" w:rsidR="00653D70" w:rsidRPr="008D1BA7" w:rsidRDefault="00653D70" w:rsidP="00CC386C">
            <w:pPr>
              <w:spacing w:line="240" w:lineRule="auto"/>
              <w:ind w:firstLine="0"/>
              <w:rPr>
                <w:sz w:val="16"/>
                <w:szCs w:val="18"/>
              </w:rPr>
            </w:pPr>
            <w:proofErr w:type="spellStart"/>
            <w:r w:rsidRPr="008D1BA7">
              <w:rPr>
                <w:sz w:val="16"/>
                <w:szCs w:val="18"/>
              </w:rPr>
              <w:t>beaugregory</w:t>
            </w:r>
            <w:proofErr w:type="spellEnd"/>
          </w:p>
        </w:tc>
      </w:tr>
      <w:tr w:rsidR="00653D70" w:rsidRPr="008D1BA7" w14:paraId="48F514BA"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455ACB1" w14:textId="77777777" w:rsidR="00653D70" w:rsidRPr="008D1BA7" w:rsidRDefault="00653D70" w:rsidP="00CC386C">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35CEB16E" w14:textId="77777777" w:rsidR="00653D70" w:rsidRPr="008D1BA7" w:rsidRDefault="00653D70" w:rsidP="00CC386C">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5579AC77" w14:textId="77777777" w:rsidR="00653D70" w:rsidRPr="008D1BA7" w:rsidRDefault="00653D70" w:rsidP="00CC386C">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37DA3376" w14:textId="77777777" w:rsidR="00653D70" w:rsidRPr="008D1BA7" w:rsidRDefault="00653D70" w:rsidP="00CC386C">
            <w:pPr>
              <w:spacing w:line="240" w:lineRule="auto"/>
              <w:ind w:firstLine="0"/>
              <w:rPr>
                <w:sz w:val="16"/>
                <w:szCs w:val="18"/>
              </w:rPr>
            </w:pPr>
            <w:r w:rsidRPr="008D1BA7">
              <w:rPr>
                <w:sz w:val="16"/>
                <w:szCs w:val="18"/>
              </w:rPr>
              <w:t>cocoa damselfish</w:t>
            </w:r>
          </w:p>
        </w:tc>
      </w:tr>
      <w:tr w:rsidR="00653D70" w:rsidRPr="008D1BA7" w14:paraId="748DEE4D" w14:textId="77777777" w:rsidTr="008818CB">
        <w:trPr>
          <w:trHeight w:val="20"/>
        </w:trPr>
        <w:tc>
          <w:tcPr>
            <w:tcW w:w="2268" w:type="dxa"/>
            <w:shd w:val="clear" w:color="auto" w:fill="FFFFFF" w:themeFill="background1"/>
            <w:noWrap/>
            <w:hideMark/>
          </w:tcPr>
          <w:p w14:paraId="7D28FBC2" w14:textId="77777777" w:rsidR="00653D70" w:rsidRPr="008D1BA7" w:rsidRDefault="00653D70" w:rsidP="00CC386C">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284F39AA" w14:textId="77777777" w:rsidR="00653D70" w:rsidRPr="008D1BA7" w:rsidRDefault="00653D70" w:rsidP="00CC386C">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0263EFBA" w14:textId="77777777" w:rsidR="00653D70" w:rsidRPr="008D1BA7" w:rsidRDefault="00653D70" w:rsidP="00CC386C">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4EF05231" w14:textId="77777777" w:rsidR="00653D70" w:rsidRPr="008D1BA7" w:rsidRDefault="00653D70" w:rsidP="00CC386C">
            <w:pPr>
              <w:spacing w:line="240" w:lineRule="auto"/>
              <w:ind w:firstLine="0"/>
              <w:rPr>
                <w:sz w:val="16"/>
                <w:szCs w:val="18"/>
              </w:rPr>
            </w:pPr>
            <w:r w:rsidRPr="008D1BA7">
              <w:rPr>
                <w:sz w:val="16"/>
                <w:szCs w:val="18"/>
              </w:rPr>
              <w:t>dusky damselfish</w:t>
            </w:r>
          </w:p>
        </w:tc>
      </w:tr>
      <w:tr w:rsidR="00653D70" w:rsidRPr="008D1BA7" w14:paraId="562C2CB6"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3FC0247" w14:textId="77777777" w:rsidR="00653D70" w:rsidRPr="008D1BA7" w:rsidRDefault="00653D70" w:rsidP="00CC386C">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75F00C78" w14:textId="77777777" w:rsidR="00653D70" w:rsidRPr="008D1BA7" w:rsidRDefault="00653D70" w:rsidP="00CC386C">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151B5E05" w14:textId="77777777" w:rsidR="00653D70" w:rsidRPr="008D1BA7" w:rsidRDefault="00653D70" w:rsidP="00CC386C">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5F29432" w14:textId="77777777" w:rsidR="00653D70" w:rsidRPr="008D1BA7" w:rsidRDefault="00653D70" w:rsidP="00CC386C">
            <w:pPr>
              <w:spacing w:line="240" w:lineRule="auto"/>
              <w:ind w:firstLine="0"/>
              <w:rPr>
                <w:sz w:val="16"/>
                <w:szCs w:val="18"/>
              </w:rPr>
            </w:pPr>
            <w:r w:rsidRPr="008D1BA7">
              <w:rPr>
                <w:sz w:val="16"/>
                <w:szCs w:val="18"/>
              </w:rPr>
              <w:t>bicolor damselfish</w:t>
            </w:r>
          </w:p>
        </w:tc>
      </w:tr>
      <w:tr w:rsidR="00653D70" w:rsidRPr="008D1BA7" w14:paraId="6384E637" w14:textId="77777777" w:rsidTr="008818CB">
        <w:trPr>
          <w:trHeight w:val="20"/>
        </w:trPr>
        <w:tc>
          <w:tcPr>
            <w:tcW w:w="2268" w:type="dxa"/>
            <w:shd w:val="clear" w:color="auto" w:fill="FFFFFF" w:themeFill="background1"/>
            <w:noWrap/>
            <w:hideMark/>
          </w:tcPr>
          <w:p w14:paraId="77BC2731" w14:textId="77777777" w:rsidR="00653D70" w:rsidRPr="008D1BA7" w:rsidRDefault="00653D70" w:rsidP="00CC386C">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08388448" w14:textId="77777777" w:rsidR="00653D70" w:rsidRPr="008D1BA7" w:rsidRDefault="00653D70" w:rsidP="00CC386C">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7B376CD5" w14:textId="77777777" w:rsidR="00653D70" w:rsidRPr="008D1BA7" w:rsidRDefault="00653D70" w:rsidP="00CC386C">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18572DCE" w14:textId="77777777" w:rsidR="00653D70" w:rsidRPr="008D1BA7" w:rsidRDefault="00653D70" w:rsidP="00CC386C">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653D70" w:rsidRPr="008D1BA7" w14:paraId="0FB81245"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C80B686" w14:textId="77777777" w:rsidR="00653D70" w:rsidRPr="008D1BA7" w:rsidRDefault="00653D70" w:rsidP="00CC386C">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0E73E1E" w14:textId="77777777" w:rsidR="00653D70" w:rsidRPr="008D1BA7" w:rsidRDefault="00653D70" w:rsidP="00CC386C">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72470672" w14:textId="77777777" w:rsidR="00653D70" w:rsidRPr="008D1BA7" w:rsidRDefault="00653D70" w:rsidP="00CC386C">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29CF45DE" w14:textId="77777777" w:rsidR="00653D70" w:rsidRPr="008D1BA7" w:rsidRDefault="00653D70" w:rsidP="00CC386C">
            <w:pPr>
              <w:spacing w:line="240" w:lineRule="auto"/>
              <w:ind w:firstLine="0"/>
              <w:rPr>
                <w:sz w:val="16"/>
                <w:szCs w:val="18"/>
              </w:rPr>
            </w:pPr>
            <w:r w:rsidRPr="008D1BA7">
              <w:rPr>
                <w:sz w:val="16"/>
                <w:szCs w:val="18"/>
              </w:rPr>
              <w:t>spotted goatfish</w:t>
            </w:r>
          </w:p>
        </w:tc>
      </w:tr>
      <w:tr w:rsidR="00653D70" w:rsidRPr="008D1BA7" w14:paraId="65EBCA37" w14:textId="77777777" w:rsidTr="008818CB">
        <w:trPr>
          <w:trHeight w:val="20"/>
        </w:trPr>
        <w:tc>
          <w:tcPr>
            <w:tcW w:w="2268" w:type="dxa"/>
            <w:shd w:val="clear" w:color="auto" w:fill="FFFFFF" w:themeFill="background1"/>
            <w:noWrap/>
            <w:hideMark/>
          </w:tcPr>
          <w:p w14:paraId="23A19285" w14:textId="77777777" w:rsidR="00653D70" w:rsidRPr="008D1BA7" w:rsidRDefault="00653D70" w:rsidP="00CC386C">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087ECDAA" w14:textId="77777777" w:rsidR="00653D70" w:rsidRPr="008D1BA7" w:rsidRDefault="00653D70" w:rsidP="00CC386C">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03A4A1F7" w14:textId="77777777" w:rsidR="00653D70" w:rsidRPr="008D1BA7" w:rsidRDefault="00653D70" w:rsidP="00CC386C">
            <w:pPr>
              <w:spacing w:line="240" w:lineRule="auto"/>
              <w:ind w:firstLine="0"/>
              <w:rPr>
                <w:i/>
                <w:sz w:val="16"/>
                <w:szCs w:val="18"/>
              </w:rPr>
            </w:pPr>
            <w:proofErr w:type="spellStart"/>
            <w:r w:rsidRPr="008D1BA7">
              <w:rPr>
                <w:i/>
                <w:sz w:val="16"/>
                <w:szCs w:val="18"/>
              </w:rPr>
              <w:t>Pterois</w:t>
            </w:r>
            <w:proofErr w:type="spellEnd"/>
            <w:r w:rsidRPr="008D1BA7">
              <w:rPr>
                <w:i/>
                <w:sz w:val="16"/>
                <w:szCs w:val="18"/>
              </w:rPr>
              <w:t> </w:t>
            </w:r>
            <w:proofErr w:type="spellStart"/>
            <w:r w:rsidRPr="008D1BA7">
              <w:rPr>
                <w:i/>
                <w:sz w:val="16"/>
                <w:szCs w:val="18"/>
              </w:rPr>
              <w:t>volitans</w:t>
            </w:r>
            <w:proofErr w:type="spellEnd"/>
          </w:p>
        </w:tc>
        <w:tc>
          <w:tcPr>
            <w:tcW w:w="2204" w:type="dxa"/>
            <w:shd w:val="clear" w:color="auto" w:fill="FFFFFF" w:themeFill="background1"/>
            <w:noWrap/>
            <w:hideMark/>
          </w:tcPr>
          <w:p w14:paraId="5DE644D7" w14:textId="77777777" w:rsidR="00653D70" w:rsidRPr="008D1BA7" w:rsidRDefault="00653D70" w:rsidP="00CC386C">
            <w:pPr>
              <w:spacing w:line="240" w:lineRule="auto"/>
              <w:ind w:firstLine="0"/>
              <w:rPr>
                <w:sz w:val="16"/>
                <w:szCs w:val="18"/>
              </w:rPr>
            </w:pPr>
            <w:r w:rsidRPr="008D1BA7">
              <w:rPr>
                <w:sz w:val="16"/>
                <w:szCs w:val="18"/>
              </w:rPr>
              <w:t>lionfish</w:t>
            </w:r>
          </w:p>
        </w:tc>
      </w:tr>
      <w:tr w:rsidR="00653D70" w:rsidRPr="008D1BA7" w14:paraId="7940D3B5"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1B97F37" w14:textId="77777777" w:rsidR="00653D70" w:rsidRPr="008D1BA7" w:rsidRDefault="00653D70" w:rsidP="00CC386C">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645235A6" w14:textId="77777777" w:rsidR="00653D70" w:rsidRPr="008D1BA7" w:rsidRDefault="00653D70" w:rsidP="00CC386C">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40E104E2" w14:textId="77777777" w:rsidR="00653D70" w:rsidRPr="008D1BA7" w:rsidRDefault="00653D70" w:rsidP="00CC386C">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13853B4E" w14:textId="77777777" w:rsidR="00653D70" w:rsidRPr="008D1BA7" w:rsidRDefault="00653D70" w:rsidP="00CC386C">
            <w:pPr>
              <w:spacing w:line="240" w:lineRule="auto"/>
              <w:ind w:firstLine="0"/>
              <w:rPr>
                <w:sz w:val="16"/>
                <w:szCs w:val="18"/>
              </w:rPr>
            </w:pPr>
            <w:r w:rsidRPr="008D1BA7">
              <w:rPr>
                <w:sz w:val="16"/>
                <w:szCs w:val="18"/>
              </w:rPr>
              <w:t>blue parrotfish</w:t>
            </w:r>
          </w:p>
        </w:tc>
      </w:tr>
      <w:tr w:rsidR="00653D70" w:rsidRPr="008D1BA7" w14:paraId="3DF3A2DA" w14:textId="77777777" w:rsidTr="008818CB">
        <w:trPr>
          <w:trHeight w:val="20"/>
        </w:trPr>
        <w:tc>
          <w:tcPr>
            <w:tcW w:w="2268" w:type="dxa"/>
            <w:shd w:val="clear" w:color="auto" w:fill="FFFFFF" w:themeFill="background1"/>
            <w:noWrap/>
            <w:hideMark/>
          </w:tcPr>
          <w:p w14:paraId="4706C5AF"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69DA9906" w14:textId="77777777" w:rsidR="00653D70" w:rsidRPr="008D1BA7" w:rsidRDefault="00653D70" w:rsidP="00CC386C">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022D5BD7" w14:textId="77777777" w:rsidR="00653D70" w:rsidRPr="008D1BA7" w:rsidRDefault="00653D70" w:rsidP="00CC386C">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212906B9" w14:textId="77777777" w:rsidR="00653D70" w:rsidRPr="008D1BA7" w:rsidRDefault="00653D70" w:rsidP="00CC386C">
            <w:pPr>
              <w:spacing w:line="240" w:lineRule="auto"/>
              <w:ind w:firstLine="0"/>
              <w:rPr>
                <w:sz w:val="16"/>
                <w:szCs w:val="18"/>
              </w:rPr>
            </w:pPr>
            <w:r w:rsidRPr="008D1BA7">
              <w:rPr>
                <w:sz w:val="16"/>
                <w:szCs w:val="18"/>
              </w:rPr>
              <w:t>striped parrotfish</w:t>
            </w:r>
          </w:p>
        </w:tc>
      </w:tr>
      <w:tr w:rsidR="00653D70" w:rsidRPr="008D1BA7" w14:paraId="75D97019"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BB6627"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1E4AC1A8" w14:textId="77777777" w:rsidR="00653D70" w:rsidRPr="008D1BA7" w:rsidRDefault="00653D70" w:rsidP="00CC386C">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34F41B8E" w14:textId="77777777" w:rsidR="00653D70" w:rsidRPr="008D1BA7" w:rsidRDefault="00653D70" w:rsidP="00CC386C">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13D1E20B" w14:textId="77777777" w:rsidR="00653D70" w:rsidRPr="008D1BA7" w:rsidRDefault="00653D70" w:rsidP="00CC386C">
            <w:pPr>
              <w:spacing w:line="240" w:lineRule="auto"/>
              <w:ind w:firstLine="0"/>
              <w:rPr>
                <w:sz w:val="16"/>
                <w:szCs w:val="18"/>
              </w:rPr>
            </w:pPr>
            <w:r w:rsidRPr="008D1BA7">
              <w:rPr>
                <w:sz w:val="16"/>
                <w:szCs w:val="18"/>
              </w:rPr>
              <w:t>rainbow parrotfish</w:t>
            </w:r>
          </w:p>
        </w:tc>
      </w:tr>
      <w:tr w:rsidR="00653D70" w:rsidRPr="008D1BA7" w14:paraId="27094570" w14:textId="77777777" w:rsidTr="008818CB">
        <w:trPr>
          <w:trHeight w:val="20"/>
        </w:trPr>
        <w:tc>
          <w:tcPr>
            <w:tcW w:w="2268" w:type="dxa"/>
            <w:shd w:val="clear" w:color="auto" w:fill="FFFFFF" w:themeFill="background1"/>
            <w:noWrap/>
            <w:hideMark/>
          </w:tcPr>
          <w:p w14:paraId="31AE6073"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09B6EEE0" w14:textId="77777777" w:rsidR="00653D70" w:rsidRPr="008D1BA7" w:rsidRDefault="00653D70" w:rsidP="00CC386C">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49F6CBB6" w14:textId="77777777" w:rsidR="00653D70" w:rsidRPr="008D1BA7" w:rsidRDefault="00653D70" w:rsidP="00CC386C">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1BF1D1C5" w14:textId="77777777" w:rsidR="00653D70" w:rsidRPr="008D1BA7" w:rsidRDefault="00653D70" w:rsidP="00CC386C">
            <w:pPr>
              <w:spacing w:line="240" w:lineRule="auto"/>
              <w:ind w:firstLine="0"/>
              <w:rPr>
                <w:sz w:val="16"/>
                <w:szCs w:val="18"/>
              </w:rPr>
            </w:pPr>
            <w:r w:rsidRPr="008D1BA7">
              <w:rPr>
                <w:sz w:val="16"/>
                <w:szCs w:val="18"/>
              </w:rPr>
              <w:t>princess parrotfish</w:t>
            </w:r>
          </w:p>
        </w:tc>
      </w:tr>
      <w:tr w:rsidR="00653D70" w:rsidRPr="008D1BA7" w14:paraId="5E9DC2FC"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9B9AF7B"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538DDAB3" w14:textId="77777777" w:rsidR="00653D70" w:rsidRPr="008D1BA7" w:rsidRDefault="00653D70" w:rsidP="00CC386C">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040BD6C7" w14:textId="77777777" w:rsidR="00653D70" w:rsidRPr="008D1BA7" w:rsidRDefault="00653D70" w:rsidP="00CC386C">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553B4A49" w14:textId="77777777" w:rsidR="00653D70" w:rsidRPr="008D1BA7" w:rsidRDefault="00653D70" w:rsidP="00CC386C">
            <w:pPr>
              <w:spacing w:line="240" w:lineRule="auto"/>
              <w:ind w:firstLine="0"/>
              <w:rPr>
                <w:sz w:val="16"/>
                <w:szCs w:val="18"/>
              </w:rPr>
            </w:pPr>
            <w:r w:rsidRPr="008D1BA7">
              <w:rPr>
                <w:sz w:val="16"/>
                <w:szCs w:val="18"/>
              </w:rPr>
              <w:t>queen parrotfish</w:t>
            </w:r>
          </w:p>
        </w:tc>
      </w:tr>
      <w:tr w:rsidR="00653D70" w:rsidRPr="008D1BA7" w14:paraId="2B1303EC" w14:textId="77777777" w:rsidTr="008818CB">
        <w:trPr>
          <w:trHeight w:val="20"/>
        </w:trPr>
        <w:tc>
          <w:tcPr>
            <w:tcW w:w="2268" w:type="dxa"/>
            <w:shd w:val="clear" w:color="auto" w:fill="FFFFFF" w:themeFill="background1"/>
            <w:noWrap/>
            <w:hideMark/>
          </w:tcPr>
          <w:p w14:paraId="654E3009"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0395B818" w14:textId="77777777" w:rsidR="00653D70" w:rsidRPr="008D1BA7" w:rsidRDefault="00653D70" w:rsidP="00CC386C">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21C416A2" w14:textId="77777777" w:rsidR="00653D70" w:rsidRPr="008D1BA7" w:rsidRDefault="00653D70" w:rsidP="00CC386C">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7AA51B3E" w14:textId="77777777" w:rsidR="00653D70" w:rsidRPr="008D1BA7" w:rsidRDefault="00653D70" w:rsidP="00CC386C">
            <w:pPr>
              <w:spacing w:line="240" w:lineRule="auto"/>
              <w:ind w:firstLine="0"/>
              <w:rPr>
                <w:sz w:val="16"/>
                <w:szCs w:val="18"/>
              </w:rPr>
            </w:pPr>
            <w:r w:rsidRPr="008D1BA7">
              <w:rPr>
                <w:sz w:val="16"/>
                <w:szCs w:val="18"/>
              </w:rPr>
              <w:t>lantern bass</w:t>
            </w:r>
          </w:p>
        </w:tc>
      </w:tr>
      <w:tr w:rsidR="00653D70" w:rsidRPr="008D1BA7" w14:paraId="2F1D506D"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38A4BE1"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3B8DB3BB" w14:textId="77777777" w:rsidR="00653D70" w:rsidRPr="008D1BA7" w:rsidRDefault="00653D70" w:rsidP="00CC386C">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4634E13A" w14:textId="77777777" w:rsidR="00653D70" w:rsidRPr="008D1BA7" w:rsidRDefault="00653D70" w:rsidP="00CC386C">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75B1552B" w14:textId="77777777" w:rsidR="00653D70" w:rsidRPr="008D1BA7" w:rsidRDefault="00653D70" w:rsidP="00CC386C">
            <w:pPr>
              <w:spacing w:line="240" w:lineRule="auto"/>
              <w:ind w:firstLine="0"/>
              <w:rPr>
                <w:sz w:val="16"/>
                <w:szCs w:val="18"/>
              </w:rPr>
            </w:pPr>
            <w:r w:rsidRPr="008D1BA7">
              <w:rPr>
                <w:sz w:val="16"/>
                <w:szCs w:val="18"/>
              </w:rPr>
              <w:t>tobacco fish</w:t>
            </w:r>
          </w:p>
        </w:tc>
      </w:tr>
      <w:tr w:rsidR="00653D70" w:rsidRPr="008D1BA7" w14:paraId="5C9710B5" w14:textId="77777777" w:rsidTr="008818CB">
        <w:trPr>
          <w:trHeight w:val="20"/>
        </w:trPr>
        <w:tc>
          <w:tcPr>
            <w:tcW w:w="2268" w:type="dxa"/>
            <w:shd w:val="clear" w:color="auto" w:fill="FFFFFF" w:themeFill="background1"/>
            <w:noWrap/>
            <w:hideMark/>
          </w:tcPr>
          <w:p w14:paraId="12A33E8A"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1BA2FEEA" w14:textId="77777777" w:rsidR="00653D70" w:rsidRPr="008D1BA7" w:rsidRDefault="00653D70" w:rsidP="00CC386C">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71A151F" w14:textId="77777777" w:rsidR="00653D70" w:rsidRPr="008D1BA7" w:rsidRDefault="00653D70" w:rsidP="00CC386C">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1EA9365B" w14:textId="77777777" w:rsidR="00653D70" w:rsidRPr="008D1BA7" w:rsidRDefault="00653D70" w:rsidP="00CC386C">
            <w:pPr>
              <w:spacing w:line="240" w:lineRule="auto"/>
              <w:ind w:firstLine="0"/>
              <w:rPr>
                <w:sz w:val="16"/>
                <w:szCs w:val="18"/>
              </w:rPr>
            </w:pPr>
            <w:r w:rsidRPr="008D1BA7">
              <w:rPr>
                <w:sz w:val="16"/>
                <w:szCs w:val="18"/>
              </w:rPr>
              <w:t>harlequin bass</w:t>
            </w:r>
          </w:p>
        </w:tc>
      </w:tr>
      <w:tr w:rsidR="00653D70" w:rsidRPr="008D1BA7" w14:paraId="450138A9"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A68CCD1"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11863855" w14:textId="77777777" w:rsidR="00653D70" w:rsidRPr="008D1BA7" w:rsidRDefault="00653D70" w:rsidP="00CC386C">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652BD684" w14:textId="77777777" w:rsidR="00653D70" w:rsidRPr="008D1BA7" w:rsidRDefault="00653D70" w:rsidP="00CC386C">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5DD16449" w14:textId="77777777" w:rsidR="00653D70" w:rsidRPr="008D1BA7" w:rsidRDefault="00653D70" w:rsidP="00CC386C">
            <w:pPr>
              <w:spacing w:line="240" w:lineRule="auto"/>
              <w:ind w:firstLine="0"/>
              <w:rPr>
                <w:sz w:val="16"/>
                <w:szCs w:val="18"/>
              </w:rPr>
            </w:pPr>
            <w:r w:rsidRPr="008D1BA7">
              <w:rPr>
                <w:sz w:val="16"/>
                <w:szCs w:val="18"/>
              </w:rPr>
              <w:t>chalk bass</w:t>
            </w:r>
          </w:p>
        </w:tc>
      </w:tr>
      <w:tr w:rsidR="00653D70" w:rsidRPr="008D1BA7" w14:paraId="54713C35" w14:textId="77777777" w:rsidTr="008818CB">
        <w:trPr>
          <w:trHeight w:val="20"/>
        </w:trPr>
        <w:tc>
          <w:tcPr>
            <w:tcW w:w="2268" w:type="dxa"/>
            <w:shd w:val="clear" w:color="auto" w:fill="FFFFFF" w:themeFill="background1"/>
            <w:noWrap/>
            <w:hideMark/>
          </w:tcPr>
          <w:p w14:paraId="5AE773B3"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7C4E7EBA" w14:textId="77777777" w:rsidR="00653D70" w:rsidRPr="008D1BA7" w:rsidRDefault="00653D70" w:rsidP="00CC386C">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6A60AA91" w14:textId="77777777" w:rsidR="00653D70" w:rsidRPr="008D1BA7" w:rsidRDefault="00653D70" w:rsidP="00CC386C">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197C6667" w14:textId="77777777" w:rsidR="00653D70" w:rsidRPr="008D1BA7" w:rsidRDefault="00653D70" w:rsidP="00CC386C">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653D70" w:rsidRPr="008D1BA7" w14:paraId="3F05DBE2"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71F9F56" w14:textId="77777777" w:rsidR="00653D70" w:rsidRPr="008D1BA7" w:rsidRDefault="00653D70" w:rsidP="00CC386C">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3330772A" w14:textId="77777777" w:rsidR="00653D70" w:rsidRPr="008D1BA7" w:rsidRDefault="00653D70" w:rsidP="00CC386C">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655866B0" w14:textId="77777777" w:rsidR="00653D70" w:rsidRPr="008D1BA7" w:rsidRDefault="00653D70" w:rsidP="00CC386C">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0B686560" w14:textId="77777777" w:rsidR="00653D70" w:rsidRPr="008D1BA7" w:rsidRDefault="00653D70" w:rsidP="00CC386C">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653D70" w:rsidRPr="008D1BA7" w14:paraId="4ABB37B0" w14:textId="77777777" w:rsidTr="008818CB">
        <w:trPr>
          <w:trHeight w:val="20"/>
        </w:trPr>
        <w:tc>
          <w:tcPr>
            <w:tcW w:w="2268" w:type="dxa"/>
            <w:shd w:val="clear" w:color="auto" w:fill="FFFFFF" w:themeFill="background1"/>
            <w:noWrap/>
            <w:hideMark/>
          </w:tcPr>
          <w:p w14:paraId="5ED135EE" w14:textId="77777777" w:rsidR="00653D70" w:rsidRPr="008D1BA7" w:rsidRDefault="00653D70" w:rsidP="00CC386C">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1B0EDA95" w14:textId="77777777" w:rsidR="00653D70" w:rsidRPr="008D1BA7" w:rsidRDefault="00653D70" w:rsidP="00CC386C">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23E447EB" w14:textId="77777777" w:rsidR="00653D70" w:rsidRPr="008D1BA7" w:rsidRDefault="00653D70" w:rsidP="00CC386C">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07A7C848" w14:textId="77777777" w:rsidR="00653D70" w:rsidRPr="008D1BA7" w:rsidRDefault="00653D70" w:rsidP="00CC386C">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653D70" w:rsidRPr="008D1BA7" w14:paraId="5AA1C06F"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B544A5C" w14:textId="77777777" w:rsidR="00653D70" w:rsidRPr="008D1BA7" w:rsidRDefault="00653D70" w:rsidP="00CC386C">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3BB562B8" w14:textId="77777777" w:rsidR="00653D70" w:rsidRPr="008D1BA7" w:rsidRDefault="00653D70" w:rsidP="00CC386C">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89908A2" w14:textId="77777777" w:rsidR="00653D70" w:rsidRPr="008D1BA7" w:rsidRDefault="00653D70" w:rsidP="00CC386C">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61ECF5E2" w14:textId="77777777" w:rsidR="00653D70" w:rsidRPr="008D1BA7" w:rsidRDefault="00653D70" w:rsidP="00CC386C">
            <w:pPr>
              <w:spacing w:line="240" w:lineRule="auto"/>
              <w:ind w:firstLine="0"/>
              <w:rPr>
                <w:sz w:val="16"/>
                <w:szCs w:val="18"/>
              </w:rPr>
            </w:pPr>
            <w:r w:rsidRPr="008D1BA7">
              <w:rPr>
                <w:sz w:val="16"/>
                <w:szCs w:val="18"/>
              </w:rPr>
              <w:t>bucktooth parrotfish</w:t>
            </w:r>
          </w:p>
        </w:tc>
      </w:tr>
      <w:tr w:rsidR="00653D70" w:rsidRPr="008D1BA7" w14:paraId="35A54AD6" w14:textId="77777777" w:rsidTr="008818CB">
        <w:trPr>
          <w:trHeight w:val="20"/>
        </w:trPr>
        <w:tc>
          <w:tcPr>
            <w:tcW w:w="2268" w:type="dxa"/>
            <w:shd w:val="clear" w:color="auto" w:fill="FFFFFF" w:themeFill="background1"/>
            <w:noWrap/>
            <w:hideMark/>
          </w:tcPr>
          <w:p w14:paraId="0A603A4B" w14:textId="77777777" w:rsidR="00653D70" w:rsidRPr="008D1BA7" w:rsidRDefault="00653D70" w:rsidP="00CC386C">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28A90C2A" w14:textId="77777777" w:rsidR="00653D70" w:rsidRPr="008D1BA7" w:rsidRDefault="00653D70" w:rsidP="00CC386C">
            <w:pPr>
              <w:spacing w:line="240" w:lineRule="auto"/>
              <w:ind w:firstLine="0"/>
              <w:rPr>
                <w:sz w:val="16"/>
                <w:szCs w:val="18"/>
              </w:rPr>
            </w:pPr>
            <w:proofErr w:type="spellStart"/>
            <w:r w:rsidRPr="008D1BA7">
              <w:rPr>
                <w:sz w:val="16"/>
                <w:szCs w:val="18"/>
              </w:rPr>
              <w:t>yellowhead</w:t>
            </w:r>
            <w:proofErr w:type="spellEnd"/>
            <w:r w:rsidRPr="008D1BA7">
              <w:rPr>
                <w:sz w:val="16"/>
                <w:szCs w:val="18"/>
              </w:rPr>
              <w:t xml:space="preserve"> wrasse</w:t>
            </w:r>
          </w:p>
        </w:tc>
        <w:tc>
          <w:tcPr>
            <w:tcW w:w="2160" w:type="dxa"/>
            <w:shd w:val="clear" w:color="auto" w:fill="FFFFFF" w:themeFill="background1"/>
            <w:noWrap/>
            <w:hideMark/>
          </w:tcPr>
          <w:p w14:paraId="78447495" w14:textId="77777777" w:rsidR="00653D70" w:rsidRPr="008D1BA7" w:rsidRDefault="00653D70" w:rsidP="00CC386C">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75396359" w14:textId="77777777" w:rsidR="00653D70" w:rsidRPr="008D1BA7" w:rsidRDefault="00653D70" w:rsidP="00CC386C">
            <w:pPr>
              <w:spacing w:line="240" w:lineRule="auto"/>
              <w:ind w:firstLine="0"/>
              <w:rPr>
                <w:sz w:val="16"/>
                <w:szCs w:val="18"/>
              </w:rPr>
            </w:pPr>
            <w:r w:rsidRPr="008D1BA7">
              <w:rPr>
                <w:sz w:val="16"/>
                <w:szCs w:val="18"/>
              </w:rPr>
              <w:t>yellowtail parrotfish</w:t>
            </w:r>
          </w:p>
        </w:tc>
      </w:tr>
      <w:tr w:rsidR="00653D70" w:rsidRPr="008D1BA7" w14:paraId="40B2DE94"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134D72D" w14:textId="77777777" w:rsidR="00653D70" w:rsidRPr="008D1BA7" w:rsidRDefault="00653D70" w:rsidP="00CC386C">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032F8E40" w14:textId="77777777" w:rsidR="00653D70" w:rsidRPr="008D1BA7" w:rsidRDefault="00653D70" w:rsidP="00CC386C">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5270E9DE" w14:textId="77777777" w:rsidR="00653D70" w:rsidRPr="008D1BA7" w:rsidRDefault="00653D70" w:rsidP="00CC386C">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50C8C177" w14:textId="77777777" w:rsidR="00653D70" w:rsidRPr="008D1BA7" w:rsidRDefault="00653D70" w:rsidP="00CC386C">
            <w:pPr>
              <w:spacing w:line="240" w:lineRule="auto"/>
              <w:ind w:firstLine="0"/>
              <w:rPr>
                <w:sz w:val="16"/>
                <w:szCs w:val="18"/>
              </w:rPr>
            </w:pPr>
            <w:r w:rsidRPr="008D1BA7">
              <w:rPr>
                <w:sz w:val="16"/>
                <w:szCs w:val="18"/>
              </w:rPr>
              <w:t>stoplight parrotfish</w:t>
            </w:r>
          </w:p>
        </w:tc>
      </w:tr>
      <w:tr w:rsidR="00653D70" w:rsidRPr="008D1BA7" w14:paraId="31A6A790" w14:textId="77777777" w:rsidTr="008818CB">
        <w:trPr>
          <w:trHeight w:val="20"/>
        </w:trPr>
        <w:tc>
          <w:tcPr>
            <w:tcW w:w="2268" w:type="dxa"/>
            <w:shd w:val="clear" w:color="auto" w:fill="FFFFFF" w:themeFill="background1"/>
            <w:noWrap/>
            <w:hideMark/>
          </w:tcPr>
          <w:p w14:paraId="2911A045" w14:textId="77777777" w:rsidR="00653D70" w:rsidRPr="008D1BA7" w:rsidRDefault="00653D70" w:rsidP="00CC386C">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243E3C01" w14:textId="77777777" w:rsidR="00653D70" w:rsidRPr="008D1BA7" w:rsidRDefault="00653D70" w:rsidP="00CC386C">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0290AA0A" w14:textId="77777777" w:rsidR="00653D70" w:rsidRPr="008D1BA7" w:rsidRDefault="00653D70" w:rsidP="00CC386C">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02D7F38A" w14:textId="77777777" w:rsidR="00653D70" w:rsidRPr="008D1BA7" w:rsidRDefault="00653D70" w:rsidP="00CC386C">
            <w:pPr>
              <w:spacing w:line="240" w:lineRule="auto"/>
              <w:ind w:firstLine="0"/>
              <w:rPr>
                <w:sz w:val="16"/>
                <w:szCs w:val="18"/>
              </w:rPr>
            </w:pPr>
            <w:r w:rsidRPr="008D1BA7">
              <w:rPr>
                <w:sz w:val="16"/>
                <w:szCs w:val="18"/>
              </w:rPr>
              <w:t>marbled puffer</w:t>
            </w:r>
          </w:p>
        </w:tc>
      </w:tr>
      <w:tr w:rsidR="00653D70" w:rsidRPr="008D1BA7" w14:paraId="02C2DE86"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771327" w14:textId="77777777" w:rsidR="00653D70" w:rsidRPr="008D1BA7" w:rsidRDefault="00653D70" w:rsidP="00CC386C">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30269B2E" w14:textId="77777777" w:rsidR="00653D70" w:rsidRPr="008D1BA7" w:rsidRDefault="00653D70" w:rsidP="00CC386C">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541C0FA6" w14:textId="77777777" w:rsidR="00653D70" w:rsidRPr="008D1BA7" w:rsidRDefault="00653D70" w:rsidP="00CC386C">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53912846" w14:textId="77777777" w:rsidR="00653D70" w:rsidRPr="008D1BA7" w:rsidRDefault="00653D70" w:rsidP="00CC386C">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653D70" w:rsidRPr="008D1BA7" w14:paraId="2A4CB1F0" w14:textId="77777777" w:rsidTr="008818CB">
        <w:trPr>
          <w:trHeight w:val="20"/>
        </w:trPr>
        <w:tc>
          <w:tcPr>
            <w:tcW w:w="2268" w:type="dxa"/>
            <w:shd w:val="clear" w:color="auto" w:fill="FFFFFF" w:themeFill="background1"/>
            <w:noWrap/>
            <w:hideMark/>
          </w:tcPr>
          <w:p w14:paraId="08DF6D09" w14:textId="77777777" w:rsidR="00653D70" w:rsidRPr="008D1BA7" w:rsidRDefault="00653D70" w:rsidP="00CC386C">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7E66A824" w14:textId="77777777" w:rsidR="00653D70" w:rsidRPr="008D1BA7" w:rsidRDefault="00653D70" w:rsidP="00CC386C">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34D74EA" w14:textId="77777777" w:rsidR="00653D70" w:rsidRPr="008D1BA7" w:rsidRDefault="00653D70" w:rsidP="00CC386C">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0D8B0BB4" w14:textId="77777777" w:rsidR="00653D70" w:rsidRPr="008D1BA7" w:rsidRDefault="00653D70" w:rsidP="00CC386C">
            <w:pPr>
              <w:spacing w:line="240" w:lineRule="auto"/>
              <w:ind w:firstLine="0"/>
              <w:rPr>
                <w:sz w:val="16"/>
                <w:szCs w:val="18"/>
              </w:rPr>
            </w:pPr>
            <w:r w:rsidRPr="008D1BA7">
              <w:rPr>
                <w:sz w:val="16"/>
                <w:szCs w:val="18"/>
              </w:rPr>
              <w:t>sand diver</w:t>
            </w:r>
          </w:p>
        </w:tc>
      </w:tr>
      <w:tr w:rsidR="00653D70" w:rsidRPr="008D1BA7" w14:paraId="6BCD44F3"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B530AD8" w14:textId="77777777" w:rsidR="00653D70" w:rsidRPr="008D1BA7" w:rsidRDefault="00653D70" w:rsidP="00CC386C">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1BD3E553" w14:textId="77777777" w:rsidR="00653D70" w:rsidRPr="008D1BA7" w:rsidRDefault="00653D70" w:rsidP="00CC386C">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2B11675D" w14:textId="77777777" w:rsidR="00653D70" w:rsidRPr="008D1BA7" w:rsidRDefault="00653D70" w:rsidP="00CC386C">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55B715D4" w14:textId="77777777" w:rsidR="00653D70" w:rsidRPr="008D1BA7" w:rsidRDefault="00653D70" w:rsidP="00CC386C">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653D70" w:rsidRPr="008D1BA7" w14:paraId="28E14CCC" w14:textId="77777777" w:rsidTr="008818CB">
        <w:trPr>
          <w:trHeight w:val="20"/>
        </w:trPr>
        <w:tc>
          <w:tcPr>
            <w:tcW w:w="2268" w:type="dxa"/>
            <w:shd w:val="clear" w:color="auto" w:fill="FFFFFF" w:themeFill="background1"/>
            <w:noWrap/>
            <w:hideMark/>
          </w:tcPr>
          <w:p w14:paraId="3CDAFD70" w14:textId="77777777" w:rsidR="00653D70" w:rsidRPr="008D1BA7" w:rsidRDefault="00653D70" w:rsidP="00CC386C">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38397F8A" w14:textId="77777777" w:rsidR="00653D70" w:rsidRPr="008D1BA7" w:rsidRDefault="00653D70" w:rsidP="00CC386C">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DEA069" w14:textId="77777777" w:rsidR="00653D70" w:rsidRPr="008D1BA7" w:rsidRDefault="00653D70" w:rsidP="00CC386C">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47BC965D" w14:textId="77777777" w:rsidR="00653D70" w:rsidRPr="008D1BA7" w:rsidRDefault="00653D70" w:rsidP="00CC386C">
            <w:pPr>
              <w:spacing w:line="240" w:lineRule="auto"/>
              <w:ind w:firstLine="0"/>
              <w:rPr>
                <w:sz w:val="16"/>
                <w:szCs w:val="18"/>
              </w:rPr>
            </w:pPr>
            <w:r w:rsidRPr="008D1BA7">
              <w:rPr>
                <w:sz w:val="16"/>
                <w:szCs w:val="18"/>
              </w:rPr>
              <w:t>red lizardfish</w:t>
            </w:r>
          </w:p>
        </w:tc>
      </w:tr>
      <w:tr w:rsidR="00653D70" w:rsidRPr="008D1BA7" w14:paraId="78D4CCAC" w14:textId="77777777" w:rsidTr="008818CB">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64BEDDF" w14:textId="77777777" w:rsidR="00653D70" w:rsidRPr="008D1BA7" w:rsidRDefault="00653D70" w:rsidP="00CC386C">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09F173F5" w14:textId="77777777" w:rsidR="00653D70" w:rsidRPr="008D1BA7" w:rsidRDefault="00653D70" w:rsidP="00CC386C">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0EFA3FB8" w14:textId="77777777" w:rsidR="00653D70" w:rsidRPr="008D1BA7" w:rsidRDefault="00653D70" w:rsidP="00CC386C">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316B34C9" w14:textId="77777777" w:rsidR="00653D70" w:rsidRPr="008D1BA7" w:rsidRDefault="00653D70" w:rsidP="00CC386C">
            <w:pPr>
              <w:spacing w:line="240" w:lineRule="auto"/>
              <w:ind w:firstLine="0"/>
              <w:rPr>
                <w:sz w:val="16"/>
                <w:szCs w:val="18"/>
              </w:rPr>
            </w:pPr>
            <w:proofErr w:type="spellStart"/>
            <w:r w:rsidRPr="008D1BA7">
              <w:rPr>
                <w:sz w:val="16"/>
                <w:szCs w:val="18"/>
              </w:rPr>
              <w:t>bluehead</w:t>
            </w:r>
            <w:proofErr w:type="spellEnd"/>
            <w:r w:rsidRPr="008D1BA7">
              <w:rPr>
                <w:sz w:val="16"/>
                <w:szCs w:val="18"/>
              </w:rPr>
              <w:t xml:space="preserve"> wrasse</w:t>
            </w:r>
          </w:p>
        </w:tc>
      </w:tr>
    </w:tbl>
    <w:p w14:paraId="18977018" w14:textId="77777777" w:rsidR="008D1BA7" w:rsidRDefault="008D1BA7" w:rsidP="00CC386C">
      <w:pPr>
        <w:widowControl w:val="0"/>
        <w:spacing w:line="240" w:lineRule="auto"/>
        <w:ind w:left="480" w:hanging="480"/>
      </w:pPr>
    </w:p>
    <w:p w14:paraId="04B40AFF" w14:textId="77777777" w:rsidR="008D1BA7" w:rsidRDefault="008D1BA7" w:rsidP="00CC386C">
      <w:pPr>
        <w:widowControl w:val="0"/>
        <w:spacing w:line="240" w:lineRule="auto"/>
        <w:ind w:left="480" w:hanging="480"/>
      </w:pPr>
    </w:p>
    <w:p w14:paraId="0A16924C" w14:textId="77777777" w:rsidR="008D1BA7" w:rsidRDefault="008D1BA7" w:rsidP="00CC386C">
      <w:pPr>
        <w:widowControl w:val="0"/>
        <w:spacing w:line="240" w:lineRule="auto"/>
        <w:ind w:left="480" w:hanging="480"/>
      </w:pPr>
    </w:p>
    <w:p w14:paraId="1EF72B8A" w14:textId="77777777" w:rsidR="008D1BA7" w:rsidRDefault="008D1BA7" w:rsidP="00CC386C">
      <w:pPr>
        <w:widowControl w:val="0"/>
        <w:spacing w:line="240" w:lineRule="auto"/>
        <w:ind w:left="480" w:hanging="480"/>
      </w:pPr>
    </w:p>
    <w:p w14:paraId="0B4E18A0" w14:textId="77777777" w:rsidR="008D1BA7" w:rsidRDefault="008D1BA7" w:rsidP="00CC386C">
      <w:pPr>
        <w:widowControl w:val="0"/>
        <w:spacing w:line="240" w:lineRule="auto"/>
        <w:ind w:left="480" w:hanging="480"/>
      </w:pPr>
    </w:p>
    <w:p w14:paraId="16BCD188" w14:textId="53F02B2E" w:rsidR="00A679EA" w:rsidRDefault="0018320D" w:rsidP="00CC386C">
      <w:pPr>
        <w:widowControl w:val="0"/>
        <w:spacing w:line="240" w:lineRule="auto"/>
        <w:ind w:left="480" w:hanging="480"/>
      </w:pPr>
      <w:commentRangeStart w:id="350"/>
      <w:r w:rsidRPr="0018320D">
        <w:lastRenderedPageBreak/>
        <w:t>Table A.</w:t>
      </w:r>
      <w:r>
        <w:t xml:space="preserve">2. </w:t>
      </w:r>
      <w:commentRangeEnd w:id="350"/>
      <w:r w:rsidR="009B749C">
        <w:rPr>
          <w:rStyle w:val="CommentReference"/>
        </w:rPr>
        <w:commentReference w:id="350"/>
      </w:r>
      <w:r w:rsidR="00A679EA">
        <w:t>Benthic species included in richness calculations.</w:t>
      </w:r>
      <w:r w:rsidR="007C6425">
        <w:t xml:space="preserve">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73571E" w:rsidRPr="007C6425" w14:paraId="419AA1A1" w14:textId="77777777" w:rsidTr="0073571E">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2A4CBEEC" w14:textId="77777777" w:rsidR="0073571E" w:rsidRPr="007C6425" w:rsidRDefault="0073571E" w:rsidP="0073571E">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5D452B4A" w14:textId="77777777" w:rsidR="0073571E" w:rsidRPr="007C6425" w:rsidRDefault="0073571E" w:rsidP="0073571E">
            <w:pPr>
              <w:spacing w:line="240" w:lineRule="auto"/>
              <w:ind w:firstLine="0"/>
              <w:rPr>
                <w:b/>
                <w:bCs/>
                <w:sz w:val="16"/>
                <w:szCs w:val="18"/>
              </w:rPr>
            </w:pPr>
            <w:r w:rsidRPr="007C6425">
              <w:rPr>
                <w:b/>
                <w:bCs/>
                <w:sz w:val="16"/>
                <w:szCs w:val="18"/>
              </w:rPr>
              <w:t>Sponge species</w:t>
            </w:r>
          </w:p>
        </w:tc>
      </w:tr>
      <w:tr w:rsidR="0073571E" w:rsidRPr="007C6425" w14:paraId="143472AD" w14:textId="77777777" w:rsidTr="0073571E">
        <w:trPr>
          <w:trHeight w:val="21"/>
        </w:trPr>
        <w:tc>
          <w:tcPr>
            <w:tcW w:w="3845" w:type="dxa"/>
            <w:tcBorders>
              <w:top w:val="single" w:sz="4" w:space="0" w:color="auto"/>
            </w:tcBorders>
            <w:shd w:val="clear" w:color="auto" w:fill="FFFFFF" w:themeFill="background1"/>
            <w:noWrap/>
            <w:vAlign w:val="bottom"/>
            <w:hideMark/>
          </w:tcPr>
          <w:p w14:paraId="64377EF8" w14:textId="77777777" w:rsidR="0073571E" w:rsidRPr="007C6425" w:rsidRDefault="0073571E" w:rsidP="0073571E">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400ED5FF" w14:textId="66BCF9D6"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Agelas</w:t>
            </w:r>
            <w:proofErr w:type="spellEnd"/>
            <w:r w:rsidR="0073571E" w:rsidRPr="007C6425">
              <w:rPr>
                <w:i/>
                <w:sz w:val="16"/>
                <w:szCs w:val="18"/>
              </w:rPr>
              <w:t xml:space="preserve"> </w:t>
            </w:r>
            <w:proofErr w:type="spellStart"/>
            <w:r w:rsidR="0073571E" w:rsidRPr="007C6425">
              <w:rPr>
                <w:i/>
                <w:sz w:val="16"/>
                <w:szCs w:val="18"/>
              </w:rPr>
              <w:t>citrina</w:t>
            </w:r>
            <w:proofErr w:type="spellEnd"/>
            <w:r w:rsidR="0073571E" w:rsidRPr="007C6425">
              <w:rPr>
                <w:sz w:val="16"/>
                <w:szCs w:val="18"/>
              </w:rPr>
              <w:t xml:space="preserve">, </w:t>
            </w:r>
            <w:proofErr w:type="spellStart"/>
            <w:r w:rsidR="0073571E" w:rsidRPr="007C6425">
              <w:rPr>
                <w:i/>
                <w:sz w:val="16"/>
                <w:szCs w:val="18"/>
              </w:rPr>
              <w:t>Agelas</w:t>
            </w:r>
            <w:proofErr w:type="spellEnd"/>
            <w:r w:rsidR="0073571E" w:rsidRPr="007C6425">
              <w:rPr>
                <w:i/>
                <w:sz w:val="16"/>
                <w:szCs w:val="18"/>
              </w:rPr>
              <w:t xml:space="preserve"> </w:t>
            </w:r>
            <w:proofErr w:type="spellStart"/>
            <w:r w:rsidR="0073571E" w:rsidRPr="007C6425">
              <w:rPr>
                <w:i/>
                <w:sz w:val="16"/>
                <w:szCs w:val="18"/>
              </w:rPr>
              <w:t>clathrodes</w:t>
            </w:r>
            <w:proofErr w:type="spellEnd"/>
            <w:r w:rsidR="0073571E" w:rsidRPr="007C6425">
              <w:rPr>
                <w:sz w:val="16"/>
                <w:szCs w:val="18"/>
              </w:rPr>
              <w:t xml:space="preserve">, or </w:t>
            </w:r>
            <w:proofErr w:type="spellStart"/>
            <w:r w:rsidR="0073571E" w:rsidRPr="007C6425">
              <w:rPr>
                <w:i/>
                <w:sz w:val="16"/>
                <w:szCs w:val="18"/>
              </w:rPr>
              <w:t>Clathria</w:t>
            </w:r>
            <w:proofErr w:type="spellEnd"/>
            <w:r w:rsidR="0073571E" w:rsidRPr="007C6425">
              <w:rPr>
                <w:i/>
                <w:sz w:val="16"/>
                <w:szCs w:val="18"/>
              </w:rPr>
              <w:t xml:space="preserve"> </w:t>
            </w:r>
            <w:proofErr w:type="spellStart"/>
            <w:r w:rsidR="0073571E" w:rsidRPr="007C6425">
              <w:rPr>
                <w:i/>
                <w:sz w:val="16"/>
                <w:szCs w:val="18"/>
              </w:rPr>
              <w:t>faviformis</w:t>
            </w:r>
            <w:proofErr w:type="spellEnd"/>
          </w:p>
        </w:tc>
      </w:tr>
      <w:tr w:rsidR="0073571E" w:rsidRPr="007C6425" w14:paraId="282DC63B" w14:textId="77777777" w:rsidTr="0073571E">
        <w:trPr>
          <w:trHeight w:val="21"/>
        </w:trPr>
        <w:tc>
          <w:tcPr>
            <w:tcW w:w="3845" w:type="dxa"/>
            <w:shd w:val="clear" w:color="auto" w:fill="FFFFFF" w:themeFill="background1"/>
            <w:noWrap/>
            <w:vAlign w:val="bottom"/>
            <w:hideMark/>
          </w:tcPr>
          <w:p w14:paraId="3B2024EC" w14:textId="77777777" w:rsidR="0073571E" w:rsidRPr="007C6425" w:rsidRDefault="0073571E" w:rsidP="0073571E">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5B3555EA" w14:textId="7952E374" w:rsidR="0073571E" w:rsidRPr="007C6425" w:rsidRDefault="0073571E" w:rsidP="0073571E">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73571E" w:rsidRPr="007C6425" w14:paraId="1ED33FA2" w14:textId="77777777" w:rsidTr="0073571E">
        <w:trPr>
          <w:trHeight w:val="21"/>
        </w:trPr>
        <w:tc>
          <w:tcPr>
            <w:tcW w:w="3845" w:type="dxa"/>
            <w:shd w:val="clear" w:color="auto" w:fill="FFFFFF" w:themeFill="background1"/>
            <w:noWrap/>
            <w:vAlign w:val="bottom"/>
            <w:hideMark/>
          </w:tcPr>
          <w:p w14:paraId="7F1A7F33" w14:textId="77777777" w:rsidR="0073571E" w:rsidRPr="007C6425" w:rsidRDefault="0073571E" w:rsidP="0073571E">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368EC974" w14:textId="7AC965F9"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Agelas</w:t>
            </w:r>
            <w:proofErr w:type="spellEnd"/>
            <w:r w:rsidR="0073571E" w:rsidRPr="007C6425">
              <w:rPr>
                <w:sz w:val="16"/>
                <w:szCs w:val="18"/>
              </w:rPr>
              <w:t xml:space="preserve"> spp.</w:t>
            </w:r>
          </w:p>
        </w:tc>
      </w:tr>
      <w:tr w:rsidR="0073571E" w:rsidRPr="007C6425" w14:paraId="1294F4DB" w14:textId="77777777" w:rsidTr="0073571E">
        <w:trPr>
          <w:trHeight w:val="21"/>
        </w:trPr>
        <w:tc>
          <w:tcPr>
            <w:tcW w:w="3845" w:type="dxa"/>
            <w:shd w:val="clear" w:color="auto" w:fill="FFFFFF" w:themeFill="background1"/>
            <w:noWrap/>
            <w:vAlign w:val="bottom"/>
            <w:hideMark/>
          </w:tcPr>
          <w:p w14:paraId="293CF12F" w14:textId="3FB56E69"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Agaricia</w:t>
            </w:r>
            <w:proofErr w:type="spellEnd"/>
            <w:r w:rsidR="0073571E" w:rsidRPr="007C6425">
              <w:rPr>
                <w:sz w:val="16"/>
                <w:szCs w:val="18"/>
              </w:rPr>
              <w:t xml:space="preserve"> spp. (mostly </w:t>
            </w:r>
            <w:proofErr w:type="spellStart"/>
            <w:r w:rsidR="0073571E" w:rsidRPr="007C6425">
              <w:rPr>
                <w:i/>
                <w:sz w:val="16"/>
                <w:szCs w:val="18"/>
              </w:rPr>
              <w:t>Agaricia</w:t>
            </w:r>
            <w:proofErr w:type="spellEnd"/>
            <w:r w:rsidR="0073571E" w:rsidRPr="007C6425">
              <w:rPr>
                <w:i/>
                <w:sz w:val="16"/>
                <w:szCs w:val="18"/>
              </w:rPr>
              <w:t xml:space="preserve"> </w:t>
            </w:r>
            <w:proofErr w:type="spellStart"/>
            <w:r w:rsidR="0073571E" w:rsidRPr="007C6425">
              <w:rPr>
                <w:i/>
                <w:sz w:val="16"/>
                <w:szCs w:val="18"/>
              </w:rPr>
              <w:t>humilis</w:t>
            </w:r>
            <w:proofErr w:type="spellEnd"/>
          </w:p>
        </w:tc>
        <w:tc>
          <w:tcPr>
            <w:tcW w:w="4450" w:type="dxa"/>
            <w:shd w:val="clear" w:color="auto" w:fill="FFFFFF" w:themeFill="background1"/>
            <w:noWrap/>
            <w:vAlign w:val="bottom"/>
            <w:hideMark/>
          </w:tcPr>
          <w:p w14:paraId="21FD6EEB" w14:textId="1B59FC7E"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Aiolochroia</w:t>
            </w:r>
            <w:proofErr w:type="spellEnd"/>
            <w:r w:rsidR="0073571E" w:rsidRPr="007C6425">
              <w:rPr>
                <w:i/>
                <w:sz w:val="16"/>
                <w:szCs w:val="18"/>
              </w:rPr>
              <w:t xml:space="preserve"> </w:t>
            </w:r>
            <w:proofErr w:type="spellStart"/>
            <w:r w:rsidR="0073571E" w:rsidRPr="007C6425">
              <w:rPr>
                <w:i/>
                <w:sz w:val="16"/>
                <w:szCs w:val="18"/>
              </w:rPr>
              <w:t>crassa</w:t>
            </w:r>
            <w:proofErr w:type="spellEnd"/>
            <w:r w:rsidR="0073571E" w:rsidRPr="007C6425">
              <w:rPr>
                <w:sz w:val="16"/>
                <w:szCs w:val="18"/>
              </w:rPr>
              <w:t xml:space="preserve"> and </w:t>
            </w:r>
            <w:proofErr w:type="spellStart"/>
            <w:r w:rsidR="0073571E" w:rsidRPr="007C6425">
              <w:rPr>
                <w:i/>
                <w:sz w:val="16"/>
                <w:szCs w:val="18"/>
              </w:rPr>
              <w:t>Verongula</w:t>
            </w:r>
            <w:proofErr w:type="spellEnd"/>
            <w:r w:rsidR="0073571E" w:rsidRPr="007C6425">
              <w:rPr>
                <w:i/>
                <w:sz w:val="16"/>
                <w:szCs w:val="18"/>
              </w:rPr>
              <w:t xml:space="preserve"> </w:t>
            </w:r>
            <w:proofErr w:type="spellStart"/>
            <w:r w:rsidR="0073571E" w:rsidRPr="007C6425">
              <w:rPr>
                <w:i/>
                <w:sz w:val="16"/>
                <w:szCs w:val="18"/>
              </w:rPr>
              <w:t>rigida</w:t>
            </w:r>
            <w:proofErr w:type="spellEnd"/>
          </w:p>
        </w:tc>
      </w:tr>
      <w:tr w:rsidR="0073571E" w:rsidRPr="007C6425" w14:paraId="7231CDF9" w14:textId="77777777" w:rsidTr="0073571E">
        <w:trPr>
          <w:trHeight w:val="21"/>
        </w:trPr>
        <w:tc>
          <w:tcPr>
            <w:tcW w:w="3845" w:type="dxa"/>
            <w:shd w:val="clear" w:color="auto" w:fill="FFFFFF" w:themeFill="background1"/>
            <w:noWrap/>
            <w:vAlign w:val="bottom"/>
            <w:hideMark/>
          </w:tcPr>
          <w:p w14:paraId="778233F9" w14:textId="77777777" w:rsidR="0073571E" w:rsidRPr="007C6425" w:rsidRDefault="0073571E" w:rsidP="0073571E">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5910BD0F" w14:textId="3C8BAD0F" w:rsidR="0073571E" w:rsidRPr="007C6425" w:rsidRDefault="0073571E" w:rsidP="0073571E">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73571E" w:rsidRPr="007C6425" w14:paraId="0E6EB6C1" w14:textId="77777777" w:rsidTr="0073571E">
        <w:trPr>
          <w:trHeight w:val="21"/>
        </w:trPr>
        <w:tc>
          <w:tcPr>
            <w:tcW w:w="3845" w:type="dxa"/>
            <w:shd w:val="clear" w:color="auto" w:fill="FFFFFF" w:themeFill="background1"/>
            <w:noWrap/>
            <w:vAlign w:val="bottom"/>
            <w:hideMark/>
          </w:tcPr>
          <w:p w14:paraId="7BB7CE60" w14:textId="77777777" w:rsidR="0073571E" w:rsidRPr="007C6425" w:rsidRDefault="0073571E" w:rsidP="0073571E">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557541EB" w14:textId="66382AFD"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Amphimedon</w:t>
            </w:r>
            <w:proofErr w:type="spellEnd"/>
            <w:r w:rsidR="0073571E" w:rsidRPr="007C6425">
              <w:rPr>
                <w:sz w:val="16"/>
                <w:szCs w:val="18"/>
              </w:rPr>
              <w:t xml:space="preserve"> sp. (maybe </w:t>
            </w:r>
            <w:proofErr w:type="spellStart"/>
            <w:r w:rsidR="0073571E" w:rsidRPr="007C6425">
              <w:rPr>
                <w:i/>
                <w:sz w:val="16"/>
                <w:szCs w:val="18"/>
              </w:rPr>
              <w:t>Amphimedon</w:t>
            </w:r>
            <w:proofErr w:type="spellEnd"/>
            <w:r w:rsidR="0073571E" w:rsidRPr="007C6425">
              <w:rPr>
                <w:i/>
                <w:sz w:val="16"/>
                <w:szCs w:val="18"/>
              </w:rPr>
              <w:t xml:space="preserve"> </w:t>
            </w:r>
            <w:proofErr w:type="spellStart"/>
            <w:r w:rsidR="0073571E" w:rsidRPr="007C6425">
              <w:rPr>
                <w:i/>
                <w:sz w:val="16"/>
                <w:szCs w:val="18"/>
              </w:rPr>
              <w:t>complanata</w:t>
            </w:r>
            <w:proofErr w:type="spellEnd"/>
            <w:r w:rsidR="0073571E" w:rsidRPr="007C6425">
              <w:rPr>
                <w:sz w:val="16"/>
                <w:szCs w:val="18"/>
              </w:rPr>
              <w:t>)</w:t>
            </w:r>
          </w:p>
        </w:tc>
      </w:tr>
      <w:tr w:rsidR="0073571E" w:rsidRPr="007C6425" w14:paraId="2CEE89C6" w14:textId="77777777" w:rsidTr="0073571E">
        <w:trPr>
          <w:trHeight w:val="21"/>
        </w:trPr>
        <w:tc>
          <w:tcPr>
            <w:tcW w:w="3845" w:type="dxa"/>
            <w:shd w:val="clear" w:color="auto" w:fill="FFFFFF" w:themeFill="background1"/>
            <w:noWrap/>
            <w:vAlign w:val="bottom"/>
            <w:hideMark/>
          </w:tcPr>
          <w:p w14:paraId="4865D08C" w14:textId="77777777" w:rsidR="0073571E" w:rsidRPr="007C6425" w:rsidRDefault="0073571E" w:rsidP="0073571E">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04FE5AD0" w14:textId="6318BE53" w:rsidR="0073571E" w:rsidRPr="007C6425" w:rsidRDefault="0073571E" w:rsidP="0073571E">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73571E" w:rsidRPr="007C6425" w14:paraId="5B797D20" w14:textId="77777777" w:rsidTr="0073571E">
        <w:trPr>
          <w:trHeight w:val="21"/>
        </w:trPr>
        <w:tc>
          <w:tcPr>
            <w:tcW w:w="3845" w:type="dxa"/>
            <w:shd w:val="clear" w:color="auto" w:fill="FFFFFF" w:themeFill="background1"/>
            <w:noWrap/>
            <w:vAlign w:val="bottom"/>
            <w:hideMark/>
          </w:tcPr>
          <w:p w14:paraId="56282AD9" w14:textId="77777777" w:rsidR="0073571E" w:rsidRPr="007C6425" w:rsidRDefault="0073571E" w:rsidP="0073571E">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5E00B054" w14:textId="13D6151D"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Aplysina</w:t>
            </w:r>
            <w:proofErr w:type="spellEnd"/>
            <w:r w:rsidR="0073571E" w:rsidRPr="007C6425">
              <w:rPr>
                <w:i/>
                <w:sz w:val="16"/>
                <w:szCs w:val="18"/>
              </w:rPr>
              <w:t xml:space="preserve"> </w:t>
            </w:r>
            <w:proofErr w:type="spellStart"/>
            <w:r w:rsidR="0073571E" w:rsidRPr="007C6425">
              <w:rPr>
                <w:i/>
                <w:sz w:val="16"/>
                <w:szCs w:val="18"/>
              </w:rPr>
              <w:t>fistularis</w:t>
            </w:r>
            <w:proofErr w:type="spellEnd"/>
            <w:r w:rsidR="0073571E" w:rsidRPr="007C6425">
              <w:rPr>
                <w:sz w:val="16"/>
                <w:szCs w:val="18"/>
              </w:rPr>
              <w:t xml:space="preserve">, </w:t>
            </w:r>
            <w:proofErr w:type="spellStart"/>
            <w:r w:rsidR="0073571E" w:rsidRPr="007C6425">
              <w:rPr>
                <w:i/>
                <w:sz w:val="16"/>
                <w:szCs w:val="18"/>
              </w:rPr>
              <w:t>Aplysina</w:t>
            </w:r>
            <w:proofErr w:type="spellEnd"/>
            <w:r w:rsidR="0073571E" w:rsidRPr="007C6425">
              <w:rPr>
                <w:i/>
                <w:sz w:val="16"/>
                <w:szCs w:val="18"/>
              </w:rPr>
              <w:t xml:space="preserve"> </w:t>
            </w:r>
            <w:proofErr w:type="spellStart"/>
            <w:r w:rsidR="0073571E" w:rsidRPr="007C6425">
              <w:rPr>
                <w:i/>
                <w:sz w:val="16"/>
                <w:szCs w:val="18"/>
              </w:rPr>
              <w:t>fulva</w:t>
            </w:r>
            <w:proofErr w:type="spellEnd"/>
            <w:r w:rsidR="0073571E" w:rsidRPr="007C6425">
              <w:rPr>
                <w:sz w:val="16"/>
                <w:szCs w:val="18"/>
              </w:rPr>
              <w:t xml:space="preserve">, and </w:t>
            </w:r>
            <w:proofErr w:type="spellStart"/>
            <w:r w:rsidR="0073571E" w:rsidRPr="007C6425">
              <w:rPr>
                <w:i/>
                <w:sz w:val="16"/>
                <w:szCs w:val="18"/>
              </w:rPr>
              <w:t>Aplysina</w:t>
            </w:r>
            <w:proofErr w:type="spellEnd"/>
            <w:r w:rsidR="0073571E" w:rsidRPr="007C6425">
              <w:rPr>
                <w:i/>
                <w:sz w:val="16"/>
                <w:szCs w:val="18"/>
              </w:rPr>
              <w:t xml:space="preserve"> </w:t>
            </w:r>
            <w:proofErr w:type="spellStart"/>
            <w:r w:rsidR="0073571E" w:rsidRPr="007C6425">
              <w:rPr>
                <w:i/>
                <w:sz w:val="16"/>
                <w:szCs w:val="18"/>
              </w:rPr>
              <w:t>insularis</w:t>
            </w:r>
            <w:proofErr w:type="spellEnd"/>
          </w:p>
        </w:tc>
      </w:tr>
      <w:tr w:rsidR="0073571E" w:rsidRPr="007C6425" w14:paraId="144C833E" w14:textId="77777777" w:rsidTr="0073571E">
        <w:trPr>
          <w:trHeight w:val="21"/>
        </w:trPr>
        <w:tc>
          <w:tcPr>
            <w:tcW w:w="3845" w:type="dxa"/>
            <w:shd w:val="clear" w:color="auto" w:fill="FFFFFF" w:themeFill="background1"/>
            <w:noWrap/>
            <w:vAlign w:val="bottom"/>
            <w:hideMark/>
          </w:tcPr>
          <w:p w14:paraId="5EC22311" w14:textId="77777777" w:rsidR="0073571E" w:rsidRPr="007C6425" w:rsidRDefault="0073571E" w:rsidP="0073571E">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58C83956" w14:textId="5FD89E79" w:rsidR="0073571E" w:rsidRPr="007C6425" w:rsidRDefault="0073571E" w:rsidP="0073571E">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73571E" w:rsidRPr="007C6425" w14:paraId="6B5E9C71" w14:textId="77777777" w:rsidTr="0073571E">
        <w:trPr>
          <w:trHeight w:val="21"/>
        </w:trPr>
        <w:tc>
          <w:tcPr>
            <w:tcW w:w="3845" w:type="dxa"/>
            <w:shd w:val="clear" w:color="auto" w:fill="FFFFFF" w:themeFill="background1"/>
            <w:noWrap/>
            <w:vAlign w:val="bottom"/>
            <w:hideMark/>
          </w:tcPr>
          <w:p w14:paraId="5653A3AF" w14:textId="2E597ECC"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Diploria</w:t>
            </w:r>
            <w:proofErr w:type="spellEnd"/>
            <w:r w:rsidR="0073571E" w:rsidRPr="007C6425">
              <w:rPr>
                <w:i/>
                <w:sz w:val="16"/>
                <w:szCs w:val="18"/>
              </w:rPr>
              <w:t xml:space="preserve"> </w:t>
            </w:r>
            <w:proofErr w:type="spellStart"/>
            <w:r w:rsidR="0073571E" w:rsidRPr="007C6425">
              <w:rPr>
                <w:i/>
                <w:sz w:val="16"/>
                <w:szCs w:val="18"/>
              </w:rPr>
              <w:t>strigosa</w:t>
            </w:r>
            <w:proofErr w:type="spellEnd"/>
            <w:r w:rsidR="0073571E" w:rsidRPr="007C6425">
              <w:rPr>
                <w:sz w:val="16"/>
                <w:szCs w:val="18"/>
              </w:rPr>
              <w:t xml:space="preserve"> and </w:t>
            </w:r>
            <w:proofErr w:type="spellStart"/>
            <w:r w:rsidR="0073571E" w:rsidRPr="007C6425">
              <w:rPr>
                <w:i/>
                <w:sz w:val="16"/>
                <w:szCs w:val="18"/>
              </w:rPr>
              <w:t>Diploria</w:t>
            </w:r>
            <w:proofErr w:type="spellEnd"/>
            <w:r w:rsidR="0073571E" w:rsidRPr="007C6425">
              <w:rPr>
                <w:i/>
                <w:sz w:val="16"/>
                <w:szCs w:val="18"/>
              </w:rPr>
              <w:t xml:space="preserve"> </w:t>
            </w:r>
            <w:proofErr w:type="spellStart"/>
            <w:r w:rsidR="0073571E" w:rsidRPr="007C6425">
              <w:rPr>
                <w:i/>
                <w:sz w:val="16"/>
                <w:szCs w:val="18"/>
              </w:rPr>
              <w:t>clivosa</w:t>
            </w:r>
            <w:proofErr w:type="spellEnd"/>
          </w:p>
        </w:tc>
        <w:tc>
          <w:tcPr>
            <w:tcW w:w="4450" w:type="dxa"/>
            <w:shd w:val="clear" w:color="auto" w:fill="FFFFFF" w:themeFill="background1"/>
            <w:noWrap/>
            <w:vAlign w:val="bottom"/>
            <w:hideMark/>
          </w:tcPr>
          <w:p w14:paraId="61BB5952" w14:textId="16F4ADEA"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Aplysina</w:t>
            </w:r>
            <w:proofErr w:type="spellEnd"/>
            <w:r w:rsidR="0073571E" w:rsidRPr="007C6425">
              <w:rPr>
                <w:i/>
                <w:sz w:val="16"/>
                <w:szCs w:val="18"/>
              </w:rPr>
              <w:t xml:space="preserve"> </w:t>
            </w:r>
            <w:proofErr w:type="spellStart"/>
            <w:r w:rsidR="0073571E" w:rsidRPr="007C6425">
              <w:rPr>
                <w:i/>
                <w:sz w:val="16"/>
                <w:szCs w:val="18"/>
              </w:rPr>
              <w:t>lacunosa</w:t>
            </w:r>
            <w:proofErr w:type="spellEnd"/>
            <w:r w:rsidR="0073571E" w:rsidRPr="007C6425">
              <w:rPr>
                <w:sz w:val="16"/>
                <w:szCs w:val="18"/>
              </w:rPr>
              <w:t xml:space="preserve">, </w:t>
            </w:r>
            <w:proofErr w:type="spellStart"/>
            <w:r w:rsidR="0073571E" w:rsidRPr="007C6425">
              <w:rPr>
                <w:i/>
                <w:sz w:val="16"/>
                <w:szCs w:val="18"/>
              </w:rPr>
              <w:t>Suberea</w:t>
            </w:r>
            <w:proofErr w:type="spellEnd"/>
            <w:r w:rsidR="0073571E" w:rsidRPr="007C6425">
              <w:rPr>
                <w:sz w:val="16"/>
                <w:szCs w:val="18"/>
              </w:rPr>
              <w:t xml:space="preserve"> sp., and </w:t>
            </w:r>
            <w:proofErr w:type="spellStart"/>
            <w:r w:rsidR="0073571E" w:rsidRPr="007C6425">
              <w:rPr>
                <w:i/>
                <w:sz w:val="16"/>
                <w:szCs w:val="18"/>
              </w:rPr>
              <w:t>Verongula</w:t>
            </w:r>
            <w:proofErr w:type="spellEnd"/>
            <w:r w:rsidR="0073571E" w:rsidRPr="007C6425">
              <w:rPr>
                <w:i/>
                <w:sz w:val="16"/>
                <w:szCs w:val="18"/>
              </w:rPr>
              <w:t xml:space="preserve"> </w:t>
            </w:r>
            <w:proofErr w:type="spellStart"/>
            <w:r w:rsidR="0073571E" w:rsidRPr="007C6425">
              <w:rPr>
                <w:i/>
                <w:sz w:val="16"/>
                <w:szCs w:val="18"/>
              </w:rPr>
              <w:t>reiswigi</w:t>
            </w:r>
            <w:proofErr w:type="spellEnd"/>
          </w:p>
        </w:tc>
      </w:tr>
      <w:tr w:rsidR="0073571E" w:rsidRPr="007C6425" w14:paraId="5E741FAA" w14:textId="77777777" w:rsidTr="0073571E">
        <w:trPr>
          <w:trHeight w:val="21"/>
        </w:trPr>
        <w:tc>
          <w:tcPr>
            <w:tcW w:w="3845" w:type="dxa"/>
            <w:shd w:val="clear" w:color="auto" w:fill="FFFFFF" w:themeFill="background1"/>
            <w:noWrap/>
            <w:vAlign w:val="bottom"/>
            <w:hideMark/>
          </w:tcPr>
          <w:p w14:paraId="27A48C58" w14:textId="77777777" w:rsidR="0073571E" w:rsidRPr="007C6425" w:rsidRDefault="0073571E" w:rsidP="0073571E">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6EA8D805" w14:textId="43C09C36"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Artemisina</w:t>
            </w:r>
            <w:proofErr w:type="spellEnd"/>
            <w:r w:rsidR="0073571E" w:rsidRPr="007C6425">
              <w:rPr>
                <w:i/>
                <w:sz w:val="16"/>
                <w:szCs w:val="18"/>
              </w:rPr>
              <w:t xml:space="preserve"> </w:t>
            </w:r>
            <w:proofErr w:type="spellStart"/>
            <w:r w:rsidR="0073571E" w:rsidRPr="007C6425">
              <w:rPr>
                <w:i/>
                <w:sz w:val="16"/>
                <w:szCs w:val="18"/>
              </w:rPr>
              <w:t>melana</w:t>
            </w:r>
            <w:proofErr w:type="spellEnd"/>
            <w:r w:rsidR="0073571E" w:rsidRPr="007C6425">
              <w:rPr>
                <w:sz w:val="16"/>
                <w:szCs w:val="18"/>
              </w:rPr>
              <w:t xml:space="preserve"> or </w:t>
            </w:r>
            <w:proofErr w:type="spellStart"/>
            <w:r w:rsidR="0073571E" w:rsidRPr="007C6425">
              <w:rPr>
                <w:i/>
                <w:sz w:val="16"/>
                <w:szCs w:val="18"/>
              </w:rPr>
              <w:t>Iotrochota</w:t>
            </w:r>
            <w:proofErr w:type="spellEnd"/>
            <w:r w:rsidR="0073571E" w:rsidRPr="007C6425">
              <w:rPr>
                <w:i/>
                <w:sz w:val="16"/>
                <w:szCs w:val="18"/>
              </w:rPr>
              <w:t xml:space="preserve"> </w:t>
            </w:r>
            <w:proofErr w:type="spellStart"/>
            <w:r w:rsidR="0073571E" w:rsidRPr="007C6425">
              <w:rPr>
                <w:i/>
                <w:sz w:val="16"/>
                <w:szCs w:val="18"/>
              </w:rPr>
              <w:t>arenosa</w:t>
            </w:r>
            <w:proofErr w:type="spellEnd"/>
          </w:p>
        </w:tc>
      </w:tr>
      <w:tr w:rsidR="0073571E" w:rsidRPr="007C6425" w14:paraId="327369CD" w14:textId="77777777" w:rsidTr="0073571E">
        <w:trPr>
          <w:trHeight w:val="21"/>
        </w:trPr>
        <w:tc>
          <w:tcPr>
            <w:tcW w:w="3845" w:type="dxa"/>
            <w:shd w:val="clear" w:color="auto" w:fill="FFFFFF" w:themeFill="background1"/>
            <w:noWrap/>
            <w:vAlign w:val="bottom"/>
            <w:hideMark/>
          </w:tcPr>
          <w:p w14:paraId="27EFB385" w14:textId="77777777" w:rsidR="0073571E" w:rsidRPr="007C6425" w:rsidRDefault="0073571E" w:rsidP="0073571E">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31C6CB56" w14:textId="4F3591EB" w:rsidR="0073571E" w:rsidRPr="007C6425" w:rsidRDefault="007C6425" w:rsidP="0073571E">
            <w:pPr>
              <w:spacing w:line="240" w:lineRule="auto"/>
              <w:ind w:firstLine="0"/>
              <w:rPr>
                <w:sz w:val="16"/>
                <w:szCs w:val="18"/>
              </w:rPr>
            </w:pPr>
            <w:r w:rsidRPr="007C6425">
              <w:rPr>
                <w:sz w:val="16"/>
                <w:szCs w:val="18"/>
              </w:rPr>
              <w:t>*</w:t>
            </w:r>
            <w:r w:rsidR="0073571E" w:rsidRPr="007C6425">
              <w:rPr>
                <w:sz w:val="16"/>
                <w:szCs w:val="18"/>
              </w:rPr>
              <w:t>Black, spiny, purple exudate, but not slimy</w:t>
            </w:r>
          </w:p>
        </w:tc>
      </w:tr>
      <w:tr w:rsidR="0073571E" w:rsidRPr="007C6425" w14:paraId="27F19E89" w14:textId="77777777" w:rsidTr="0073571E">
        <w:trPr>
          <w:trHeight w:val="21"/>
        </w:trPr>
        <w:tc>
          <w:tcPr>
            <w:tcW w:w="3845" w:type="dxa"/>
            <w:shd w:val="clear" w:color="auto" w:fill="FFFFFF" w:themeFill="background1"/>
            <w:noWrap/>
            <w:vAlign w:val="bottom"/>
            <w:hideMark/>
          </w:tcPr>
          <w:p w14:paraId="10AEA2DC" w14:textId="77777777" w:rsidR="0073571E" w:rsidRPr="007C6425" w:rsidRDefault="0073571E" w:rsidP="0073571E">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16AA8D0B" w14:textId="552BB717" w:rsidR="0073571E" w:rsidRPr="007C6425" w:rsidRDefault="007C6425" w:rsidP="0073571E">
            <w:pPr>
              <w:spacing w:line="240" w:lineRule="auto"/>
              <w:ind w:firstLine="0"/>
              <w:rPr>
                <w:sz w:val="16"/>
                <w:szCs w:val="18"/>
              </w:rPr>
            </w:pPr>
            <w:r w:rsidRPr="007C6425">
              <w:rPr>
                <w:sz w:val="16"/>
                <w:szCs w:val="18"/>
              </w:rPr>
              <w:t>*</w:t>
            </w:r>
            <w:r w:rsidR="0073571E" w:rsidRPr="007C6425">
              <w:rPr>
                <w:sz w:val="16"/>
                <w:szCs w:val="18"/>
              </w:rPr>
              <w:t>Breadcrumb (</w:t>
            </w:r>
            <w:r w:rsidR="0073571E" w:rsidRPr="007C6425">
              <w:rPr>
                <w:i/>
                <w:sz w:val="16"/>
                <w:szCs w:val="18"/>
              </w:rPr>
              <w:t xml:space="preserve">Calyx </w:t>
            </w:r>
            <w:proofErr w:type="spellStart"/>
            <w:r w:rsidR="0073571E" w:rsidRPr="007C6425">
              <w:rPr>
                <w:i/>
                <w:sz w:val="16"/>
                <w:szCs w:val="18"/>
              </w:rPr>
              <w:t>podatypa</w:t>
            </w:r>
            <w:proofErr w:type="spellEnd"/>
            <w:r w:rsidR="0073571E" w:rsidRPr="007C6425">
              <w:rPr>
                <w:sz w:val="16"/>
                <w:szCs w:val="18"/>
              </w:rPr>
              <w:t xml:space="preserve">, </w:t>
            </w:r>
            <w:proofErr w:type="spellStart"/>
            <w:r w:rsidR="0073571E" w:rsidRPr="007C6425">
              <w:rPr>
                <w:i/>
                <w:sz w:val="16"/>
                <w:szCs w:val="18"/>
              </w:rPr>
              <w:t>Svenzea</w:t>
            </w:r>
            <w:proofErr w:type="spellEnd"/>
          </w:p>
        </w:tc>
      </w:tr>
      <w:tr w:rsidR="0073571E" w:rsidRPr="007C6425" w14:paraId="510D109C" w14:textId="77777777" w:rsidTr="0073571E">
        <w:trPr>
          <w:trHeight w:val="21"/>
        </w:trPr>
        <w:tc>
          <w:tcPr>
            <w:tcW w:w="3845" w:type="dxa"/>
            <w:shd w:val="clear" w:color="auto" w:fill="FFFFFF" w:themeFill="background1"/>
            <w:noWrap/>
            <w:vAlign w:val="bottom"/>
            <w:hideMark/>
          </w:tcPr>
          <w:p w14:paraId="7B5BC8CE" w14:textId="77777777" w:rsidR="0073571E" w:rsidRPr="007C6425" w:rsidRDefault="0073571E" w:rsidP="0073571E">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0B337B47" w14:textId="4DB8AE45" w:rsidR="0073571E" w:rsidRPr="007C6425" w:rsidRDefault="0073571E" w:rsidP="0073571E">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73571E" w:rsidRPr="007C6425" w14:paraId="46567F01" w14:textId="77777777" w:rsidTr="0073571E">
        <w:trPr>
          <w:trHeight w:val="21"/>
        </w:trPr>
        <w:tc>
          <w:tcPr>
            <w:tcW w:w="3845" w:type="dxa"/>
            <w:shd w:val="clear" w:color="auto" w:fill="FFFFFF" w:themeFill="background1"/>
            <w:noWrap/>
            <w:vAlign w:val="bottom"/>
            <w:hideMark/>
          </w:tcPr>
          <w:p w14:paraId="7D4304E3" w14:textId="77777777" w:rsidR="0073571E" w:rsidRPr="007C6425" w:rsidRDefault="0073571E" w:rsidP="0073571E">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0F1F7EF7" w14:textId="1585D4B2" w:rsidR="0073571E" w:rsidRPr="007C6425" w:rsidRDefault="0073571E" w:rsidP="0073571E">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73571E" w:rsidRPr="007C6425" w14:paraId="45859A94" w14:textId="77777777" w:rsidTr="0073571E">
        <w:trPr>
          <w:trHeight w:val="21"/>
        </w:trPr>
        <w:tc>
          <w:tcPr>
            <w:tcW w:w="3845" w:type="dxa"/>
            <w:shd w:val="clear" w:color="auto" w:fill="FFFFFF" w:themeFill="background1"/>
            <w:noWrap/>
            <w:vAlign w:val="bottom"/>
            <w:hideMark/>
          </w:tcPr>
          <w:p w14:paraId="7F5328D2" w14:textId="77777777" w:rsidR="0073571E" w:rsidRPr="007C6425" w:rsidRDefault="0073571E" w:rsidP="0073571E">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3451E9DD" w14:textId="091BDB94" w:rsidR="0073571E" w:rsidRPr="007C6425" w:rsidRDefault="007C6425" w:rsidP="0073571E">
            <w:pPr>
              <w:spacing w:line="240" w:lineRule="auto"/>
              <w:ind w:firstLine="0"/>
              <w:rPr>
                <w:sz w:val="16"/>
                <w:szCs w:val="18"/>
              </w:rPr>
            </w:pPr>
            <w:r w:rsidRPr="007C6425">
              <w:rPr>
                <w:sz w:val="16"/>
                <w:szCs w:val="18"/>
              </w:rPr>
              <w:t>*</w:t>
            </w:r>
            <w:r w:rsidR="0073571E" w:rsidRPr="007C6425">
              <w:rPr>
                <w:sz w:val="16"/>
                <w:szCs w:val="18"/>
              </w:rPr>
              <w:t xml:space="preserve">Like </w:t>
            </w:r>
            <w:proofErr w:type="spellStart"/>
            <w:r w:rsidR="0073571E" w:rsidRPr="007C6425">
              <w:rPr>
                <w:i/>
                <w:sz w:val="16"/>
                <w:szCs w:val="18"/>
              </w:rPr>
              <w:t>Callyspongia</w:t>
            </w:r>
            <w:proofErr w:type="spellEnd"/>
            <w:r w:rsidR="0073571E" w:rsidRPr="007C6425">
              <w:rPr>
                <w:i/>
                <w:sz w:val="16"/>
                <w:szCs w:val="18"/>
              </w:rPr>
              <w:t xml:space="preserve"> </w:t>
            </w:r>
            <w:proofErr w:type="spellStart"/>
            <w:r w:rsidR="0073571E" w:rsidRPr="007C6425">
              <w:rPr>
                <w:i/>
                <w:sz w:val="16"/>
                <w:szCs w:val="18"/>
              </w:rPr>
              <w:t>fallax</w:t>
            </w:r>
            <w:proofErr w:type="spellEnd"/>
            <w:r w:rsidR="0073571E" w:rsidRPr="007C6425">
              <w:rPr>
                <w:sz w:val="16"/>
                <w:szCs w:val="18"/>
              </w:rPr>
              <w:t xml:space="preserve"> but soft with pinched tube ends</w:t>
            </w:r>
          </w:p>
        </w:tc>
      </w:tr>
      <w:tr w:rsidR="0073571E" w:rsidRPr="007C6425" w14:paraId="25C7A655" w14:textId="77777777" w:rsidTr="0073571E">
        <w:trPr>
          <w:trHeight w:val="21"/>
        </w:trPr>
        <w:tc>
          <w:tcPr>
            <w:tcW w:w="3845" w:type="dxa"/>
            <w:shd w:val="clear" w:color="auto" w:fill="FFFFFF" w:themeFill="background1"/>
            <w:noWrap/>
            <w:vAlign w:val="bottom"/>
            <w:hideMark/>
          </w:tcPr>
          <w:p w14:paraId="3187EAB2" w14:textId="77777777" w:rsidR="0073571E" w:rsidRPr="007C6425" w:rsidRDefault="0073571E" w:rsidP="0073571E">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46437AB7" w14:textId="25A51E2A" w:rsidR="0073571E" w:rsidRPr="007C6425" w:rsidRDefault="0073571E" w:rsidP="0073571E">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73571E" w:rsidRPr="007C6425" w14:paraId="4E67DB1E" w14:textId="77777777" w:rsidTr="0073571E">
        <w:trPr>
          <w:trHeight w:val="21"/>
        </w:trPr>
        <w:tc>
          <w:tcPr>
            <w:tcW w:w="3845" w:type="dxa"/>
            <w:shd w:val="clear" w:color="auto" w:fill="FFFFFF" w:themeFill="background1"/>
            <w:noWrap/>
            <w:vAlign w:val="bottom"/>
            <w:hideMark/>
          </w:tcPr>
          <w:p w14:paraId="7744DB46" w14:textId="3A622AFB"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Madracis</w:t>
            </w:r>
            <w:proofErr w:type="spellEnd"/>
            <w:r w:rsidR="0073571E" w:rsidRPr="007C6425">
              <w:rPr>
                <w:i/>
                <w:sz w:val="16"/>
                <w:szCs w:val="18"/>
              </w:rPr>
              <w:t xml:space="preserve"> mirabilis</w:t>
            </w:r>
            <w:r w:rsidR="0073571E" w:rsidRPr="007C6425">
              <w:rPr>
                <w:sz w:val="16"/>
                <w:szCs w:val="18"/>
              </w:rPr>
              <w:t xml:space="preserve"> and </w:t>
            </w:r>
            <w:proofErr w:type="spellStart"/>
            <w:r w:rsidR="0073571E" w:rsidRPr="007C6425">
              <w:rPr>
                <w:i/>
                <w:sz w:val="16"/>
                <w:szCs w:val="18"/>
              </w:rPr>
              <w:t>Madracis</w:t>
            </w:r>
            <w:proofErr w:type="spellEnd"/>
            <w:r w:rsidR="0073571E" w:rsidRPr="007C6425">
              <w:rPr>
                <w:i/>
                <w:sz w:val="16"/>
                <w:szCs w:val="18"/>
              </w:rPr>
              <w:t xml:space="preserve"> </w:t>
            </w:r>
            <w:proofErr w:type="spellStart"/>
            <w:r w:rsidR="0073571E" w:rsidRPr="007C6425">
              <w:rPr>
                <w:i/>
                <w:sz w:val="16"/>
                <w:szCs w:val="18"/>
              </w:rPr>
              <w:t>decactis</w:t>
            </w:r>
            <w:proofErr w:type="spellEnd"/>
          </w:p>
        </w:tc>
        <w:tc>
          <w:tcPr>
            <w:tcW w:w="4450" w:type="dxa"/>
            <w:shd w:val="clear" w:color="auto" w:fill="FFFFFF" w:themeFill="background1"/>
            <w:noWrap/>
            <w:vAlign w:val="bottom"/>
            <w:hideMark/>
          </w:tcPr>
          <w:p w14:paraId="279D08D0" w14:textId="1D3FB2EF" w:rsidR="0073571E" w:rsidRPr="007C6425" w:rsidRDefault="0073571E" w:rsidP="0073571E">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73571E" w:rsidRPr="007C6425" w14:paraId="6AD5E523" w14:textId="77777777" w:rsidTr="0073571E">
        <w:trPr>
          <w:trHeight w:val="21"/>
        </w:trPr>
        <w:tc>
          <w:tcPr>
            <w:tcW w:w="3845" w:type="dxa"/>
            <w:shd w:val="clear" w:color="auto" w:fill="FFFFFF" w:themeFill="background1"/>
            <w:noWrap/>
            <w:vAlign w:val="bottom"/>
            <w:hideMark/>
          </w:tcPr>
          <w:p w14:paraId="014DF9A6" w14:textId="77777777" w:rsidR="0073571E" w:rsidRPr="007C6425" w:rsidRDefault="0073571E" w:rsidP="0073571E">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276F106D" w14:textId="7BEDC3EF" w:rsidR="0073571E" w:rsidRPr="007C6425" w:rsidRDefault="0073571E" w:rsidP="0073571E">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73571E" w:rsidRPr="007C6425" w14:paraId="7ECFCFE5" w14:textId="77777777" w:rsidTr="0073571E">
        <w:trPr>
          <w:trHeight w:val="21"/>
        </w:trPr>
        <w:tc>
          <w:tcPr>
            <w:tcW w:w="3845" w:type="dxa"/>
            <w:shd w:val="clear" w:color="auto" w:fill="FFFFFF" w:themeFill="background1"/>
            <w:noWrap/>
            <w:vAlign w:val="bottom"/>
            <w:hideMark/>
          </w:tcPr>
          <w:p w14:paraId="2AC45641" w14:textId="6317B4FA" w:rsidR="0073571E" w:rsidRPr="007C6425" w:rsidRDefault="007C6425" w:rsidP="0073571E">
            <w:pPr>
              <w:spacing w:line="240" w:lineRule="auto"/>
              <w:ind w:firstLine="0"/>
              <w:rPr>
                <w:i/>
                <w:sz w:val="16"/>
                <w:szCs w:val="18"/>
              </w:rPr>
            </w:pPr>
            <w:r w:rsidRPr="007C6425">
              <w:rPr>
                <w:i/>
                <w:sz w:val="16"/>
                <w:szCs w:val="18"/>
              </w:rPr>
              <w:t>*</w:t>
            </w:r>
            <w:proofErr w:type="spellStart"/>
            <w:r w:rsidR="0073571E" w:rsidRPr="007C6425">
              <w:rPr>
                <w:i/>
                <w:sz w:val="16"/>
                <w:szCs w:val="18"/>
              </w:rPr>
              <w:t>Montastraea</w:t>
            </w:r>
            <w:proofErr w:type="spellEnd"/>
            <w:r w:rsidR="0073571E" w:rsidRPr="007C6425">
              <w:rPr>
                <w:i/>
                <w:sz w:val="16"/>
                <w:szCs w:val="18"/>
              </w:rPr>
              <w:t xml:space="preserve"> </w:t>
            </w:r>
            <w:proofErr w:type="spellStart"/>
            <w:r w:rsidR="0073571E" w:rsidRPr="007C6425">
              <w:rPr>
                <w:i/>
                <w:sz w:val="16"/>
                <w:szCs w:val="18"/>
              </w:rPr>
              <w:t>annularis</w:t>
            </w:r>
            <w:proofErr w:type="spellEnd"/>
            <w:r w:rsidR="0073571E" w:rsidRPr="007C6425">
              <w:rPr>
                <w:i/>
                <w:sz w:val="16"/>
                <w:szCs w:val="18"/>
              </w:rPr>
              <w:t xml:space="preserve">, M. </w:t>
            </w:r>
            <w:proofErr w:type="spellStart"/>
            <w:r w:rsidR="0073571E" w:rsidRPr="007C6425">
              <w:rPr>
                <w:i/>
                <w:sz w:val="16"/>
                <w:szCs w:val="18"/>
              </w:rPr>
              <w:t>franksi</w:t>
            </w:r>
            <w:proofErr w:type="spellEnd"/>
            <w:r w:rsidR="0073571E" w:rsidRPr="007C6425">
              <w:rPr>
                <w:i/>
                <w:sz w:val="16"/>
                <w:szCs w:val="18"/>
              </w:rPr>
              <w:t xml:space="preserve">, M. </w:t>
            </w:r>
            <w:proofErr w:type="spellStart"/>
            <w:r w:rsidR="0073571E" w:rsidRPr="007C6425">
              <w:rPr>
                <w:i/>
                <w:sz w:val="16"/>
                <w:szCs w:val="18"/>
              </w:rPr>
              <w:t>faveolata</w:t>
            </w:r>
            <w:proofErr w:type="spellEnd"/>
          </w:p>
        </w:tc>
        <w:tc>
          <w:tcPr>
            <w:tcW w:w="4450" w:type="dxa"/>
            <w:shd w:val="clear" w:color="auto" w:fill="FFFFFF" w:themeFill="background1"/>
            <w:noWrap/>
            <w:vAlign w:val="bottom"/>
            <w:hideMark/>
          </w:tcPr>
          <w:p w14:paraId="492DD84D" w14:textId="0C2A80AD" w:rsidR="0073571E" w:rsidRPr="007C6425" w:rsidRDefault="0073571E" w:rsidP="0073571E">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73571E" w:rsidRPr="007C6425" w14:paraId="1404164C" w14:textId="77777777" w:rsidTr="0073571E">
        <w:trPr>
          <w:trHeight w:val="21"/>
        </w:trPr>
        <w:tc>
          <w:tcPr>
            <w:tcW w:w="3845" w:type="dxa"/>
            <w:shd w:val="clear" w:color="auto" w:fill="FFFFFF" w:themeFill="background1"/>
            <w:noWrap/>
            <w:vAlign w:val="bottom"/>
            <w:hideMark/>
          </w:tcPr>
          <w:p w14:paraId="056780CD" w14:textId="77777777" w:rsidR="0073571E" w:rsidRPr="007C6425" w:rsidRDefault="0073571E" w:rsidP="0073571E">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6EC4EEA5" w14:textId="223E5C23" w:rsidR="0073571E" w:rsidRPr="007C6425" w:rsidRDefault="0073571E" w:rsidP="0073571E">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73571E" w:rsidRPr="007C6425" w14:paraId="7885FE5E" w14:textId="77777777" w:rsidTr="0073571E">
        <w:trPr>
          <w:trHeight w:val="21"/>
        </w:trPr>
        <w:tc>
          <w:tcPr>
            <w:tcW w:w="3845" w:type="dxa"/>
            <w:shd w:val="clear" w:color="auto" w:fill="FFFFFF" w:themeFill="background1"/>
            <w:noWrap/>
            <w:vAlign w:val="bottom"/>
            <w:hideMark/>
          </w:tcPr>
          <w:p w14:paraId="7BD819BA" w14:textId="77777777" w:rsidR="0073571E" w:rsidRPr="007C6425" w:rsidRDefault="0073571E" w:rsidP="0073571E">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2C5FF6A6" w14:textId="2CE87E25" w:rsidR="0073571E" w:rsidRPr="007C6425" w:rsidRDefault="0073571E" w:rsidP="0073571E">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73571E" w:rsidRPr="007C6425" w14:paraId="279BD693" w14:textId="77777777" w:rsidTr="0073571E">
        <w:trPr>
          <w:trHeight w:val="21"/>
        </w:trPr>
        <w:tc>
          <w:tcPr>
            <w:tcW w:w="3845" w:type="dxa"/>
            <w:shd w:val="clear" w:color="auto" w:fill="FFFFFF" w:themeFill="background1"/>
            <w:noWrap/>
            <w:vAlign w:val="bottom"/>
            <w:hideMark/>
          </w:tcPr>
          <w:p w14:paraId="477C419A" w14:textId="1F86B3D6" w:rsidR="0073571E" w:rsidRPr="007C6425" w:rsidRDefault="007C6425" w:rsidP="0073571E">
            <w:pPr>
              <w:spacing w:line="240" w:lineRule="auto"/>
              <w:ind w:firstLine="0"/>
              <w:rPr>
                <w:i/>
                <w:sz w:val="16"/>
                <w:szCs w:val="18"/>
              </w:rPr>
            </w:pPr>
            <w:r w:rsidRPr="007C6425">
              <w:rPr>
                <w:i/>
                <w:sz w:val="16"/>
                <w:szCs w:val="18"/>
              </w:rPr>
              <w:t>*</w:t>
            </w:r>
            <w:proofErr w:type="spellStart"/>
            <w:r w:rsidR="0073571E" w:rsidRPr="007C6425">
              <w:rPr>
                <w:i/>
                <w:sz w:val="16"/>
                <w:szCs w:val="18"/>
              </w:rPr>
              <w:t>Mycetophyllia</w:t>
            </w:r>
            <w:proofErr w:type="spellEnd"/>
            <w:r w:rsidR="0073571E" w:rsidRPr="007C6425">
              <w:rPr>
                <w:i/>
                <w:sz w:val="16"/>
                <w:szCs w:val="18"/>
              </w:rPr>
              <w:t xml:space="preserve"> </w:t>
            </w:r>
            <w:proofErr w:type="spellStart"/>
            <w:r w:rsidR="0073571E" w:rsidRPr="007C6425">
              <w:rPr>
                <w:i/>
                <w:sz w:val="16"/>
                <w:szCs w:val="18"/>
              </w:rPr>
              <w:t>ferox</w:t>
            </w:r>
            <w:proofErr w:type="spellEnd"/>
            <w:r w:rsidR="0073571E" w:rsidRPr="007C6425">
              <w:rPr>
                <w:i/>
                <w:sz w:val="16"/>
                <w:szCs w:val="18"/>
              </w:rPr>
              <w:t xml:space="preserve">, </w:t>
            </w:r>
            <w:proofErr w:type="spellStart"/>
            <w:r w:rsidR="0073571E" w:rsidRPr="007C6425">
              <w:rPr>
                <w:i/>
                <w:sz w:val="16"/>
                <w:szCs w:val="18"/>
              </w:rPr>
              <w:t>Mycetophyllia</w:t>
            </w:r>
            <w:proofErr w:type="spellEnd"/>
            <w:r w:rsidR="0073571E" w:rsidRPr="007C6425">
              <w:rPr>
                <w:i/>
                <w:sz w:val="16"/>
                <w:szCs w:val="18"/>
              </w:rPr>
              <w:t xml:space="preserve"> </w:t>
            </w:r>
            <w:proofErr w:type="spellStart"/>
            <w:r w:rsidR="0073571E" w:rsidRPr="007C6425">
              <w:rPr>
                <w:i/>
                <w:sz w:val="16"/>
                <w:szCs w:val="18"/>
              </w:rPr>
              <w:t>lamarckiana</w:t>
            </w:r>
            <w:proofErr w:type="spellEnd"/>
          </w:p>
        </w:tc>
        <w:tc>
          <w:tcPr>
            <w:tcW w:w="4450" w:type="dxa"/>
            <w:shd w:val="clear" w:color="auto" w:fill="FFFFFF" w:themeFill="background1"/>
            <w:noWrap/>
            <w:vAlign w:val="bottom"/>
            <w:hideMark/>
          </w:tcPr>
          <w:p w14:paraId="04ED888A" w14:textId="12FF55BB" w:rsidR="0073571E" w:rsidRPr="007C6425" w:rsidRDefault="0073571E" w:rsidP="0073571E">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73571E" w:rsidRPr="007C6425" w14:paraId="07E03EBB" w14:textId="77777777" w:rsidTr="0073571E">
        <w:trPr>
          <w:trHeight w:val="21"/>
        </w:trPr>
        <w:tc>
          <w:tcPr>
            <w:tcW w:w="3845" w:type="dxa"/>
            <w:shd w:val="clear" w:color="auto" w:fill="FFFFFF" w:themeFill="background1"/>
            <w:noWrap/>
            <w:vAlign w:val="bottom"/>
            <w:hideMark/>
          </w:tcPr>
          <w:p w14:paraId="208380F9" w14:textId="0DADEA7E"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Oculina</w:t>
            </w:r>
            <w:proofErr w:type="spellEnd"/>
            <w:r w:rsidR="0073571E" w:rsidRPr="007C6425">
              <w:rPr>
                <w:sz w:val="16"/>
                <w:szCs w:val="18"/>
              </w:rPr>
              <w:t xml:space="preserve"> spp.</w:t>
            </w:r>
          </w:p>
        </w:tc>
        <w:tc>
          <w:tcPr>
            <w:tcW w:w="4450" w:type="dxa"/>
            <w:shd w:val="clear" w:color="auto" w:fill="FFFFFF" w:themeFill="background1"/>
            <w:noWrap/>
            <w:vAlign w:val="bottom"/>
            <w:hideMark/>
          </w:tcPr>
          <w:p w14:paraId="6FF79371" w14:textId="5D8129D4" w:rsidR="0073571E" w:rsidRPr="007C6425" w:rsidRDefault="0073571E" w:rsidP="0073571E">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73571E" w:rsidRPr="007C6425" w14:paraId="4730BD17" w14:textId="77777777" w:rsidTr="0073571E">
        <w:trPr>
          <w:trHeight w:val="21"/>
        </w:trPr>
        <w:tc>
          <w:tcPr>
            <w:tcW w:w="3845" w:type="dxa"/>
            <w:shd w:val="clear" w:color="auto" w:fill="FFFFFF" w:themeFill="background1"/>
            <w:noWrap/>
            <w:vAlign w:val="bottom"/>
            <w:hideMark/>
          </w:tcPr>
          <w:p w14:paraId="40D335F8" w14:textId="77777777" w:rsidR="0073571E" w:rsidRPr="007C6425" w:rsidRDefault="0073571E" w:rsidP="0073571E">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01CA411E" w14:textId="7AB28A1E" w:rsidR="0073571E" w:rsidRPr="007C6425" w:rsidRDefault="0073571E" w:rsidP="0073571E">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73571E" w:rsidRPr="007C6425" w14:paraId="26FA4F4D" w14:textId="77777777" w:rsidTr="0073571E">
        <w:trPr>
          <w:trHeight w:val="21"/>
        </w:trPr>
        <w:tc>
          <w:tcPr>
            <w:tcW w:w="3845" w:type="dxa"/>
            <w:shd w:val="clear" w:color="auto" w:fill="FFFFFF" w:themeFill="background1"/>
            <w:noWrap/>
            <w:vAlign w:val="bottom"/>
            <w:hideMark/>
          </w:tcPr>
          <w:p w14:paraId="33D3071B" w14:textId="77777777" w:rsidR="0073571E" w:rsidRPr="007C6425" w:rsidRDefault="0073571E" w:rsidP="0073571E">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41C468EE" w14:textId="257E7262" w:rsidR="0073571E" w:rsidRPr="007C6425" w:rsidRDefault="0073571E" w:rsidP="0073571E">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73571E" w:rsidRPr="007C6425" w14:paraId="2810694B" w14:textId="77777777" w:rsidTr="0073571E">
        <w:trPr>
          <w:trHeight w:val="21"/>
        </w:trPr>
        <w:tc>
          <w:tcPr>
            <w:tcW w:w="3845" w:type="dxa"/>
            <w:shd w:val="clear" w:color="auto" w:fill="FFFFFF" w:themeFill="background1"/>
            <w:noWrap/>
            <w:vAlign w:val="bottom"/>
            <w:hideMark/>
          </w:tcPr>
          <w:p w14:paraId="6BC0F278" w14:textId="77777777" w:rsidR="0073571E" w:rsidRPr="007C6425" w:rsidRDefault="0073571E" w:rsidP="0073571E">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6422D9F5" w14:textId="0CC377AA"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Cribochalina</w:t>
            </w:r>
            <w:proofErr w:type="spellEnd"/>
            <w:r w:rsidR="0073571E" w:rsidRPr="007C6425">
              <w:rPr>
                <w:i/>
                <w:sz w:val="16"/>
                <w:szCs w:val="18"/>
              </w:rPr>
              <w:t xml:space="preserve"> vasculum</w:t>
            </w:r>
            <w:r w:rsidR="0073571E" w:rsidRPr="007C6425">
              <w:rPr>
                <w:sz w:val="16"/>
                <w:szCs w:val="18"/>
              </w:rPr>
              <w:t xml:space="preserve"> and </w:t>
            </w:r>
            <w:proofErr w:type="spellStart"/>
            <w:r w:rsidR="0073571E" w:rsidRPr="007C6425">
              <w:rPr>
                <w:i/>
                <w:sz w:val="16"/>
                <w:szCs w:val="18"/>
              </w:rPr>
              <w:t>Petrosia</w:t>
            </w:r>
            <w:proofErr w:type="spellEnd"/>
            <w:r w:rsidR="0073571E" w:rsidRPr="007C6425">
              <w:rPr>
                <w:i/>
                <w:sz w:val="16"/>
                <w:szCs w:val="18"/>
              </w:rPr>
              <w:t xml:space="preserve"> </w:t>
            </w:r>
            <w:proofErr w:type="spellStart"/>
            <w:r w:rsidR="0073571E" w:rsidRPr="007C6425">
              <w:rPr>
                <w:i/>
                <w:sz w:val="16"/>
                <w:szCs w:val="18"/>
              </w:rPr>
              <w:t>pellasarca</w:t>
            </w:r>
            <w:proofErr w:type="spellEnd"/>
          </w:p>
        </w:tc>
      </w:tr>
      <w:tr w:rsidR="0073571E" w:rsidRPr="007C6425" w14:paraId="16CE6226" w14:textId="77777777" w:rsidTr="0073571E">
        <w:trPr>
          <w:trHeight w:val="21"/>
        </w:trPr>
        <w:tc>
          <w:tcPr>
            <w:tcW w:w="3845" w:type="dxa"/>
            <w:shd w:val="clear" w:color="auto" w:fill="FFFFFF" w:themeFill="background1"/>
            <w:noWrap/>
            <w:vAlign w:val="bottom"/>
            <w:hideMark/>
          </w:tcPr>
          <w:p w14:paraId="18A41B32" w14:textId="77777777" w:rsidR="0073571E" w:rsidRPr="007C6425" w:rsidRDefault="0073571E" w:rsidP="0073571E">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6AB40270" w14:textId="7D5C9200" w:rsidR="0073571E" w:rsidRPr="007C6425" w:rsidRDefault="0073571E" w:rsidP="0073571E">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73571E" w:rsidRPr="007C6425" w14:paraId="0F1F0173" w14:textId="77777777" w:rsidTr="0073571E">
        <w:trPr>
          <w:trHeight w:val="21"/>
        </w:trPr>
        <w:tc>
          <w:tcPr>
            <w:tcW w:w="3845" w:type="dxa"/>
            <w:shd w:val="clear" w:color="auto" w:fill="FFFFFF" w:themeFill="background1"/>
            <w:noWrap/>
            <w:vAlign w:val="bottom"/>
            <w:hideMark/>
          </w:tcPr>
          <w:p w14:paraId="06980F05" w14:textId="64099DC4"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Scolymia</w:t>
            </w:r>
            <w:proofErr w:type="spellEnd"/>
            <w:r w:rsidR="0073571E" w:rsidRPr="007C6425">
              <w:rPr>
                <w:sz w:val="16"/>
                <w:szCs w:val="18"/>
              </w:rPr>
              <w:t xml:space="preserve"> spp.</w:t>
            </w:r>
          </w:p>
        </w:tc>
        <w:tc>
          <w:tcPr>
            <w:tcW w:w="4450" w:type="dxa"/>
            <w:shd w:val="clear" w:color="auto" w:fill="FFFFFF" w:themeFill="background1"/>
            <w:noWrap/>
            <w:vAlign w:val="bottom"/>
            <w:hideMark/>
          </w:tcPr>
          <w:p w14:paraId="1284E3AC" w14:textId="118DEFE6" w:rsidR="0073571E" w:rsidRPr="007C6425" w:rsidRDefault="0073571E" w:rsidP="0073571E">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73571E" w:rsidRPr="007C6425" w14:paraId="465F0D03" w14:textId="77777777" w:rsidTr="0073571E">
        <w:trPr>
          <w:trHeight w:val="21"/>
        </w:trPr>
        <w:tc>
          <w:tcPr>
            <w:tcW w:w="3845" w:type="dxa"/>
            <w:shd w:val="clear" w:color="auto" w:fill="FFFFFF" w:themeFill="background1"/>
            <w:noWrap/>
            <w:vAlign w:val="bottom"/>
            <w:hideMark/>
          </w:tcPr>
          <w:p w14:paraId="33874297" w14:textId="23F41B03"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Siderastrea</w:t>
            </w:r>
            <w:proofErr w:type="spellEnd"/>
            <w:r w:rsidR="0073571E" w:rsidRPr="007C6425">
              <w:rPr>
                <w:i/>
                <w:sz w:val="16"/>
                <w:szCs w:val="18"/>
              </w:rPr>
              <w:t xml:space="preserve"> </w:t>
            </w:r>
            <w:proofErr w:type="spellStart"/>
            <w:r w:rsidR="0073571E" w:rsidRPr="007C6425">
              <w:rPr>
                <w:i/>
                <w:sz w:val="16"/>
                <w:szCs w:val="18"/>
              </w:rPr>
              <w:t>siderea</w:t>
            </w:r>
            <w:proofErr w:type="spellEnd"/>
            <w:r w:rsidR="0073571E" w:rsidRPr="007C6425">
              <w:rPr>
                <w:sz w:val="16"/>
                <w:szCs w:val="18"/>
              </w:rPr>
              <w:t xml:space="preserve"> and </w:t>
            </w:r>
            <w:proofErr w:type="spellStart"/>
            <w:r w:rsidR="0073571E" w:rsidRPr="007C6425">
              <w:rPr>
                <w:i/>
                <w:sz w:val="16"/>
                <w:szCs w:val="18"/>
              </w:rPr>
              <w:t>Siderastrea</w:t>
            </w:r>
            <w:proofErr w:type="spellEnd"/>
            <w:r w:rsidR="0073571E" w:rsidRPr="007C6425">
              <w:rPr>
                <w:i/>
                <w:sz w:val="16"/>
                <w:szCs w:val="18"/>
              </w:rPr>
              <w:t xml:space="preserve"> radians</w:t>
            </w:r>
          </w:p>
        </w:tc>
        <w:tc>
          <w:tcPr>
            <w:tcW w:w="4450" w:type="dxa"/>
            <w:shd w:val="clear" w:color="auto" w:fill="FFFFFF" w:themeFill="background1"/>
            <w:noWrap/>
            <w:vAlign w:val="bottom"/>
            <w:hideMark/>
          </w:tcPr>
          <w:p w14:paraId="67125BF7" w14:textId="5E062F9F" w:rsidR="0073571E" w:rsidRPr="007C6425" w:rsidRDefault="0073571E" w:rsidP="0073571E">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73571E" w:rsidRPr="007C6425" w14:paraId="47439240" w14:textId="77777777" w:rsidTr="0073571E">
        <w:trPr>
          <w:trHeight w:val="21"/>
        </w:trPr>
        <w:tc>
          <w:tcPr>
            <w:tcW w:w="3845" w:type="dxa"/>
            <w:shd w:val="clear" w:color="auto" w:fill="FFFFFF" w:themeFill="background1"/>
            <w:noWrap/>
            <w:vAlign w:val="bottom"/>
            <w:hideMark/>
          </w:tcPr>
          <w:p w14:paraId="478316B6" w14:textId="77777777" w:rsidR="0073571E" w:rsidRPr="007C6425" w:rsidRDefault="0073571E" w:rsidP="0073571E">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B0B302B" w14:textId="5EB839D9" w:rsidR="0073571E" w:rsidRPr="007C6425" w:rsidRDefault="0073571E" w:rsidP="0073571E">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73571E" w:rsidRPr="007C6425" w14:paraId="1941C563" w14:textId="77777777" w:rsidTr="0073571E">
        <w:trPr>
          <w:trHeight w:val="21"/>
        </w:trPr>
        <w:tc>
          <w:tcPr>
            <w:tcW w:w="3845" w:type="dxa"/>
            <w:shd w:val="clear" w:color="auto" w:fill="FFFFFF" w:themeFill="background1"/>
            <w:noWrap/>
            <w:vAlign w:val="bottom"/>
            <w:hideMark/>
          </w:tcPr>
          <w:p w14:paraId="064E76AC" w14:textId="77777777" w:rsidR="0073571E" w:rsidRPr="007C6425" w:rsidRDefault="0073571E" w:rsidP="0073571E">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B2B5AA9" w14:textId="41D25F64"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Dysidea</w:t>
            </w:r>
            <w:proofErr w:type="spellEnd"/>
            <w:r w:rsidR="0073571E" w:rsidRPr="007C6425">
              <w:rPr>
                <w:sz w:val="16"/>
                <w:szCs w:val="18"/>
              </w:rPr>
              <w:t xml:space="preserve"> sp. (maybe </w:t>
            </w:r>
            <w:proofErr w:type="spellStart"/>
            <w:r w:rsidR="0073571E" w:rsidRPr="007C6425">
              <w:rPr>
                <w:sz w:val="16"/>
                <w:szCs w:val="18"/>
              </w:rPr>
              <w:t>etheria</w:t>
            </w:r>
            <w:proofErr w:type="spellEnd"/>
            <w:r w:rsidR="0073571E" w:rsidRPr="007C6425">
              <w:rPr>
                <w:sz w:val="16"/>
                <w:szCs w:val="18"/>
              </w:rPr>
              <w:t>)</w:t>
            </w:r>
          </w:p>
        </w:tc>
      </w:tr>
      <w:tr w:rsidR="0073571E" w:rsidRPr="007C6425" w14:paraId="277961D2" w14:textId="77777777" w:rsidTr="0073571E">
        <w:trPr>
          <w:trHeight w:val="21"/>
        </w:trPr>
        <w:tc>
          <w:tcPr>
            <w:tcW w:w="3845" w:type="dxa"/>
            <w:shd w:val="clear" w:color="auto" w:fill="FFFFFF" w:themeFill="background1"/>
            <w:noWrap/>
            <w:vAlign w:val="bottom"/>
            <w:hideMark/>
          </w:tcPr>
          <w:p w14:paraId="0B3E1F17"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693B6AB4" w14:textId="629E240F" w:rsidR="0073571E" w:rsidRPr="007C6425" w:rsidRDefault="0073571E" w:rsidP="0073571E">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73571E" w:rsidRPr="007C6425" w14:paraId="13D79FE5" w14:textId="77777777" w:rsidTr="0073571E">
        <w:trPr>
          <w:trHeight w:val="21"/>
        </w:trPr>
        <w:tc>
          <w:tcPr>
            <w:tcW w:w="3845" w:type="dxa"/>
            <w:shd w:val="clear" w:color="auto" w:fill="FFFFFF" w:themeFill="background1"/>
            <w:noWrap/>
            <w:vAlign w:val="bottom"/>
            <w:hideMark/>
          </w:tcPr>
          <w:p w14:paraId="76AA7460"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043F84D5" w14:textId="3BA2F80B" w:rsidR="0073571E" w:rsidRPr="007C6425" w:rsidRDefault="0073571E" w:rsidP="0073571E">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73571E" w:rsidRPr="007C6425" w14:paraId="307DB529" w14:textId="77777777" w:rsidTr="0073571E">
        <w:trPr>
          <w:trHeight w:val="21"/>
        </w:trPr>
        <w:tc>
          <w:tcPr>
            <w:tcW w:w="3845" w:type="dxa"/>
            <w:shd w:val="clear" w:color="auto" w:fill="FFFFFF" w:themeFill="background1"/>
            <w:noWrap/>
            <w:vAlign w:val="bottom"/>
            <w:hideMark/>
          </w:tcPr>
          <w:p w14:paraId="521DD6BA"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5DC382CC" w14:textId="3EA266BB"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Higginsia</w:t>
            </w:r>
            <w:proofErr w:type="spellEnd"/>
            <w:r w:rsidR="0073571E" w:rsidRPr="007C6425">
              <w:rPr>
                <w:i/>
                <w:sz w:val="16"/>
                <w:szCs w:val="18"/>
              </w:rPr>
              <w:t xml:space="preserve"> </w:t>
            </w:r>
            <w:proofErr w:type="spellStart"/>
            <w:r w:rsidR="0073571E" w:rsidRPr="007C6425">
              <w:rPr>
                <w:i/>
                <w:sz w:val="16"/>
                <w:szCs w:val="18"/>
              </w:rPr>
              <w:t>coralloides</w:t>
            </w:r>
            <w:proofErr w:type="spellEnd"/>
            <w:r w:rsidR="0073571E" w:rsidRPr="007C6425">
              <w:rPr>
                <w:sz w:val="16"/>
                <w:szCs w:val="18"/>
              </w:rPr>
              <w:t xml:space="preserve"> (may include </w:t>
            </w:r>
            <w:proofErr w:type="spellStart"/>
            <w:r w:rsidR="0073571E" w:rsidRPr="007C6425">
              <w:rPr>
                <w:i/>
                <w:sz w:val="16"/>
                <w:szCs w:val="18"/>
              </w:rPr>
              <w:t>Ptilocaulis</w:t>
            </w:r>
            <w:proofErr w:type="spellEnd"/>
            <w:r w:rsidR="0073571E" w:rsidRPr="007C6425">
              <w:rPr>
                <w:i/>
                <w:sz w:val="16"/>
                <w:szCs w:val="18"/>
              </w:rPr>
              <w:t xml:space="preserve"> </w:t>
            </w:r>
            <w:proofErr w:type="spellStart"/>
            <w:r w:rsidR="0073571E" w:rsidRPr="007C6425">
              <w:rPr>
                <w:i/>
                <w:sz w:val="16"/>
                <w:szCs w:val="18"/>
              </w:rPr>
              <w:t>walpersii</w:t>
            </w:r>
            <w:proofErr w:type="spellEnd"/>
            <w:r w:rsidR="0073571E" w:rsidRPr="007C6425">
              <w:rPr>
                <w:sz w:val="16"/>
                <w:szCs w:val="18"/>
              </w:rPr>
              <w:t>)</w:t>
            </w:r>
          </w:p>
        </w:tc>
      </w:tr>
      <w:tr w:rsidR="0073571E" w:rsidRPr="007C6425" w14:paraId="3B13EA82" w14:textId="77777777" w:rsidTr="0073571E">
        <w:trPr>
          <w:trHeight w:val="21"/>
        </w:trPr>
        <w:tc>
          <w:tcPr>
            <w:tcW w:w="3845" w:type="dxa"/>
            <w:shd w:val="clear" w:color="auto" w:fill="FFFFFF" w:themeFill="background1"/>
            <w:noWrap/>
            <w:vAlign w:val="bottom"/>
            <w:hideMark/>
          </w:tcPr>
          <w:p w14:paraId="619BB2B2"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2D233779" w14:textId="774BE0E2"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Hyrtios</w:t>
            </w:r>
            <w:proofErr w:type="spellEnd"/>
            <w:r w:rsidR="0073571E" w:rsidRPr="007C6425">
              <w:rPr>
                <w:sz w:val="16"/>
                <w:szCs w:val="18"/>
              </w:rPr>
              <w:t xml:space="preserve"> sp. or </w:t>
            </w:r>
            <w:proofErr w:type="spellStart"/>
            <w:r w:rsidR="0073571E" w:rsidRPr="007C6425">
              <w:rPr>
                <w:i/>
                <w:sz w:val="16"/>
                <w:szCs w:val="18"/>
              </w:rPr>
              <w:t>Spheciospongia</w:t>
            </w:r>
            <w:proofErr w:type="spellEnd"/>
            <w:r w:rsidR="0073571E" w:rsidRPr="007C6425">
              <w:rPr>
                <w:i/>
                <w:sz w:val="16"/>
                <w:szCs w:val="18"/>
              </w:rPr>
              <w:t xml:space="preserve"> </w:t>
            </w:r>
            <w:proofErr w:type="spellStart"/>
            <w:r w:rsidR="0073571E" w:rsidRPr="007C6425">
              <w:rPr>
                <w:i/>
                <w:sz w:val="16"/>
                <w:szCs w:val="18"/>
              </w:rPr>
              <w:t>vesparium</w:t>
            </w:r>
            <w:proofErr w:type="spellEnd"/>
          </w:p>
        </w:tc>
      </w:tr>
      <w:tr w:rsidR="0073571E" w:rsidRPr="007C6425" w14:paraId="73A10C54" w14:textId="77777777" w:rsidTr="0073571E">
        <w:trPr>
          <w:trHeight w:val="21"/>
        </w:trPr>
        <w:tc>
          <w:tcPr>
            <w:tcW w:w="3845" w:type="dxa"/>
            <w:shd w:val="clear" w:color="auto" w:fill="FFFFFF" w:themeFill="background1"/>
            <w:noWrap/>
            <w:vAlign w:val="bottom"/>
            <w:hideMark/>
          </w:tcPr>
          <w:p w14:paraId="061856FF"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6ECE18F9" w14:textId="53C3DEFF" w:rsidR="0073571E" w:rsidRPr="007C6425" w:rsidRDefault="0073571E" w:rsidP="0073571E">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73571E" w:rsidRPr="007C6425" w14:paraId="17FFA8B6" w14:textId="77777777" w:rsidTr="0073571E">
        <w:trPr>
          <w:trHeight w:val="21"/>
        </w:trPr>
        <w:tc>
          <w:tcPr>
            <w:tcW w:w="3845" w:type="dxa"/>
            <w:shd w:val="clear" w:color="auto" w:fill="FFFFFF" w:themeFill="background1"/>
            <w:noWrap/>
            <w:vAlign w:val="bottom"/>
            <w:hideMark/>
          </w:tcPr>
          <w:p w14:paraId="0462E6BC"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613A6348" w14:textId="34FF2CD9"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Iotrochota</w:t>
            </w:r>
            <w:proofErr w:type="spellEnd"/>
            <w:r w:rsidR="0073571E" w:rsidRPr="007C6425">
              <w:rPr>
                <w:sz w:val="16"/>
                <w:szCs w:val="18"/>
              </w:rPr>
              <w:t xml:space="preserve"> sp.</w:t>
            </w:r>
          </w:p>
        </w:tc>
      </w:tr>
      <w:tr w:rsidR="0073571E" w:rsidRPr="007C6425" w14:paraId="0EFCCFB1" w14:textId="77777777" w:rsidTr="0073571E">
        <w:trPr>
          <w:trHeight w:val="21"/>
        </w:trPr>
        <w:tc>
          <w:tcPr>
            <w:tcW w:w="3845" w:type="dxa"/>
            <w:shd w:val="clear" w:color="auto" w:fill="FFFFFF" w:themeFill="background1"/>
            <w:noWrap/>
            <w:vAlign w:val="bottom"/>
            <w:hideMark/>
          </w:tcPr>
          <w:p w14:paraId="45F802A4"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568A3414" w14:textId="46E220D0" w:rsidR="0073571E" w:rsidRPr="007C6425" w:rsidRDefault="0073571E" w:rsidP="0073571E">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73571E" w:rsidRPr="007C6425" w14:paraId="6808B769" w14:textId="77777777" w:rsidTr="0073571E">
        <w:trPr>
          <w:trHeight w:val="21"/>
        </w:trPr>
        <w:tc>
          <w:tcPr>
            <w:tcW w:w="3845" w:type="dxa"/>
            <w:shd w:val="clear" w:color="auto" w:fill="FFFFFF" w:themeFill="background1"/>
            <w:noWrap/>
            <w:vAlign w:val="bottom"/>
            <w:hideMark/>
          </w:tcPr>
          <w:p w14:paraId="13B86669"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243D8AF6" w14:textId="7BA1767C" w:rsidR="0073571E" w:rsidRPr="007C6425" w:rsidRDefault="0073571E" w:rsidP="0073571E">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73571E" w:rsidRPr="007C6425" w14:paraId="7B48962F" w14:textId="77777777" w:rsidTr="0073571E">
        <w:trPr>
          <w:trHeight w:val="21"/>
        </w:trPr>
        <w:tc>
          <w:tcPr>
            <w:tcW w:w="3845" w:type="dxa"/>
            <w:shd w:val="clear" w:color="auto" w:fill="FFFFFF" w:themeFill="background1"/>
            <w:noWrap/>
            <w:vAlign w:val="bottom"/>
            <w:hideMark/>
          </w:tcPr>
          <w:p w14:paraId="31713241"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5EA1ABCC" w14:textId="738047CA" w:rsidR="0073571E" w:rsidRPr="007C6425" w:rsidRDefault="0073571E" w:rsidP="0073571E">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73571E" w:rsidRPr="007C6425" w14:paraId="4425C8C3" w14:textId="77777777" w:rsidTr="0073571E">
        <w:trPr>
          <w:trHeight w:val="21"/>
        </w:trPr>
        <w:tc>
          <w:tcPr>
            <w:tcW w:w="3845" w:type="dxa"/>
            <w:shd w:val="clear" w:color="auto" w:fill="FFFFFF" w:themeFill="background1"/>
            <w:noWrap/>
            <w:vAlign w:val="bottom"/>
            <w:hideMark/>
          </w:tcPr>
          <w:p w14:paraId="2AB68A8D"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37EE1844" w14:textId="3C684624" w:rsidR="0073571E" w:rsidRPr="007C6425" w:rsidRDefault="007C6425" w:rsidP="0073571E">
            <w:pPr>
              <w:spacing w:line="240" w:lineRule="auto"/>
              <w:ind w:firstLine="0"/>
              <w:rPr>
                <w:sz w:val="16"/>
                <w:szCs w:val="18"/>
              </w:rPr>
            </w:pPr>
            <w:r w:rsidRPr="007C6425">
              <w:rPr>
                <w:sz w:val="16"/>
                <w:szCs w:val="18"/>
              </w:rPr>
              <w:t>*</w:t>
            </w:r>
            <w:r w:rsidR="0073571E" w:rsidRPr="007C6425">
              <w:rPr>
                <w:sz w:val="16"/>
                <w:szCs w:val="18"/>
              </w:rPr>
              <w:t>Maybe "</w:t>
            </w:r>
            <w:proofErr w:type="spellStart"/>
            <w:r w:rsidR="0073571E" w:rsidRPr="007C6425">
              <w:rPr>
                <w:sz w:val="16"/>
                <w:szCs w:val="18"/>
              </w:rPr>
              <w:t>Ircinia</w:t>
            </w:r>
            <w:proofErr w:type="spellEnd"/>
            <w:r w:rsidR="0073571E" w:rsidRPr="007C6425">
              <w:rPr>
                <w:sz w:val="16"/>
                <w:szCs w:val="18"/>
              </w:rPr>
              <w:t xml:space="preserve"> smooth" or </w:t>
            </w:r>
            <w:proofErr w:type="spellStart"/>
            <w:r w:rsidR="0073571E" w:rsidRPr="007C6425">
              <w:rPr>
                <w:sz w:val="16"/>
                <w:szCs w:val="18"/>
              </w:rPr>
              <w:t>Spongia</w:t>
            </w:r>
            <w:proofErr w:type="spellEnd"/>
          </w:p>
        </w:tc>
      </w:tr>
      <w:tr w:rsidR="0073571E" w:rsidRPr="007C6425" w14:paraId="1935A126" w14:textId="77777777" w:rsidTr="0073571E">
        <w:trPr>
          <w:trHeight w:val="21"/>
        </w:trPr>
        <w:tc>
          <w:tcPr>
            <w:tcW w:w="3845" w:type="dxa"/>
            <w:shd w:val="clear" w:color="auto" w:fill="FFFFFF" w:themeFill="background1"/>
            <w:noWrap/>
            <w:vAlign w:val="bottom"/>
            <w:hideMark/>
          </w:tcPr>
          <w:p w14:paraId="7893B56E"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55A43FEF" w14:textId="5C0C21EE" w:rsidR="0073571E" w:rsidRPr="007C6425" w:rsidRDefault="0073571E" w:rsidP="0073571E">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73571E" w:rsidRPr="007C6425" w14:paraId="3F8544A4" w14:textId="77777777" w:rsidTr="0073571E">
        <w:trPr>
          <w:trHeight w:val="21"/>
        </w:trPr>
        <w:tc>
          <w:tcPr>
            <w:tcW w:w="3845" w:type="dxa"/>
            <w:shd w:val="clear" w:color="auto" w:fill="FFFFFF" w:themeFill="background1"/>
            <w:noWrap/>
            <w:vAlign w:val="bottom"/>
            <w:hideMark/>
          </w:tcPr>
          <w:p w14:paraId="3973E2CE"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2DD0D4ED" w14:textId="0B88F23D" w:rsidR="0073571E" w:rsidRPr="007C6425" w:rsidRDefault="0073571E" w:rsidP="0073571E">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73571E" w:rsidRPr="007C6425" w14:paraId="378D2602" w14:textId="77777777" w:rsidTr="0073571E">
        <w:trPr>
          <w:trHeight w:val="21"/>
        </w:trPr>
        <w:tc>
          <w:tcPr>
            <w:tcW w:w="3845" w:type="dxa"/>
            <w:shd w:val="clear" w:color="auto" w:fill="FFFFFF" w:themeFill="background1"/>
            <w:noWrap/>
            <w:vAlign w:val="bottom"/>
            <w:hideMark/>
          </w:tcPr>
          <w:p w14:paraId="76A7186C"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0360E711" w14:textId="67A9F653" w:rsidR="0073571E" w:rsidRPr="007C6425" w:rsidRDefault="0073571E" w:rsidP="0073571E">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73571E" w:rsidRPr="007C6425" w14:paraId="646B1C4A" w14:textId="77777777" w:rsidTr="0073571E">
        <w:trPr>
          <w:trHeight w:val="21"/>
        </w:trPr>
        <w:tc>
          <w:tcPr>
            <w:tcW w:w="3845" w:type="dxa"/>
            <w:shd w:val="clear" w:color="auto" w:fill="FFFFFF" w:themeFill="background1"/>
            <w:noWrap/>
            <w:vAlign w:val="bottom"/>
            <w:hideMark/>
          </w:tcPr>
          <w:p w14:paraId="3CF7E25C"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0CB3AFC7" w14:textId="1F67D481" w:rsidR="0073571E" w:rsidRPr="007C6425" w:rsidRDefault="0073571E" w:rsidP="0073571E">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73571E" w:rsidRPr="007C6425" w14:paraId="390058FB" w14:textId="77777777" w:rsidTr="0073571E">
        <w:trPr>
          <w:trHeight w:val="21"/>
        </w:trPr>
        <w:tc>
          <w:tcPr>
            <w:tcW w:w="3845" w:type="dxa"/>
            <w:shd w:val="clear" w:color="auto" w:fill="FFFFFF" w:themeFill="background1"/>
            <w:noWrap/>
            <w:vAlign w:val="bottom"/>
            <w:hideMark/>
          </w:tcPr>
          <w:p w14:paraId="7C292928"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521CE169" w14:textId="0757AD98"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Neopetrosia</w:t>
            </w:r>
            <w:proofErr w:type="spellEnd"/>
            <w:r w:rsidR="0073571E" w:rsidRPr="007C6425">
              <w:rPr>
                <w:i/>
                <w:sz w:val="16"/>
                <w:szCs w:val="18"/>
              </w:rPr>
              <w:t xml:space="preserve"> </w:t>
            </w:r>
            <w:proofErr w:type="spellStart"/>
            <w:r w:rsidR="0073571E" w:rsidRPr="007C6425">
              <w:rPr>
                <w:i/>
                <w:sz w:val="16"/>
                <w:szCs w:val="18"/>
              </w:rPr>
              <w:t>proxima</w:t>
            </w:r>
            <w:proofErr w:type="spellEnd"/>
            <w:r w:rsidR="0073571E" w:rsidRPr="007C6425">
              <w:rPr>
                <w:sz w:val="16"/>
                <w:szCs w:val="18"/>
              </w:rPr>
              <w:t xml:space="preserve"> (may include</w:t>
            </w:r>
          </w:p>
        </w:tc>
      </w:tr>
      <w:tr w:rsidR="0073571E" w:rsidRPr="007C6425" w14:paraId="7190CABE" w14:textId="77777777" w:rsidTr="0073571E">
        <w:trPr>
          <w:trHeight w:val="21"/>
        </w:trPr>
        <w:tc>
          <w:tcPr>
            <w:tcW w:w="3845" w:type="dxa"/>
            <w:shd w:val="clear" w:color="auto" w:fill="FFFFFF" w:themeFill="background1"/>
            <w:noWrap/>
            <w:vAlign w:val="bottom"/>
            <w:hideMark/>
          </w:tcPr>
          <w:p w14:paraId="5D6254DF"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205ED7FD" w14:textId="4B04B8AC" w:rsidR="0073571E" w:rsidRPr="007C6425" w:rsidRDefault="0073571E" w:rsidP="0073571E">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73571E" w:rsidRPr="007C6425" w14:paraId="63B2CF15" w14:textId="77777777" w:rsidTr="0073571E">
        <w:trPr>
          <w:trHeight w:val="21"/>
        </w:trPr>
        <w:tc>
          <w:tcPr>
            <w:tcW w:w="3845" w:type="dxa"/>
            <w:shd w:val="clear" w:color="auto" w:fill="FFFFFF" w:themeFill="background1"/>
            <w:noWrap/>
            <w:vAlign w:val="bottom"/>
            <w:hideMark/>
          </w:tcPr>
          <w:p w14:paraId="5ABEBFF3"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62D6C0E4" w14:textId="49AB63E1"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Niphates</w:t>
            </w:r>
            <w:proofErr w:type="spellEnd"/>
            <w:r w:rsidR="0073571E" w:rsidRPr="007C6425">
              <w:rPr>
                <w:i/>
                <w:sz w:val="16"/>
                <w:szCs w:val="18"/>
              </w:rPr>
              <w:t xml:space="preserve"> </w:t>
            </w:r>
            <w:proofErr w:type="spellStart"/>
            <w:r w:rsidR="0073571E" w:rsidRPr="007C6425">
              <w:rPr>
                <w:i/>
                <w:sz w:val="16"/>
                <w:szCs w:val="18"/>
              </w:rPr>
              <w:t>erecta</w:t>
            </w:r>
            <w:proofErr w:type="spellEnd"/>
            <w:r w:rsidR="0073571E" w:rsidRPr="007C6425">
              <w:rPr>
                <w:sz w:val="16"/>
                <w:szCs w:val="18"/>
              </w:rPr>
              <w:t xml:space="preserve"> (may include</w:t>
            </w:r>
            <w:r w:rsidR="0073571E" w:rsidRPr="007C6425">
              <w:rPr>
                <w:color w:val="000000"/>
                <w:sz w:val="16"/>
                <w:szCs w:val="18"/>
              </w:rPr>
              <w:t xml:space="preserve"> </w:t>
            </w:r>
            <w:proofErr w:type="spellStart"/>
            <w:r w:rsidR="0073571E" w:rsidRPr="007C6425">
              <w:rPr>
                <w:i/>
                <w:color w:val="000000"/>
                <w:sz w:val="16"/>
                <w:szCs w:val="18"/>
              </w:rPr>
              <w:t>Niphates</w:t>
            </w:r>
            <w:proofErr w:type="spellEnd"/>
            <w:r w:rsidR="0073571E" w:rsidRPr="007C6425">
              <w:rPr>
                <w:i/>
                <w:color w:val="000000"/>
                <w:sz w:val="16"/>
                <w:szCs w:val="18"/>
              </w:rPr>
              <w:t xml:space="preserve"> </w:t>
            </w:r>
            <w:proofErr w:type="spellStart"/>
            <w:r w:rsidR="0073571E" w:rsidRPr="007C6425">
              <w:rPr>
                <w:i/>
                <w:color w:val="000000"/>
                <w:sz w:val="16"/>
                <w:szCs w:val="18"/>
              </w:rPr>
              <w:t>amorpha</w:t>
            </w:r>
            <w:proofErr w:type="spellEnd"/>
            <w:r w:rsidR="0073571E" w:rsidRPr="007C6425">
              <w:rPr>
                <w:color w:val="000000"/>
                <w:sz w:val="16"/>
                <w:szCs w:val="18"/>
              </w:rPr>
              <w:t>)</w:t>
            </w:r>
          </w:p>
        </w:tc>
      </w:tr>
      <w:tr w:rsidR="0073571E" w:rsidRPr="007C6425" w14:paraId="59B13720" w14:textId="77777777" w:rsidTr="0073571E">
        <w:trPr>
          <w:trHeight w:val="21"/>
        </w:trPr>
        <w:tc>
          <w:tcPr>
            <w:tcW w:w="3845" w:type="dxa"/>
            <w:shd w:val="clear" w:color="auto" w:fill="FFFFFF" w:themeFill="background1"/>
            <w:noWrap/>
            <w:vAlign w:val="bottom"/>
            <w:hideMark/>
          </w:tcPr>
          <w:p w14:paraId="5DBF33D1"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0B33B4F1" w14:textId="4F238967"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Niphates</w:t>
            </w:r>
            <w:proofErr w:type="spellEnd"/>
            <w:r w:rsidR="0073571E" w:rsidRPr="007C6425">
              <w:rPr>
                <w:sz w:val="16"/>
                <w:szCs w:val="18"/>
              </w:rPr>
              <w:t xml:space="preserve"> sp. or </w:t>
            </w:r>
            <w:proofErr w:type="spellStart"/>
            <w:r w:rsidR="0073571E" w:rsidRPr="007C6425">
              <w:rPr>
                <w:i/>
                <w:sz w:val="16"/>
                <w:szCs w:val="18"/>
              </w:rPr>
              <w:t>Lissodendoryx</w:t>
            </w:r>
            <w:proofErr w:type="spellEnd"/>
            <w:r w:rsidR="0073571E" w:rsidRPr="007C6425">
              <w:rPr>
                <w:sz w:val="16"/>
                <w:szCs w:val="18"/>
              </w:rPr>
              <w:t xml:space="preserve"> sp.?</w:t>
            </w:r>
          </w:p>
        </w:tc>
      </w:tr>
      <w:tr w:rsidR="0073571E" w:rsidRPr="007C6425" w14:paraId="6D2E827D" w14:textId="77777777" w:rsidTr="0073571E">
        <w:trPr>
          <w:trHeight w:val="21"/>
        </w:trPr>
        <w:tc>
          <w:tcPr>
            <w:tcW w:w="3845" w:type="dxa"/>
            <w:shd w:val="clear" w:color="auto" w:fill="FFFFFF" w:themeFill="background1"/>
            <w:noWrap/>
            <w:vAlign w:val="bottom"/>
            <w:hideMark/>
          </w:tcPr>
          <w:p w14:paraId="7E9C9B97"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5909EF4F" w14:textId="215B0604" w:rsidR="0073571E" w:rsidRPr="007C6425" w:rsidRDefault="007C6425" w:rsidP="0073571E">
            <w:pPr>
              <w:spacing w:line="240" w:lineRule="auto"/>
              <w:ind w:firstLine="0"/>
              <w:rPr>
                <w:sz w:val="16"/>
                <w:szCs w:val="18"/>
              </w:rPr>
            </w:pPr>
            <w:r w:rsidRPr="007C6425">
              <w:rPr>
                <w:sz w:val="16"/>
                <w:szCs w:val="18"/>
              </w:rPr>
              <w:t>*</w:t>
            </w:r>
            <w:r w:rsidR="0073571E" w:rsidRPr="007C6425">
              <w:rPr>
                <w:sz w:val="16"/>
                <w:szCs w:val="18"/>
              </w:rPr>
              <w:t>Orange encrusting</w:t>
            </w:r>
          </w:p>
        </w:tc>
      </w:tr>
      <w:tr w:rsidR="0073571E" w:rsidRPr="007C6425" w14:paraId="036B3A76" w14:textId="77777777" w:rsidTr="0073571E">
        <w:trPr>
          <w:trHeight w:val="21"/>
        </w:trPr>
        <w:tc>
          <w:tcPr>
            <w:tcW w:w="3845" w:type="dxa"/>
            <w:shd w:val="clear" w:color="auto" w:fill="FFFFFF" w:themeFill="background1"/>
            <w:noWrap/>
            <w:vAlign w:val="bottom"/>
            <w:hideMark/>
          </w:tcPr>
          <w:p w14:paraId="2C50D89E"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3492EBC2" w14:textId="2B57709B" w:rsidR="0073571E" w:rsidRPr="007C6425" w:rsidRDefault="0073571E" w:rsidP="0073571E">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73571E" w:rsidRPr="007C6425" w14:paraId="33CD7E90" w14:textId="77777777" w:rsidTr="0073571E">
        <w:trPr>
          <w:trHeight w:val="21"/>
        </w:trPr>
        <w:tc>
          <w:tcPr>
            <w:tcW w:w="3845" w:type="dxa"/>
            <w:shd w:val="clear" w:color="auto" w:fill="FFFFFF" w:themeFill="background1"/>
            <w:noWrap/>
            <w:vAlign w:val="bottom"/>
            <w:hideMark/>
          </w:tcPr>
          <w:p w14:paraId="43AE7132"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16396B13" w14:textId="3C0299E0" w:rsidR="0073571E" w:rsidRPr="007C6425" w:rsidRDefault="007C6425" w:rsidP="0073571E">
            <w:pPr>
              <w:spacing w:line="240" w:lineRule="auto"/>
              <w:ind w:firstLine="0"/>
              <w:rPr>
                <w:sz w:val="16"/>
                <w:szCs w:val="18"/>
              </w:rPr>
            </w:pPr>
            <w:r w:rsidRPr="007C6425">
              <w:rPr>
                <w:i/>
                <w:sz w:val="16"/>
                <w:szCs w:val="18"/>
              </w:rPr>
              <w:t>*</w:t>
            </w:r>
            <w:proofErr w:type="spellStart"/>
            <w:r w:rsidR="0073571E" w:rsidRPr="007C6425">
              <w:rPr>
                <w:i/>
                <w:sz w:val="16"/>
                <w:szCs w:val="18"/>
              </w:rPr>
              <w:t>Plakortis</w:t>
            </w:r>
            <w:proofErr w:type="spellEnd"/>
            <w:r w:rsidR="0073571E" w:rsidRPr="007C6425">
              <w:rPr>
                <w:sz w:val="16"/>
                <w:szCs w:val="18"/>
              </w:rPr>
              <w:t xml:space="preserve"> sp.</w:t>
            </w:r>
          </w:p>
        </w:tc>
      </w:tr>
      <w:tr w:rsidR="0073571E" w:rsidRPr="007C6425" w14:paraId="2E57507B" w14:textId="77777777" w:rsidTr="0073571E">
        <w:trPr>
          <w:trHeight w:val="21"/>
        </w:trPr>
        <w:tc>
          <w:tcPr>
            <w:tcW w:w="3845" w:type="dxa"/>
            <w:shd w:val="clear" w:color="auto" w:fill="FFFFFF" w:themeFill="background1"/>
            <w:noWrap/>
            <w:vAlign w:val="bottom"/>
            <w:hideMark/>
          </w:tcPr>
          <w:p w14:paraId="6D7D18CD"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732D5D0A" w14:textId="4AD5F8B9" w:rsidR="0073571E" w:rsidRPr="007C6425" w:rsidRDefault="007C6425" w:rsidP="0073571E">
            <w:pPr>
              <w:spacing w:line="240" w:lineRule="auto"/>
              <w:ind w:firstLine="0"/>
              <w:rPr>
                <w:sz w:val="16"/>
                <w:szCs w:val="18"/>
              </w:rPr>
            </w:pPr>
            <w:r w:rsidRPr="007C6425">
              <w:rPr>
                <w:sz w:val="16"/>
                <w:szCs w:val="18"/>
              </w:rPr>
              <w:t>*</w:t>
            </w:r>
            <w:r w:rsidR="0073571E" w:rsidRPr="007C6425">
              <w:rPr>
                <w:sz w:val="16"/>
                <w:szCs w:val="18"/>
              </w:rPr>
              <w:t>Red Encrusting</w:t>
            </w:r>
          </w:p>
        </w:tc>
      </w:tr>
      <w:tr w:rsidR="0073571E" w:rsidRPr="007C6425" w14:paraId="3DD9365A" w14:textId="77777777" w:rsidTr="0073571E">
        <w:trPr>
          <w:trHeight w:val="21"/>
        </w:trPr>
        <w:tc>
          <w:tcPr>
            <w:tcW w:w="3845" w:type="dxa"/>
            <w:shd w:val="clear" w:color="auto" w:fill="FFFFFF" w:themeFill="background1"/>
            <w:noWrap/>
            <w:vAlign w:val="bottom"/>
            <w:hideMark/>
          </w:tcPr>
          <w:p w14:paraId="66B73E4C"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1EDDCB9E" w14:textId="2AF2BBE6" w:rsidR="0073571E" w:rsidRPr="007C6425" w:rsidRDefault="0073571E" w:rsidP="0073571E">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73571E" w:rsidRPr="007C6425" w14:paraId="4F5FD7CE" w14:textId="77777777" w:rsidTr="0073571E">
        <w:trPr>
          <w:trHeight w:val="21"/>
        </w:trPr>
        <w:tc>
          <w:tcPr>
            <w:tcW w:w="3845" w:type="dxa"/>
            <w:shd w:val="clear" w:color="auto" w:fill="FFFFFF" w:themeFill="background1"/>
            <w:noWrap/>
            <w:vAlign w:val="bottom"/>
            <w:hideMark/>
          </w:tcPr>
          <w:p w14:paraId="5106FF40"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147B0AF3" w14:textId="0DB39C97" w:rsidR="0073571E" w:rsidRPr="007C6425" w:rsidRDefault="007C6425" w:rsidP="0073571E">
            <w:pPr>
              <w:spacing w:line="240" w:lineRule="auto"/>
              <w:ind w:firstLine="0"/>
              <w:rPr>
                <w:color w:val="000000"/>
                <w:sz w:val="16"/>
                <w:szCs w:val="18"/>
              </w:rPr>
            </w:pPr>
            <w:r w:rsidRPr="007C6425">
              <w:rPr>
                <w:i/>
                <w:sz w:val="16"/>
                <w:szCs w:val="18"/>
              </w:rPr>
              <w:t>*</w:t>
            </w:r>
            <w:proofErr w:type="spellStart"/>
            <w:r w:rsidR="0073571E" w:rsidRPr="007C6425">
              <w:rPr>
                <w:i/>
                <w:sz w:val="16"/>
                <w:szCs w:val="18"/>
              </w:rPr>
              <w:t>Spirastrella</w:t>
            </w:r>
            <w:proofErr w:type="spellEnd"/>
            <w:r w:rsidR="0073571E" w:rsidRPr="007C6425">
              <w:rPr>
                <w:i/>
                <w:sz w:val="16"/>
                <w:szCs w:val="18"/>
              </w:rPr>
              <w:t xml:space="preserve"> </w:t>
            </w:r>
            <w:proofErr w:type="spellStart"/>
            <w:r w:rsidR="0073571E" w:rsidRPr="007C6425">
              <w:rPr>
                <w:i/>
                <w:sz w:val="16"/>
                <w:szCs w:val="18"/>
              </w:rPr>
              <w:t>coccinea</w:t>
            </w:r>
            <w:proofErr w:type="spellEnd"/>
            <w:r w:rsidR="0073571E" w:rsidRPr="007C6425">
              <w:rPr>
                <w:sz w:val="16"/>
                <w:szCs w:val="18"/>
              </w:rPr>
              <w:t xml:space="preserve"> and </w:t>
            </w:r>
            <w:proofErr w:type="spellStart"/>
            <w:r w:rsidR="0073571E" w:rsidRPr="007C6425">
              <w:rPr>
                <w:i/>
                <w:sz w:val="16"/>
                <w:szCs w:val="18"/>
              </w:rPr>
              <w:t>Spirastrella</w:t>
            </w:r>
            <w:proofErr w:type="spellEnd"/>
            <w:r w:rsidR="0073571E" w:rsidRPr="007C6425">
              <w:rPr>
                <w:i/>
                <w:sz w:val="16"/>
                <w:szCs w:val="18"/>
              </w:rPr>
              <w:t xml:space="preserve"> </w:t>
            </w:r>
            <w:proofErr w:type="spellStart"/>
            <w:r w:rsidR="0073571E" w:rsidRPr="007C6425">
              <w:rPr>
                <w:i/>
                <w:sz w:val="16"/>
                <w:szCs w:val="18"/>
              </w:rPr>
              <w:t>hartmani</w:t>
            </w:r>
            <w:proofErr w:type="spellEnd"/>
          </w:p>
        </w:tc>
      </w:tr>
      <w:tr w:rsidR="0073571E" w:rsidRPr="007C6425" w14:paraId="6B9E5375" w14:textId="77777777" w:rsidTr="0073571E">
        <w:trPr>
          <w:trHeight w:val="21"/>
        </w:trPr>
        <w:tc>
          <w:tcPr>
            <w:tcW w:w="3845" w:type="dxa"/>
            <w:shd w:val="clear" w:color="auto" w:fill="FFFFFF" w:themeFill="background1"/>
            <w:noWrap/>
            <w:vAlign w:val="bottom"/>
            <w:hideMark/>
          </w:tcPr>
          <w:p w14:paraId="2AE6D746"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74DD5F4F" w14:textId="631DF82B" w:rsidR="0073571E" w:rsidRPr="007C6425" w:rsidRDefault="0073571E" w:rsidP="0073571E">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73571E" w:rsidRPr="007C6425" w14:paraId="668CCD6F" w14:textId="77777777" w:rsidTr="0073571E">
        <w:trPr>
          <w:trHeight w:val="21"/>
        </w:trPr>
        <w:tc>
          <w:tcPr>
            <w:tcW w:w="3845" w:type="dxa"/>
            <w:shd w:val="clear" w:color="auto" w:fill="FFFFFF" w:themeFill="background1"/>
            <w:noWrap/>
            <w:vAlign w:val="bottom"/>
            <w:hideMark/>
          </w:tcPr>
          <w:p w14:paraId="33F48FCA"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483CFB98" w14:textId="4E51B8F2" w:rsidR="0073571E" w:rsidRPr="007C6425" w:rsidRDefault="0073571E" w:rsidP="0073571E">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73571E" w:rsidRPr="007C6425" w14:paraId="16670CCD" w14:textId="77777777" w:rsidTr="0073571E">
        <w:trPr>
          <w:trHeight w:val="21"/>
        </w:trPr>
        <w:tc>
          <w:tcPr>
            <w:tcW w:w="3845" w:type="dxa"/>
            <w:shd w:val="clear" w:color="auto" w:fill="FFFFFF" w:themeFill="background1"/>
            <w:noWrap/>
            <w:vAlign w:val="bottom"/>
            <w:hideMark/>
          </w:tcPr>
          <w:p w14:paraId="42B205A6"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428F817A" w14:textId="3E8AF5FE" w:rsidR="0073571E" w:rsidRPr="007C6425" w:rsidRDefault="007C6425" w:rsidP="0073571E">
            <w:pPr>
              <w:spacing w:line="240" w:lineRule="auto"/>
              <w:ind w:firstLine="0"/>
              <w:rPr>
                <w:sz w:val="16"/>
                <w:szCs w:val="18"/>
              </w:rPr>
            </w:pPr>
            <w:r w:rsidRPr="007C6425">
              <w:rPr>
                <w:sz w:val="16"/>
                <w:szCs w:val="18"/>
              </w:rPr>
              <w:t>*</w:t>
            </w:r>
            <w:r w:rsidR="0073571E" w:rsidRPr="007C6425">
              <w:rPr>
                <w:sz w:val="16"/>
                <w:szCs w:val="18"/>
              </w:rPr>
              <w:t>Unidentified</w:t>
            </w:r>
          </w:p>
        </w:tc>
      </w:tr>
      <w:tr w:rsidR="0073571E" w:rsidRPr="007C6425" w14:paraId="5094444E" w14:textId="77777777" w:rsidTr="0073571E">
        <w:trPr>
          <w:trHeight w:val="21"/>
        </w:trPr>
        <w:tc>
          <w:tcPr>
            <w:tcW w:w="3845" w:type="dxa"/>
            <w:shd w:val="clear" w:color="auto" w:fill="FFFFFF" w:themeFill="background1"/>
            <w:noWrap/>
            <w:vAlign w:val="bottom"/>
            <w:hideMark/>
          </w:tcPr>
          <w:p w14:paraId="0A62C208" w14:textId="77777777" w:rsidR="0073571E" w:rsidRPr="007C6425" w:rsidRDefault="0073571E" w:rsidP="0073571E">
            <w:pPr>
              <w:spacing w:line="240" w:lineRule="auto"/>
              <w:ind w:firstLine="0"/>
              <w:rPr>
                <w:sz w:val="16"/>
                <w:szCs w:val="18"/>
              </w:rPr>
            </w:pPr>
          </w:p>
        </w:tc>
        <w:tc>
          <w:tcPr>
            <w:tcW w:w="4450" w:type="dxa"/>
            <w:shd w:val="clear" w:color="auto" w:fill="FFFFFF" w:themeFill="background1"/>
            <w:noWrap/>
            <w:vAlign w:val="bottom"/>
            <w:hideMark/>
          </w:tcPr>
          <w:p w14:paraId="09BA712B" w14:textId="1A9B2FF7" w:rsidR="0073571E" w:rsidRPr="007C6425" w:rsidRDefault="0073571E" w:rsidP="0073571E">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4A86F1EB" w14:textId="0FDA7BD6" w:rsidR="0091599B" w:rsidRDefault="0091599B" w:rsidP="0091599B">
      <w:pPr>
        <w:widowControl w:val="0"/>
        <w:spacing w:line="240" w:lineRule="auto"/>
        <w:ind w:left="480" w:hanging="480"/>
      </w:pPr>
      <w:r>
        <w:rPr>
          <w:noProof/>
        </w:rPr>
        <w:lastRenderedPageBreak/>
        <w:drawing>
          <wp:inline distT="0" distB="0" distL="0" distR="0" wp14:anchorId="4BCD83E1" wp14:editId="2536ECC8">
            <wp:extent cx="2651760" cy="662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2651782" cy="6629456"/>
                    </a:xfrm>
                    <a:prstGeom prst="rect">
                      <a:avLst/>
                    </a:prstGeom>
                  </pic:spPr>
                </pic:pic>
              </a:graphicData>
            </a:graphic>
          </wp:inline>
        </w:drawing>
      </w:r>
    </w:p>
    <w:p w14:paraId="7699CCD7" w14:textId="0FF98373" w:rsidR="00BE74B1" w:rsidRDefault="0091599B" w:rsidP="00BE74B1">
      <w:pPr>
        <w:pStyle w:val="Tableheading"/>
        <w:rPr>
          <w:rStyle w:val="TableheadingChar"/>
        </w:rPr>
      </w:pPr>
      <w:commentRangeStart w:id="351"/>
      <w:r>
        <w:t>Figure</w:t>
      </w:r>
      <w:r w:rsidRPr="0018320D">
        <w:t xml:space="preserve"> A.</w:t>
      </w:r>
      <w:r>
        <w:t>3</w:t>
      </w:r>
      <w:commentRangeEnd w:id="351"/>
      <w:r w:rsidR="0030567C">
        <w:rPr>
          <w:rStyle w:val="CommentReference"/>
        </w:rPr>
        <w:commentReference w:id="351"/>
      </w:r>
      <w:r>
        <w:t xml:space="preserve">. </w:t>
      </w:r>
      <w:proofErr w:type="gramStart"/>
      <w:r>
        <w:t xml:space="preserve">Basic </w:t>
      </w:r>
      <w:r w:rsidR="00C11451">
        <w:t>association</w:t>
      </w:r>
      <w:r>
        <w:t>s between the targets.</w:t>
      </w:r>
      <w:proofErr w:type="gramEnd"/>
      <w:r w:rsidR="00C11451">
        <w:t xml:space="preserve"> </w:t>
      </w:r>
      <w:r w:rsidR="0030567C">
        <w:rPr>
          <w:rStyle w:val="TableheadingChar"/>
        </w:rPr>
        <w:t xml:space="preserve">Lines represent smoothed conditional means using a generalized linear model and the formula y ~ x. Shaded portions represent </w:t>
      </w:r>
      <w:r w:rsidR="0030567C" w:rsidRPr="00402890">
        <w:rPr>
          <w:rStyle w:val="TableheadingChar"/>
        </w:rPr>
        <w:t>95% confidence</w:t>
      </w:r>
      <w:r w:rsidR="0030567C">
        <w:rPr>
          <w:rStyle w:val="TableheadingChar"/>
        </w:rPr>
        <w:t xml:space="preserve"> intervals of fitted values.</w:t>
      </w:r>
      <w:r w:rsidR="0030567C" w:rsidRPr="00402890">
        <w:rPr>
          <w:rStyle w:val="TableheadingChar"/>
        </w:rPr>
        <w:t xml:space="preserve"> </w:t>
      </w:r>
      <w:r w:rsidR="0030567C">
        <w:t>Traditional r-squared</w:t>
      </w:r>
      <w:r w:rsidR="0030567C" w:rsidRPr="00402890">
        <w:rPr>
          <w:rStyle w:val="TableheadingChar"/>
        </w:rPr>
        <w:t xml:space="preserve"> (</w:t>
      </w:r>
      <w:r w:rsidR="0030567C" w:rsidRPr="00114084">
        <w:rPr>
          <w:rStyle w:val="TableheadingChar"/>
          <w:i/>
        </w:rPr>
        <w:t>R</w:t>
      </w:r>
      <w:r w:rsidR="0030567C" w:rsidRPr="00114084">
        <w:rPr>
          <w:rStyle w:val="TableheadingChar"/>
          <w:vertAlign w:val="superscript"/>
        </w:rPr>
        <w:t>2</w:t>
      </w:r>
      <w:r w:rsidR="004B48F5">
        <w:rPr>
          <w:rStyle w:val="TableheadingChar"/>
        </w:rPr>
        <w:t xml:space="preserve">) </w:t>
      </w:r>
      <w:commentRangeStart w:id="352"/>
      <w:r w:rsidR="004F747F">
        <w:rPr>
          <w:rStyle w:val="TableheadingChar"/>
        </w:rPr>
        <w:t xml:space="preserve">and p-values </w:t>
      </w:r>
      <w:commentRangeEnd w:id="352"/>
      <w:r w:rsidR="004F747F">
        <w:rPr>
          <w:rStyle w:val="CommentReference"/>
        </w:rPr>
        <w:commentReference w:id="352"/>
      </w:r>
      <w:r w:rsidR="004B48F5">
        <w:rPr>
          <w:rStyle w:val="TableheadingChar"/>
        </w:rPr>
        <w:t xml:space="preserve">are shown. </w:t>
      </w:r>
      <w:r w:rsidR="0030567C">
        <w:rPr>
          <w:rStyle w:val="TableheadingChar"/>
        </w:rPr>
        <w:t>Data were collected from 8 coral reefs around Guana Island, BVI from 1992-2018.</w:t>
      </w:r>
      <w:r w:rsidR="00BE74B1">
        <w:rPr>
          <w:rStyle w:val="TableheadingChar"/>
        </w:rPr>
        <w:t xml:space="preserve"> </w:t>
      </w:r>
      <w:r w:rsidR="00BE74B1">
        <w:rPr>
          <w:rStyle w:val="TableheadingChar"/>
        </w:rPr>
        <w:br w:type="page"/>
      </w:r>
    </w:p>
    <w:p w14:paraId="01EDA7E3" w14:textId="79E0789D" w:rsidR="0091599B" w:rsidRDefault="0091599B" w:rsidP="0091599B">
      <w:pPr>
        <w:widowControl w:val="0"/>
        <w:spacing w:line="240" w:lineRule="auto"/>
        <w:ind w:left="480" w:hanging="480"/>
      </w:pPr>
      <w:r>
        <w:rPr>
          <w:noProof/>
        </w:rPr>
        <w:lastRenderedPageBreak/>
        <w:drawing>
          <wp:inline distT="0" distB="0" distL="0" distR="0" wp14:anchorId="3380071D" wp14:editId="3547A1E2">
            <wp:extent cx="2651759" cy="6629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2653010" cy="6632528"/>
                    </a:xfrm>
                    <a:prstGeom prst="rect">
                      <a:avLst/>
                    </a:prstGeom>
                  </pic:spPr>
                </pic:pic>
              </a:graphicData>
            </a:graphic>
          </wp:inline>
        </w:drawing>
      </w:r>
    </w:p>
    <w:p w14:paraId="2C1499D2" w14:textId="181A304B" w:rsidR="00BE74B1" w:rsidRDefault="0091599B" w:rsidP="00BE74B1">
      <w:pPr>
        <w:pStyle w:val="Tableheading"/>
      </w:pPr>
      <w:commentRangeStart w:id="353"/>
      <w:r>
        <w:t>Figure</w:t>
      </w:r>
      <w:r w:rsidRPr="0018320D">
        <w:t xml:space="preserve"> A.</w:t>
      </w:r>
      <w:r>
        <w:t>4</w:t>
      </w:r>
      <w:commentRangeEnd w:id="353"/>
      <w:r w:rsidR="004B48F5">
        <w:rPr>
          <w:rStyle w:val="CommentReference"/>
        </w:rPr>
        <w:commentReference w:id="353"/>
      </w:r>
      <w:r>
        <w:t xml:space="preserve">. </w:t>
      </w:r>
      <w:proofErr w:type="gramStart"/>
      <w:r>
        <w:t xml:space="preserve">Basic </w:t>
      </w:r>
      <w:r w:rsidR="00C11451">
        <w:t>association</w:t>
      </w:r>
      <w:r>
        <w:t>s between the surrogates.</w:t>
      </w:r>
      <w:proofErr w:type="gramEnd"/>
      <w:r w:rsidR="00C11451" w:rsidRPr="00C11451">
        <w:t xml:space="preserve"> </w:t>
      </w:r>
      <w:r w:rsidR="004B48F5">
        <w:rPr>
          <w:rStyle w:val="TableheadingChar"/>
        </w:rPr>
        <w:t xml:space="preserve">Lines represent smoothed conditional means using a generalized linear model and the formula y ~ x. Shaded portions represent </w:t>
      </w:r>
      <w:r w:rsidR="004B48F5" w:rsidRPr="00402890">
        <w:rPr>
          <w:rStyle w:val="TableheadingChar"/>
        </w:rPr>
        <w:t>95% confidence</w:t>
      </w:r>
      <w:r w:rsidR="004B48F5">
        <w:rPr>
          <w:rStyle w:val="TableheadingChar"/>
        </w:rPr>
        <w:t xml:space="preserve"> intervals of fitted values.</w:t>
      </w:r>
      <w:r w:rsidR="004B48F5" w:rsidRPr="00402890">
        <w:rPr>
          <w:rStyle w:val="TableheadingChar"/>
        </w:rPr>
        <w:t xml:space="preserve"> </w:t>
      </w:r>
      <w:commentRangeStart w:id="354"/>
      <w:r w:rsidR="004B48F5">
        <w:t xml:space="preserve">Traditional r-squared </w:t>
      </w:r>
      <w:commentRangeEnd w:id="354"/>
      <w:r w:rsidR="004B48F5">
        <w:rPr>
          <w:rStyle w:val="CommentReference"/>
        </w:rPr>
        <w:commentReference w:id="354"/>
      </w:r>
      <w:r w:rsidR="004B48F5" w:rsidRPr="00402890">
        <w:rPr>
          <w:rStyle w:val="TableheadingChar"/>
        </w:rPr>
        <w:t xml:space="preserve"> (</w:t>
      </w:r>
      <w:r w:rsidR="004B48F5" w:rsidRPr="00114084">
        <w:rPr>
          <w:rStyle w:val="TableheadingChar"/>
          <w:i/>
        </w:rPr>
        <w:t>R</w:t>
      </w:r>
      <w:r w:rsidR="004B48F5" w:rsidRPr="00114084">
        <w:rPr>
          <w:rStyle w:val="TableheadingChar"/>
          <w:vertAlign w:val="superscript"/>
        </w:rPr>
        <w:t>2</w:t>
      </w:r>
      <w:r w:rsidR="004B48F5">
        <w:rPr>
          <w:rStyle w:val="TableheadingChar"/>
        </w:rPr>
        <w:t xml:space="preserve">) </w:t>
      </w:r>
      <w:r w:rsidR="004F747F">
        <w:rPr>
          <w:rStyle w:val="TableheadingChar"/>
        </w:rPr>
        <w:t xml:space="preserve">and </w:t>
      </w:r>
      <w:commentRangeStart w:id="355"/>
      <w:r w:rsidR="004F747F">
        <w:rPr>
          <w:rStyle w:val="TableheadingChar"/>
        </w:rPr>
        <w:t xml:space="preserve">p-values </w:t>
      </w:r>
      <w:commentRangeEnd w:id="355"/>
      <w:r w:rsidR="004F747F">
        <w:rPr>
          <w:rStyle w:val="CommentReference"/>
        </w:rPr>
        <w:commentReference w:id="355"/>
      </w:r>
      <w:r w:rsidR="004B48F5">
        <w:rPr>
          <w:rStyle w:val="TableheadingChar"/>
        </w:rPr>
        <w:t>are shown. Rugosity measured in centimeters. Data were collected from 8 coral reefs around Guana Island, BVI from 1992-2018.</w:t>
      </w:r>
      <w:r w:rsidR="00BE74B1">
        <w:br w:type="page"/>
      </w:r>
    </w:p>
    <w:p w14:paraId="0B533263" w14:textId="2D5DC796" w:rsidR="000F5F06" w:rsidRDefault="000F5F06" w:rsidP="000F5F06">
      <w:pPr>
        <w:pStyle w:val="Tableheading"/>
      </w:pPr>
      <w:r>
        <w:rPr>
          <w:noProof/>
        </w:rPr>
        <w:lastRenderedPageBreak/>
        <w:drawing>
          <wp:inline distT="0" distB="0" distL="0" distR="0" wp14:anchorId="4644EDE1" wp14:editId="0F0A7062">
            <wp:extent cx="3657600" cy="609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3656834" cy="6094723"/>
                    </a:xfrm>
                    <a:prstGeom prst="rect">
                      <a:avLst/>
                    </a:prstGeom>
                  </pic:spPr>
                </pic:pic>
              </a:graphicData>
            </a:graphic>
          </wp:inline>
        </w:drawing>
      </w:r>
    </w:p>
    <w:p w14:paraId="5A542EB9" w14:textId="651BE6F7" w:rsidR="00BE74B1" w:rsidRDefault="000F5F06" w:rsidP="00BE74B1">
      <w:pPr>
        <w:pStyle w:val="Tableheading"/>
        <w:rPr>
          <w:rStyle w:val="TableheadingChar"/>
        </w:rPr>
      </w:pPr>
      <w:commentRangeStart w:id="356"/>
      <w:r>
        <w:t>Figure</w:t>
      </w:r>
      <w:r w:rsidRPr="0018320D">
        <w:t xml:space="preserve"> A.</w:t>
      </w:r>
      <w:r>
        <w:t>5</w:t>
      </w:r>
      <w:commentRangeEnd w:id="356"/>
      <w:r w:rsidR="004B48F5">
        <w:rPr>
          <w:rStyle w:val="CommentReference"/>
        </w:rPr>
        <w:commentReference w:id="356"/>
      </w:r>
      <w:r>
        <w:t>. Coral</w:t>
      </w:r>
      <w:r w:rsidR="00DE5D74">
        <w:t xml:space="preserve"> richness and coral cover</w:t>
      </w:r>
      <w:r>
        <w:t xml:space="preserve"> over </w:t>
      </w:r>
      <w:r w:rsidR="004B48F5">
        <w:t>the 27 year study period from 1992-2018</w:t>
      </w:r>
      <w:r w:rsidR="004F747F">
        <w:t>, where year 0 is 1992</w:t>
      </w:r>
      <w:r>
        <w:t>.</w:t>
      </w:r>
      <w:r w:rsidR="00DE5D74">
        <w:t xml:space="preserve"> </w:t>
      </w:r>
      <w:r w:rsidR="004B48F5">
        <w:rPr>
          <w:rStyle w:val="TableheadingChar"/>
        </w:rPr>
        <w:t>Lines represent smoothed conditional means using a generalized linear model and the formula y ~ x</w:t>
      </w:r>
      <w:r w:rsidR="004F747F">
        <w:rPr>
          <w:rStyle w:val="TableheadingChar"/>
        </w:rPr>
        <w:t>, where x is year as a trend</w:t>
      </w:r>
      <w:r w:rsidR="004B48F5">
        <w:rPr>
          <w:rStyle w:val="TableheadingChar"/>
        </w:rPr>
        <w:t xml:space="preserve">. Shaded portions represent </w:t>
      </w:r>
      <w:r w:rsidR="004B48F5" w:rsidRPr="00402890">
        <w:rPr>
          <w:rStyle w:val="TableheadingChar"/>
        </w:rPr>
        <w:t>95% confidence</w:t>
      </w:r>
      <w:r w:rsidR="004B48F5">
        <w:rPr>
          <w:rStyle w:val="TableheadingChar"/>
        </w:rPr>
        <w:t xml:space="preserve"> intervals of fitted values.</w:t>
      </w:r>
      <w:r w:rsidR="004B48F5" w:rsidRPr="00402890">
        <w:rPr>
          <w:rStyle w:val="TableheadingChar"/>
        </w:rPr>
        <w:t xml:space="preserve"> </w:t>
      </w:r>
      <w:commentRangeStart w:id="357"/>
      <w:r w:rsidR="004B48F5">
        <w:t>Traditional r-squared</w:t>
      </w:r>
      <w:r w:rsidR="004B48F5" w:rsidRPr="00402890">
        <w:rPr>
          <w:rStyle w:val="TableheadingChar"/>
        </w:rPr>
        <w:t xml:space="preserve"> (</w:t>
      </w:r>
      <w:r w:rsidR="004B48F5" w:rsidRPr="00114084">
        <w:rPr>
          <w:rStyle w:val="TableheadingChar"/>
          <w:i/>
        </w:rPr>
        <w:t>R</w:t>
      </w:r>
      <w:r w:rsidR="004B48F5" w:rsidRPr="00114084">
        <w:rPr>
          <w:rStyle w:val="TableheadingChar"/>
          <w:vertAlign w:val="superscript"/>
        </w:rPr>
        <w:t>2</w:t>
      </w:r>
      <w:r w:rsidR="004B48F5">
        <w:rPr>
          <w:rStyle w:val="TableheadingChar"/>
        </w:rPr>
        <w:t xml:space="preserve">) </w:t>
      </w:r>
      <w:r w:rsidR="004F747F">
        <w:rPr>
          <w:rStyle w:val="TableheadingChar"/>
        </w:rPr>
        <w:t xml:space="preserve">and p-values </w:t>
      </w:r>
      <w:r w:rsidR="004B48F5">
        <w:rPr>
          <w:rStyle w:val="TableheadingChar"/>
        </w:rPr>
        <w:t>are shown.</w:t>
      </w:r>
      <w:commentRangeEnd w:id="357"/>
      <w:r w:rsidR="004F747F">
        <w:rPr>
          <w:rStyle w:val="CommentReference"/>
        </w:rPr>
        <w:commentReference w:id="357"/>
      </w:r>
      <w:r w:rsidR="004B48F5">
        <w:rPr>
          <w:rStyle w:val="TableheadingChar"/>
        </w:rPr>
        <w:t xml:space="preserve"> Data were collected from 8 coral reefs around Guana Island, BVI.</w:t>
      </w:r>
      <w:r w:rsidR="00BE74B1">
        <w:rPr>
          <w:rStyle w:val="TableheadingChar"/>
        </w:rPr>
        <w:br w:type="page"/>
      </w:r>
    </w:p>
    <w:p w14:paraId="2930966D" w14:textId="6A91594E" w:rsidR="00D813D1" w:rsidRDefault="00D813D1" w:rsidP="00BE74B1">
      <w:pPr>
        <w:pStyle w:val="Tableheading"/>
      </w:pPr>
      <w:commentRangeStart w:id="358"/>
      <w:commentRangeStart w:id="359"/>
      <w:proofErr w:type="gramStart"/>
      <w:r>
        <w:lastRenderedPageBreak/>
        <w:t>Appendix 6</w:t>
      </w:r>
      <w:commentRangeEnd w:id="359"/>
      <w:r w:rsidR="000D52A1">
        <w:rPr>
          <w:rStyle w:val="CommentReference"/>
        </w:rPr>
        <w:commentReference w:id="359"/>
      </w:r>
      <w:r>
        <w:t>.</w:t>
      </w:r>
      <w:proofErr w:type="gramEnd"/>
      <w:r>
        <w:t xml:space="preserve"> </w:t>
      </w:r>
      <w:commentRangeEnd w:id="358"/>
      <w:r w:rsidR="009B749C">
        <w:rPr>
          <w:rStyle w:val="CommentReference"/>
        </w:rPr>
        <w:commentReference w:id="358"/>
      </w:r>
    </w:p>
    <w:p w14:paraId="5ED49AF6" w14:textId="6D469AD4" w:rsidR="00D813D1" w:rsidRDefault="00D813D1" w:rsidP="00D813D1">
      <w:pPr>
        <w:pStyle w:val="Tableheading"/>
      </w:pPr>
      <w:r>
        <w:t>Top Model for Coral Richness</w:t>
      </w:r>
    </w:p>
    <w:p w14:paraId="1D49B559" w14:textId="77777777" w:rsidR="00D813D1" w:rsidRDefault="00D813D1" w:rsidP="00D813D1">
      <w:pPr>
        <w:pStyle w:val="Tableheading"/>
      </w:pPr>
      <w:r>
        <w:t>Call:</w:t>
      </w:r>
    </w:p>
    <w:p w14:paraId="2FBED2FA" w14:textId="77777777" w:rsidR="00D813D1" w:rsidRDefault="00D813D1" w:rsidP="00D813D1">
      <w:pPr>
        <w:pStyle w:val="Tableheading"/>
      </w:pPr>
      <w:proofErr w:type="spellStart"/>
      <w:proofErr w:type="gramStart"/>
      <w:r>
        <w:t>glm.nb</w:t>
      </w:r>
      <w:proofErr w:type="spellEnd"/>
      <w:r>
        <w:t>(</w:t>
      </w:r>
      <w:proofErr w:type="gramEnd"/>
      <w:r>
        <w:t xml:space="preserve">formula = </w:t>
      </w:r>
      <w:proofErr w:type="spellStart"/>
      <w:r>
        <w:t>Coral_Richness</w:t>
      </w:r>
      <w:proofErr w:type="spellEnd"/>
      <w:r>
        <w:t xml:space="preserve"> ~ </w:t>
      </w:r>
      <w:proofErr w:type="spellStart"/>
      <w:r>
        <w:t>Percent_Coral_Cover</w:t>
      </w:r>
      <w:proofErr w:type="spellEnd"/>
      <w:r>
        <w:t xml:space="preserve"> + Year, </w:t>
      </w:r>
    </w:p>
    <w:p w14:paraId="46B08AC6" w14:textId="77777777" w:rsidR="00D813D1" w:rsidRDefault="00D813D1" w:rsidP="00D813D1">
      <w:pPr>
        <w:pStyle w:val="Tableheading"/>
      </w:pPr>
      <w:r>
        <w:t xml:space="preserve">    </w:t>
      </w:r>
      <w:proofErr w:type="gramStart"/>
      <w:r>
        <w:t>data</w:t>
      </w:r>
      <w:proofErr w:type="gramEnd"/>
      <w:r>
        <w:t xml:space="preserve"> = variables, </w:t>
      </w:r>
      <w:proofErr w:type="spellStart"/>
      <w:r>
        <w:t>init.theta</w:t>
      </w:r>
      <w:proofErr w:type="spellEnd"/>
      <w:r>
        <w:t xml:space="preserve"> = 523703.6138, link = log)</w:t>
      </w:r>
    </w:p>
    <w:p w14:paraId="2CA5A235" w14:textId="77777777" w:rsidR="00D813D1" w:rsidRDefault="00D813D1" w:rsidP="00D813D1">
      <w:pPr>
        <w:pStyle w:val="Tableheading"/>
      </w:pPr>
      <w:r>
        <w:t>Coefficients:</w:t>
      </w:r>
    </w:p>
    <w:p w14:paraId="694CA7F1" w14:textId="14284012" w:rsidR="00D813D1" w:rsidRDefault="00D813D1" w:rsidP="00D813D1">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3CD3AD7B" w14:textId="37EFAB58" w:rsidR="00D813D1" w:rsidRDefault="00D813D1" w:rsidP="00D813D1">
      <w:pPr>
        <w:pStyle w:val="Tableheading"/>
      </w:pPr>
      <w:r>
        <w:t xml:space="preserve">(Intercept)         </w:t>
      </w:r>
      <w:r>
        <w:tab/>
        <w:t xml:space="preserve">2.0751   </w:t>
      </w:r>
      <w:r>
        <w:tab/>
        <w:t>0.057</w:t>
      </w:r>
      <w:r w:rsidR="00221D67">
        <w:t>1</w:t>
      </w:r>
      <w:r>
        <w:t xml:space="preserve">  </w:t>
      </w:r>
      <w:r>
        <w:tab/>
        <w:t xml:space="preserve">36.350  </w:t>
      </w:r>
      <w:r>
        <w:tab/>
        <w:t>&lt; 2e-16 ***</w:t>
      </w:r>
    </w:p>
    <w:p w14:paraId="1FB314DD" w14:textId="008D10D6" w:rsidR="00D813D1" w:rsidRDefault="00D813D1" w:rsidP="00D813D1">
      <w:pPr>
        <w:pStyle w:val="Tableheading"/>
      </w:pPr>
      <w:proofErr w:type="spellStart"/>
      <w:r>
        <w:t>Percent_Coral_Cover</w:t>
      </w:r>
      <w:proofErr w:type="spellEnd"/>
      <w:r>
        <w:t xml:space="preserve"> </w:t>
      </w:r>
      <w:r>
        <w:tab/>
        <w:t>0.015</w:t>
      </w:r>
      <w:r w:rsidR="00221D67">
        <w:t>2</w:t>
      </w:r>
      <w:r>
        <w:t xml:space="preserve">   </w:t>
      </w:r>
      <w:r>
        <w:tab/>
        <w:t xml:space="preserve">0.0013  </w:t>
      </w:r>
      <w:r>
        <w:tab/>
        <w:t xml:space="preserve">11.275  </w:t>
      </w:r>
      <w:r>
        <w:tab/>
        <w:t>&lt; 2e-16 ***</w:t>
      </w:r>
    </w:p>
    <w:p w14:paraId="34341935" w14:textId="21370D64" w:rsidR="00D813D1" w:rsidRDefault="00D813D1" w:rsidP="00D813D1">
      <w:pPr>
        <w:pStyle w:val="Tableheading"/>
      </w:pPr>
      <w:r>
        <w:t xml:space="preserve">Year                </w:t>
      </w:r>
      <w:r>
        <w:tab/>
      </w:r>
      <w:r>
        <w:tab/>
        <w:t xml:space="preserve">0.0103   </w:t>
      </w:r>
      <w:r>
        <w:tab/>
        <w:t>0.002</w:t>
      </w:r>
      <w:r w:rsidR="00221D67">
        <w:t>6</w:t>
      </w:r>
      <w:r>
        <w:t xml:space="preserve">   </w:t>
      </w:r>
      <w:r>
        <w:tab/>
        <w:t xml:space="preserve">4.012 </w:t>
      </w:r>
      <w:r>
        <w:tab/>
      </w:r>
      <w:r>
        <w:tab/>
        <w:t>6.03e-05 ***</w:t>
      </w:r>
    </w:p>
    <w:p w14:paraId="4DB7E590" w14:textId="77777777" w:rsidR="00D813D1" w:rsidRDefault="00D813D1" w:rsidP="00D813D1">
      <w:pPr>
        <w:pStyle w:val="Tableheading"/>
      </w:pPr>
      <w:r>
        <w:t>---</w:t>
      </w:r>
    </w:p>
    <w:p w14:paraId="22EEA0F4" w14:textId="07AFFB73" w:rsidR="00DA5066" w:rsidRDefault="00D813D1" w:rsidP="00D813D1">
      <w:pPr>
        <w:pStyle w:val="Tableheading"/>
      </w:pPr>
      <w:r>
        <w:t xml:space="preserve">Significance codes:  0 ‘***’ 0.001 ‘**’ 0.01 ‘*’ 0.05 ‘.’ 0.1 </w:t>
      </w:r>
      <w:proofErr w:type="gramStart"/>
      <w:r>
        <w:t>‘ ’</w:t>
      </w:r>
      <w:proofErr w:type="gramEnd"/>
      <w:r>
        <w:t xml:space="preserve"> 1</w:t>
      </w:r>
    </w:p>
    <w:p w14:paraId="054E21DB" w14:textId="77777777" w:rsidR="00DA5066" w:rsidRDefault="00DA5066">
      <w:pPr>
        <w:spacing w:after="200" w:line="276" w:lineRule="auto"/>
        <w:ind w:firstLine="0"/>
      </w:pPr>
      <w:r>
        <w:br w:type="page"/>
      </w:r>
    </w:p>
    <w:p w14:paraId="21756F14" w14:textId="1238A49B" w:rsidR="00DA5066" w:rsidRDefault="00DA5066" w:rsidP="00DA5066">
      <w:pPr>
        <w:pStyle w:val="Tableheading"/>
      </w:pPr>
      <w:commentRangeStart w:id="360"/>
      <w:proofErr w:type="gramStart"/>
      <w:r>
        <w:lastRenderedPageBreak/>
        <w:t>Appendix 7.</w:t>
      </w:r>
      <w:proofErr w:type="gramEnd"/>
      <w:r>
        <w:t xml:space="preserve"> </w:t>
      </w:r>
      <w:commentRangeEnd w:id="360"/>
      <w:r w:rsidR="009B749C">
        <w:rPr>
          <w:rStyle w:val="CommentReference"/>
        </w:rPr>
        <w:commentReference w:id="360"/>
      </w:r>
    </w:p>
    <w:p w14:paraId="1E28DB1A" w14:textId="3C3DD7C0" w:rsidR="00DA5066" w:rsidRDefault="00DA5066" w:rsidP="00DA5066">
      <w:pPr>
        <w:pStyle w:val="Tableheading"/>
      </w:pPr>
      <w:r>
        <w:t>Top Model for Coral Richness with Interaction</w:t>
      </w:r>
    </w:p>
    <w:p w14:paraId="206A4957" w14:textId="77777777" w:rsidR="00DA5066" w:rsidRDefault="00DA5066" w:rsidP="00DA5066">
      <w:pPr>
        <w:pStyle w:val="Tableheading"/>
      </w:pPr>
      <w:r>
        <w:t>Call:</w:t>
      </w:r>
    </w:p>
    <w:p w14:paraId="288C60BB" w14:textId="77777777" w:rsidR="00DA5066" w:rsidRDefault="00DA5066" w:rsidP="00DA5066">
      <w:pPr>
        <w:pStyle w:val="Tableheading"/>
      </w:pPr>
      <w:proofErr w:type="spellStart"/>
      <w:proofErr w:type="gramStart"/>
      <w:r>
        <w:t>glm.nb</w:t>
      </w:r>
      <w:proofErr w:type="spellEnd"/>
      <w:r>
        <w:t>(</w:t>
      </w:r>
      <w:proofErr w:type="gramEnd"/>
      <w:r>
        <w:t xml:space="preserve">formula = </w:t>
      </w:r>
      <w:proofErr w:type="spellStart"/>
      <w:r>
        <w:t>Coral_Richness</w:t>
      </w:r>
      <w:proofErr w:type="spellEnd"/>
      <w:r>
        <w:t xml:space="preserve"> ~ </w:t>
      </w:r>
      <w:proofErr w:type="spellStart"/>
      <w:r>
        <w:t>Percent_Coral_Cover</w:t>
      </w:r>
      <w:proofErr w:type="spellEnd"/>
      <w:r>
        <w:t xml:space="preserve"> + Year + </w:t>
      </w:r>
    </w:p>
    <w:p w14:paraId="2C679C68" w14:textId="77777777" w:rsidR="00DA5066" w:rsidRDefault="00DA5066" w:rsidP="00DA5066">
      <w:pPr>
        <w:pStyle w:val="Tableheading"/>
      </w:pPr>
      <w:r>
        <w:t xml:space="preserve">    Year * </w:t>
      </w:r>
      <w:proofErr w:type="spellStart"/>
      <w:r>
        <w:t>Percent_Coral_Cover</w:t>
      </w:r>
      <w:proofErr w:type="spellEnd"/>
      <w:r>
        <w:t xml:space="preserve">, data = variables, </w:t>
      </w:r>
      <w:proofErr w:type="spellStart"/>
      <w:r>
        <w:t>init.theta</w:t>
      </w:r>
      <w:proofErr w:type="spellEnd"/>
      <w:r>
        <w:t xml:space="preserve"> = 525025.0814, </w:t>
      </w:r>
    </w:p>
    <w:p w14:paraId="1DE81DA5" w14:textId="77777777" w:rsidR="00DA5066" w:rsidRDefault="00DA5066" w:rsidP="00DA5066">
      <w:pPr>
        <w:pStyle w:val="Tableheading"/>
      </w:pPr>
      <w:r>
        <w:t xml:space="preserve">    </w:t>
      </w:r>
      <w:proofErr w:type="gramStart"/>
      <w:r>
        <w:t>link</w:t>
      </w:r>
      <w:proofErr w:type="gramEnd"/>
      <w:r>
        <w:t xml:space="preserve"> = log)</w:t>
      </w:r>
    </w:p>
    <w:p w14:paraId="36BA2EF2" w14:textId="77777777" w:rsidR="00DA5066" w:rsidRDefault="00DA5066" w:rsidP="00DA5066">
      <w:pPr>
        <w:pStyle w:val="Tableheading"/>
      </w:pPr>
      <w:r>
        <w:t>Coefficients:</w:t>
      </w:r>
    </w:p>
    <w:p w14:paraId="1FA7BF60" w14:textId="31797032" w:rsidR="00DA5066" w:rsidRDefault="00DA5066" w:rsidP="00DA5066">
      <w:pPr>
        <w:pStyle w:val="Tableheading"/>
      </w:pPr>
      <w:r>
        <w:t xml:space="preserve">                          </w:t>
      </w:r>
      <w:r>
        <w:tab/>
      </w:r>
      <w:r>
        <w:tab/>
        <w:t>Estimate     Std. Error     z value</w:t>
      </w:r>
      <w:r>
        <w:tab/>
      </w:r>
      <w:proofErr w:type="spellStart"/>
      <w:proofErr w:type="gramStart"/>
      <w:r>
        <w:t>Pr</w:t>
      </w:r>
      <w:proofErr w:type="spellEnd"/>
      <w:r>
        <w:t>(</w:t>
      </w:r>
      <w:proofErr w:type="gramEnd"/>
      <w:r>
        <w:t xml:space="preserve">&gt;|z|)    </w:t>
      </w:r>
    </w:p>
    <w:p w14:paraId="016587F7" w14:textId="1AD1FC77" w:rsidR="00DA5066" w:rsidRDefault="00DA5066" w:rsidP="00DA5066">
      <w:pPr>
        <w:pStyle w:val="Tableheading"/>
      </w:pPr>
      <w:r>
        <w:t xml:space="preserve">(Intercept)              </w:t>
      </w:r>
      <w:r>
        <w:tab/>
      </w:r>
      <w:r>
        <w:tab/>
        <w:t>2.1163        0.0757         27.950</w:t>
      </w:r>
      <w:r>
        <w:tab/>
        <w:t>&lt; 2e-16 ***</w:t>
      </w:r>
    </w:p>
    <w:p w14:paraId="2F1DCA26" w14:textId="12E90754" w:rsidR="00DA5066" w:rsidRDefault="00DA5066" w:rsidP="00DA5066">
      <w:pPr>
        <w:pStyle w:val="Tableheading"/>
      </w:pPr>
      <w:proofErr w:type="spellStart"/>
      <w:r>
        <w:t>Percent_Coral_Cover</w:t>
      </w:r>
      <w:proofErr w:type="spellEnd"/>
      <w:r>
        <w:tab/>
      </w:r>
      <w:r>
        <w:tab/>
        <w:t xml:space="preserve">0.0136        0.0024         5.763 </w:t>
      </w:r>
      <w:r>
        <w:tab/>
        <w:t>8.25e-09 ***</w:t>
      </w:r>
    </w:p>
    <w:p w14:paraId="24E0EF38" w14:textId="39132099" w:rsidR="00DA5066" w:rsidRDefault="00DA5066" w:rsidP="00DA5066">
      <w:pPr>
        <w:pStyle w:val="Tableheading"/>
      </w:pPr>
      <w:r>
        <w:t xml:space="preserve">Year                    </w:t>
      </w:r>
      <w:r>
        <w:tab/>
      </w:r>
      <w:r>
        <w:tab/>
        <w:t>0.0070        0.0048         1.478</w:t>
      </w:r>
      <w:r>
        <w:tab/>
        <w:t xml:space="preserve">0.139    </w:t>
      </w:r>
    </w:p>
    <w:p w14:paraId="64460D66" w14:textId="2DD6578A" w:rsidR="00DA5066" w:rsidRDefault="00DA5066" w:rsidP="00DA5066">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6E7CE046" w14:textId="77777777" w:rsidR="00DA5066" w:rsidRDefault="00DA5066" w:rsidP="00DA5066">
      <w:pPr>
        <w:pStyle w:val="Tableheading"/>
      </w:pPr>
      <w:r>
        <w:t>---</w:t>
      </w:r>
    </w:p>
    <w:p w14:paraId="2715BAE7" w14:textId="03859BD4" w:rsidR="00DA5066" w:rsidRDefault="00DA5066" w:rsidP="00DA5066">
      <w:pPr>
        <w:pStyle w:val="Tableheading"/>
      </w:pPr>
      <w:r>
        <w:t xml:space="preserve">Significance codes:  0 ‘***’ 0.001 ‘**’ 0.01 ‘*’ 0.05 ‘.’ 0.1 </w:t>
      </w:r>
      <w:proofErr w:type="gramStart"/>
      <w:r>
        <w:t>‘ ’</w:t>
      </w:r>
      <w:proofErr w:type="gramEnd"/>
      <w:r>
        <w:t xml:space="preserve"> 1</w:t>
      </w:r>
    </w:p>
    <w:p w14:paraId="37B7C10C" w14:textId="77777777" w:rsidR="00DA5066" w:rsidRDefault="00DA5066">
      <w:pPr>
        <w:spacing w:after="200" w:line="276" w:lineRule="auto"/>
        <w:ind w:firstLine="0"/>
      </w:pPr>
      <w:r>
        <w:br w:type="page"/>
      </w:r>
    </w:p>
    <w:p w14:paraId="1F75C992" w14:textId="39D59FA0" w:rsidR="00DA5066" w:rsidRDefault="00DA5066" w:rsidP="00DA5066">
      <w:pPr>
        <w:pStyle w:val="Tableheading"/>
      </w:pPr>
      <w:commentRangeStart w:id="361"/>
      <w:proofErr w:type="gramStart"/>
      <w:r>
        <w:lastRenderedPageBreak/>
        <w:t>Appendix 8.</w:t>
      </w:r>
      <w:proofErr w:type="gramEnd"/>
      <w:r>
        <w:t xml:space="preserve"> </w:t>
      </w:r>
      <w:commentRangeEnd w:id="361"/>
      <w:r w:rsidR="009B749C">
        <w:rPr>
          <w:rStyle w:val="CommentReference"/>
        </w:rPr>
        <w:commentReference w:id="361"/>
      </w:r>
    </w:p>
    <w:p w14:paraId="5FDCA15F" w14:textId="09016384" w:rsidR="00DA5066" w:rsidRDefault="00DA5066" w:rsidP="00DA5066">
      <w:pPr>
        <w:pStyle w:val="Tableheading"/>
      </w:pPr>
      <w:r>
        <w:t>Top Model for Sponge Richness</w:t>
      </w:r>
    </w:p>
    <w:p w14:paraId="2E27B020" w14:textId="77777777" w:rsidR="00DA5066" w:rsidRDefault="00DA5066" w:rsidP="00DA5066">
      <w:pPr>
        <w:pStyle w:val="Tableheading"/>
      </w:pPr>
      <w:r>
        <w:t>Call:</w:t>
      </w:r>
    </w:p>
    <w:p w14:paraId="439C83B5" w14:textId="77777777" w:rsidR="00DA5066" w:rsidRDefault="00DA5066" w:rsidP="00DA5066">
      <w:pPr>
        <w:pStyle w:val="Tableheading"/>
      </w:pPr>
      <w:proofErr w:type="spellStart"/>
      <w:proofErr w:type="gramStart"/>
      <w:r>
        <w:t>glm.nb</w:t>
      </w:r>
      <w:proofErr w:type="spellEnd"/>
      <w:r>
        <w:t>(</w:t>
      </w:r>
      <w:proofErr w:type="gramEnd"/>
      <w:r>
        <w:t xml:space="preserve">formula = </w:t>
      </w:r>
      <w:proofErr w:type="spellStart"/>
      <w:r>
        <w:t>Sponge_Richness</w:t>
      </w:r>
      <w:proofErr w:type="spellEnd"/>
      <w:r>
        <w:t xml:space="preserve"> ~ </w:t>
      </w:r>
      <w:proofErr w:type="spellStart"/>
      <w:r>
        <w:t>Percent_Coral_Cover</w:t>
      </w:r>
      <w:proofErr w:type="spellEnd"/>
      <w:r>
        <w:t xml:space="preserve"> + Year + </w:t>
      </w:r>
    </w:p>
    <w:p w14:paraId="6675868D" w14:textId="77777777" w:rsidR="00DA5066" w:rsidRDefault="00DA5066" w:rsidP="00DA5066">
      <w:pPr>
        <w:pStyle w:val="Tableheading"/>
      </w:pPr>
      <w:r>
        <w:t xml:space="preserve">    Site, data = variables, </w:t>
      </w:r>
      <w:proofErr w:type="spellStart"/>
      <w:r>
        <w:t>init.theta</w:t>
      </w:r>
      <w:proofErr w:type="spellEnd"/>
      <w:r>
        <w:t xml:space="preserve"> = 758421.4871, link = log)</w:t>
      </w:r>
    </w:p>
    <w:p w14:paraId="04E51265" w14:textId="77777777" w:rsidR="00DA5066" w:rsidRDefault="00DA5066" w:rsidP="00DA5066">
      <w:pPr>
        <w:pStyle w:val="Tableheading"/>
      </w:pPr>
      <w:r>
        <w:t>Coefficients:</w:t>
      </w:r>
    </w:p>
    <w:p w14:paraId="62FF6E2D" w14:textId="28081BE4" w:rsidR="00DA5066" w:rsidRDefault="00DA5066" w:rsidP="00DA5066">
      <w:pPr>
        <w:pStyle w:val="Tableheading"/>
      </w:pPr>
      <w:r>
        <w:t xml:space="preserve">                     </w:t>
      </w:r>
      <w:r>
        <w:tab/>
      </w:r>
      <w:r>
        <w:tab/>
        <w:t xml:space="preserve">Estimate </w:t>
      </w:r>
      <w:r>
        <w:tab/>
        <w:t xml:space="preserve">Std. Error </w:t>
      </w:r>
      <w:r w:rsidR="00221D67">
        <w:tab/>
      </w:r>
      <w:r>
        <w:t xml:space="preserve">z value </w:t>
      </w:r>
      <w:r w:rsidR="00221D67">
        <w:tab/>
      </w:r>
      <w:proofErr w:type="spellStart"/>
      <w:proofErr w:type="gramStart"/>
      <w:r>
        <w:t>Pr</w:t>
      </w:r>
      <w:proofErr w:type="spellEnd"/>
      <w:r>
        <w:t>(</w:t>
      </w:r>
      <w:proofErr w:type="gramEnd"/>
      <w:r>
        <w:t xml:space="preserve">&gt;|z|)    </w:t>
      </w:r>
    </w:p>
    <w:p w14:paraId="7C32AB1B" w14:textId="0F30BBCB" w:rsidR="00DA5066" w:rsidRDefault="00DA5066" w:rsidP="00DA5066">
      <w:pPr>
        <w:pStyle w:val="Tableheading"/>
      </w:pPr>
      <w:r>
        <w:t xml:space="preserve">(Intercept)          </w:t>
      </w:r>
      <w:r>
        <w:tab/>
        <w:t xml:space="preserve">3.0204   </w:t>
      </w:r>
      <w:r w:rsidR="00221D67">
        <w:tab/>
      </w:r>
      <w:r>
        <w:t xml:space="preserve">0.0901  </w:t>
      </w:r>
      <w:r w:rsidR="00221D67">
        <w:tab/>
      </w:r>
      <w:r>
        <w:t xml:space="preserve">33.511  </w:t>
      </w:r>
      <w:r w:rsidR="00221D67">
        <w:tab/>
      </w:r>
      <w:r>
        <w:t>&lt; 2e-16 ***</w:t>
      </w:r>
    </w:p>
    <w:p w14:paraId="3EDB2731" w14:textId="4A618CF2" w:rsidR="00DA5066" w:rsidRDefault="00DA5066" w:rsidP="00DA5066">
      <w:pPr>
        <w:pStyle w:val="Tableheading"/>
      </w:pPr>
      <w:proofErr w:type="spellStart"/>
      <w:r>
        <w:t>Percent_Coral_Cover</w:t>
      </w:r>
      <w:proofErr w:type="spellEnd"/>
      <w:r>
        <w:tab/>
        <w:t xml:space="preserve">0.0041   </w:t>
      </w:r>
      <w:r w:rsidR="00221D67">
        <w:tab/>
      </w:r>
      <w:r>
        <w:t>0.002</w:t>
      </w:r>
      <w:r w:rsidR="00221D67">
        <w:t>9</w:t>
      </w:r>
      <w:r>
        <w:t xml:space="preserve">   </w:t>
      </w:r>
      <w:r w:rsidR="00221D67">
        <w:tab/>
      </w:r>
      <w:r>
        <w:t xml:space="preserve">1.443 </w:t>
      </w:r>
      <w:r w:rsidR="00221D67">
        <w:tab/>
      </w:r>
      <w:r w:rsidR="00221D67">
        <w:tab/>
      </w:r>
      <w:r>
        <w:t xml:space="preserve">0.148955    </w:t>
      </w:r>
    </w:p>
    <w:p w14:paraId="787B4A5B" w14:textId="235988C6" w:rsidR="00DA5066" w:rsidRDefault="00DA5066" w:rsidP="00DA5066">
      <w:pPr>
        <w:pStyle w:val="Tableheading"/>
      </w:pPr>
      <w:r>
        <w:t xml:space="preserve">Year                 </w:t>
      </w:r>
      <w:r>
        <w:tab/>
        <w:t xml:space="preserve">0.0106   </w:t>
      </w:r>
      <w:r w:rsidR="00221D67">
        <w:tab/>
      </w:r>
      <w:r>
        <w:t xml:space="preserve">0.0027   </w:t>
      </w:r>
      <w:r w:rsidR="00221D67">
        <w:tab/>
      </w:r>
      <w:r>
        <w:t xml:space="preserve">3.885 </w:t>
      </w:r>
      <w:r w:rsidR="00221D67">
        <w:tab/>
      </w:r>
      <w:r w:rsidR="00221D67">
        <w:tab/>
      </w:r>
      <w:r>
        <w:t>0.000102 ***</w:t>
      </w:r>
    </w:p>
    <w:p w14:paraId="2CE070CF" w14:textId="17BEA1E7" w:rsidR="00DA5066" w:rsidRDefault="00DA5066" w:rsidP="00DA5066">
      <w:pPr>
        <w:pStyle w:val="Tableheading"/>
      </w:pPr>
      <w:proofErr w:type="spellStart"/>
      <w:r>
        <w:t>Sitecrab</w:t>
      </w:r>
      <w:proofErr w:type="spellEnd"/>
      <w:r>
        <w:t xml:space="preserve">            </w:t>
      </w:r>
      <w:r>
        <w:tab/>
        <w:t>-0.370</w:t>
      </w:r>
      <w:r w:rsidR="00221D67">
        <w:t>9</w:t>
      </w:r>
      <w:r>
        <w:t xml:space="preserve">   </w:t>
      </w:r>
      <w:r w:rsidR="00221D67">
        <w:tab/>
      </w:r>
      <w:r>
        <w:t>0.068</w:t>
      </w:r>
      <w:r w:rsidR="00221D67">
        <w:t>8</w:t>
      </w:r>
      <w:r>
        <w:t xml:space="preserve">  </w:t>
      </w:r>
      <w:r w:rsidR="00221D67">
        <w:tab/>
      </w:r>
      <w:r>
        <w:t xml:space="preserve">-5.392 </w:t>
      </w:r>
      <w:r w:rsidR="00221D67">
        <w:tab/>
      </w:r>
      <w:r w:rsidR="00221D67">
        <w:tab/>
      </w:r>
      <w:r>
        <w:t>6.95e-08 ***</w:t>
      </w:r>
    </w:p>
    <w:p w14:paraId="39547052" w14:textId="033A7A97" w:rsidR="00DA5066" w:rsidRDefault="00DA5066" w:rsidP="00DA5066">
      <w:pPr>
        <w:pStyle w:val="Tableheading"/>
      </w:pPr>
      <w:proofErr w:type="spellStart"/>
      <w:r>
        <w:t>Sitegrand</w:t>
      </w:r>
      <w:proofErr w:type="spellEnd"/>
      <w:r>
        <w:t xml:space="preserve">           </w:t>
      </w:r>
      <w:r>
        <w:tab/>
        <w:t>-0.080</w:t>
      </w:r>
      <w:r w:rsidR="00221D67">
        <w:t>2</w:t>
      </w:r>
      <w:r>
        <w:t xml:space="preserve">   </w:t>
      </w:r>
      <w:r w:rsidR="00221D67">
        <w:tab/>
      </w:r>
      <w:r>
        <w:t xml:space="preserve">0.0628  </w:t>
      </w:r>
      <w:r w:rsidR="00221D67">
        <w:tab/>
      </w:r>
      <w:r>
        <w:t xml:space="preserve">-1.276 </w:t>
      </w:r>
      <w:r w:rsidR="00221D67">
        <w:tab/>
      </w:r>
      <w:r w:rsidR="00221D67">
        <w:tab/>
      </w:r>
      <w:r>
        <w:t xml:space="preserve">0.201957    </w:t>
      </w:r>
    </w:p>
    <w:p w14:paraId="7765B953" w14:textId="6FB6644F" w:rsidR="00DA5066" w:rsidRDefault="00DA5066" w:rsidP="00DA5066">
      <w:pPr>
        <w:pStyle w:val="Tableheading"/>
      </w:pPr>
      <w:proofErr w:type="spellStart"/>
      <w:r>
        <w:t>Siteiguana</w:t>
      </w:r>
      <w:proofErr w:type="spellEnd"/>
      <w:r>
        <w:t xml:space="preserve">          </w:t>
      </w:r>
      <w:r>
        <w:tab/>
        <w:t>-0.396</w:t>
      </w:r>
      <w:r w:rsidR="00221D67">
        <w:t>4</w:t>
      </w:r>
      <w:r>
        <w:t xml:space="preserve">   </w:t>
      </w:r>
      <w:r w:rsidR="00221D67">
        <w:tab/>
      </w:r>
      <w:r>
        <w:t xml:space="preserve">0.0964  </w:t>
      </w:r>
      <w:r w:rsidR="00221D67">
        <w:tab/>
      </w:r>
      <w:r>
        <w:t xml:space="preserve">-4.110 </w:t>
      </w:r>
      <w:r w:rsidR="00221D67">
        <w:tab/>
      </w:r>
      <w:r w:rsidR="00221D67">
        <w:tab/>
      </w:r>
      <w:r>
        <w:t>3.96e-05 ***</w:t>
      </w:r>
    </w:p>
    <w:p w14:paraId="1483A68E" w14:textId="1D2FAF99" w:rsidR="00DA5066" w:rsidRDefault="00DA5066" w:rsidP="00DA5066">
      <w:pPr>
        <w:pStyle w:val="Tableheading"/>
      </w:pPr>
      <w:proofErr w:type="spellStart"/>
      <w:r>
        <w:t>Sitemonkey</w:t>
      </w:r>
      <w:proofErr w:type="spellEnd"/>
      <w:r>
        <w:t xml:space="preserve">          </w:t>
      </w:r>
      <w:r>
        <w:tab/>
        <w:t xml:space="preserve"> 0.1110   </w:t>
      </w:r>
      <w:r w:rsidR="00221D67">
        <w:tab/>
      </w:r>
      <w:r>
        <w:t xml:space="preserve">0.0671   </w:t>
      </w:r>
      <w:r w:rsidR="00221D67">
        <w:tab/>
      </w:r>
      <w:r>
        <w:t xml:space="preserve">1.655 </w:t>
      </w:r>
      <w:r w:rsidR="00221D67">
        <w:tab/>
      </w:r>
      <w:r w:rsidR="00221D67">
        <w:tab/>
      </w:r>
      <w:proofErr w:type="gramStart"/>
      <w:r>
        <w:t>0.097956 .</w:t>
      </w:r>
      <w:proofErr w:type="gramEnd"/>
      <w:r>
        <w:t xml:space="preserve">  </w:t>
      </w:r>
    </w:p>
    <w:p w14:paraId="199963BD" w14:textId="48514588" w:rsidR="00DA5066" w:rsidRDefault="00DA5066" w:rsidP="00DA5066">
      <w:pPr>
        <w:pStyle w:val="Tableheading"/>
      </w:pPr>
      <w:proofErr w:type="spellStart"/>
      <w:r>
        <w:t>SitemuskN</w:t>
      </w:r>
      <w:proofErr w:type="spellEnd"/>
      <w:r>
        <w:t xml:space="preserve">           </w:t>
      </w:r>
      <w:r>
        <w:tab/>
        <w:t>-0.441</w:t>
      </w:r>
      <w:r w:rsidR="00221D67">
        <w:t>7</w:t>
      </w:r>
      <w:r>
        <w:t xml:space="preserve">   </w:t>
      </w:r>
      <w:r w:rsidR="00221D67">
        <w:tab/>
      </w:r>
      <w:r>
        <w:t>0.086</w:t>
      </w:r>
      <w:r w:rsidR="00221D67">
        <w:t>2</w:t>
      </w:r>
      <w:r>
        <w:t xml:space="preserve">  </w:t>
      </w:r>
      <w:r w:rsidR="00221D67">
        <w:tab/>
      </w:r>
      <w:r>
        <w:t xml:space="preserve">-5.124 </w:t>
      </w:r>
      <w:r w:rsidR="00221D67">
        <w:tab/>
      </w:r>
      <w:r w:rsidR="00221D67">
        <w:tab/>
      </w:r>
      <w:r>
        <w:t>2.99e-07 ***</w:t>
      </w:r>
    </w:p>
    <w:p w14:paraId="2C940E72" w14:textId="4D92C640" w:rsidR="00DA5066" w:rsidRDefault="00DA5066" w:rsidP="00DA5066">
      <w:pPr>
        <w:pStyle w:val="Tableheading"/>
      </w:pPr>
      <w:proofErr w:type="spellStart"/>
      <w:r>
        <w:t>Sitepelican</w:t>
      </w:r>
      <w:proofErr w:type="spellEnd"/>
      <w:r>
        <w:t xml:space="preserve">         </w:t>
      </w:r>
      <w:r>
        <w:tab/>
        <w:t xml:space="preserve">-0.0650   </w:t>
      </w:r>
      <w:r w:rsidR="00221D67">
        <w:tab/>
      </w:r>
      <w:r>
        <w:t xml:space="preserve">0.0694  </w:t>
      </w:r>
      <w:r w:rsidR="00221D67">
        <w:tab/>
      </w:r>
      <w:r>
        <w:t xml:space="preserve">-0.937 </w:t>
      </w:r>
      <w:r w:rsidR="00221D67">
        <w:tab/>
      </w:r>
      <w:r w:rsidR="00221D67">
        <w:tab/>
      </w:r>
      <w:r>
        <w:t xml:space="preserve">0.348668    </w:t>
      </w:r>
    </w:p>
    <w:p w14:paraId="46FAFB83" w14:textId="5A8C6395" w:rsidR="00DA5066" w:rsidRDefault="00DA5066" w:rsidP="00DA5066">
      <w:pPr>
        <w:pStyle w:val="Tableheading"/>
      </w:pPr>
      <w:proofErr w:type="spellStart"/>
      <w:r>
        <w:t>Sitewhite</w:t>
      </w:r>
      <w:proofErr w:type="spellEnd"/>
      <w:r>
        <w:t xml:space="preserve">           </w:t>
      </w:r>
      <w:r>
        <w:tab/>
        <w:t>-0.333</w:t>
      </w:r>
      <w:r w:rsidR="00221D67">
        <w:t>5</w:t>
      </w:r>
      <w:r>
        <w:t xml:space="preserve">   </w:t>
      </w:r>
      <w:r w:rsidR="00221D67">
        <w:tab/>
      </w:r>
      <w:r>
        <w:t>0.067</w:t>
      </w:r>
      <w:r w:rsidR="00221D67">
        <w:t>3</w:t>
      </w:r>
      <w:r>
        <w:t xml:space="preserve">  </w:t>
      </w:r>
      <w:r w:rsidR="00221D67">
        <w:tab/>
      </w:r>
      <w:r>
        <w:t xml:space="preserve">-4.957 </w:t>
      </w:r>
      <w:r w:rsidR="00221D67">
        <w:tab/>
      </w:r>
      <w:r w:rsidR="00221D67">
        <w:tab/>
      </w:r>
      <w:r>
        <w:t>7.16e-07 ***</w:t>
      </w:r>
    </w:p>
    <w:p w14:paraId="258FB119" w14:textId="77777777" w:rsidR="00DA5066" w:rsidRDefault="00DA5066" w:rsidP="00DA5066">
      <w:pPr>
        <w:pStyle w:val="Tableheading"/>
      </w:pPr>
      <w:r>
        <w:t>---</w:t>
      </w:r>
    </w:p>
    <w:p w14:paraId="1648D7A5" w14:textId="26632E42" w:rsidR="00221D67" w:rsidRDefault="00DA5066" w:rsidP="00DA5066">
      <w:pPr>
        <w:pStyle w:val="Tableheading"/>
      </w:pPr>
      <w:r>
        <w:t xml:space="preserve">Significance codes:  0 ‘***’ 0.001 ‘**’ 0.01 ‘*’ 0.05 ‘.’ 0.1 </w:t>
      </w:r>
      <w:proofErr w:type="gramStart"/>
      <w:r>
        <w:t>‘ ’</w:t>
      </w:r>
      <w:proofErr w:type="gramEnd"/>
      <w:r>
        <w:t xml:space="preserve"> 1</w:t>
      </w:r>
    </w:p>
    <w:p w14:paraId="45F26A26" w14:textId="77777777" w:rsidR="00221D67" w:rsidRDefault="00221D67">
      <w:pPr>
        <w:spacing w:after="200" w:line="276" w:lineRule="auto"/>
        <w:ind w:firstLine="0"/>
      </w:pPr>
      <w:r>
        <w:br w:type="page"/>
      </w:r>
    </w:p>
    <w:p w14:paraId="7FDF1B47" w14:textId="36335C87" w:rsidR="00221D67" w:rsidRDefault="00221D67" w:rsidP="00221D67">
      <w:pPr>
        <w:pStyle w:val="Tableheading"/>
      </w:pPr>
      <w:commentRangeStart w:id="362"/>
      <w:proofErr w:type="gramStart"/>
      <w:r>
        <w:lastRenderedPageBreak/>
        <w:t>Appendix 9.</w:t>
      </w:r>
      <w:proofErr w:type="gramEnd"/>
      <w:r>
        <w:t xml:space="preserve"> </w:t>
      </w:r>
      <w:commentRangeEnd w:id="362"/>
      <w:r w:rsidR="009B749C">
        <w:rPr>
          <w:rStyle w:val="CommentReference"/>
        </w:rPr>
        <w:commentReference w:id="362"/>
      </w:r>
    </w:p>
    <w:p w14:paraId="04C653C4" w14:textId="6A0CA2C5" w:rsidR="00221D67" w:rsidRDefault="00221D67" w:rsidP="00221D67">
      <w:pPr>
        <w:pStyle w:val="Tableheading"/>
      </w:pPr>
      <w:r>
        <w:t>Top Model for Fish Richness</w:t>
      </w:r>
    </w:p>
    <w:p w14:paraId="47883EEC" w14:textId="77777777" w:rsidR="00221D67" w:rsidRDefault="00221D67" w:rsidP="00221D67">
      <w:pPr>
        <w:pStyle w:val="Tableheading"/>
      </w:pPr>
      <w:r>
        <w:t>Call:</w:t>
      </w:r>
    </w:p>
    <w:p w14:paraId="50E2D0D4" w14:textId="77777777" w:rsidR="00221D67" w:rsidRDefault="00221D67" w:rsidP="00221D67">
      <w:pPr>
        <w:pStyle w:val="Tableheading"/>
      </w:pPr>
      <w:proofErr w:type="spellStart"/>
      <w:proofErr w:type="gramStart"/>
      <w:r>
        <w:t>glm.nb</w:t>
      </w:r>
      <w:proofErr w:type="spellEnd"/>
      <w:r>
        <w:t>(</w:t>
      </w:r>
      <w:proofErr w:type="gramEnd"/>
      <w:r>
        <w:t xml:space="preserve">formula = </w:t>
      </w:r>
      <w:proofErr w:type="spellStart"/>
      <w:r>
        <w:t>Fish_Richness</w:t>
      </w:r>
      <w:proofErr w:type="spellEnd"/>
      <w:r>
        <w:t xml:space="preserve"> ~ Rugosity + Site, data = variables, </w:t>
      </w:r>
    </w:p>
    <w:p w14:paraId="287240D7" w14:textId="77777777" w:rsidR="00221D67" w:rsidRDefault="00221D67" w:rsidP="00221D67">
      <w:pPr>
        <w:pStyle w:val="Tableheading"/>
      </w:pPr>
      <w:r>
        <w:t xml:space="preserve">    </w:t>
      </w:r>
      <w:proofErr w:type="spellStart"/>
      <w:r>
        <w:t>init.theta</w:t>
      </w:r>
      <w:proofErr w:type="spellEnd"/>
      <w:r>
        <w:t xml:space="preserve"> = 861139.6088, link = log)</w:t>
      </w:r>
    </w:p>
    <w:p w14:paraId="27B92900" w14:textId="77777777" w:rsidR="00221D67" w:rsidRDefault="00221D67" w:rsidP="00221D67">
      <w:pPr>
        <w:pStyle w:val="Tableheading"/>
      </w:pPr>
      <w:r>
        <w:t>Coefficients:</w:t>
      </w:r>
    </w:p>
    <w:p w14:paraId="0566B45A" w14:textId="3C705857" w:rsidR="00221D67" w:rsidRDefault="00221D67" w:rsidP="00221D67">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5021A1E2" w14:textId="2A87E16F" w:rsidR="00221D67" w:rsidRDefault="00221D67" w:rsidP="00221D67">
      <w:pPr>
        <w:pStyle w:val="Tableheading"/>
      </w:pPr>
      <w:r>
        <w:t xml:space="preserve">(Intercept)  </w:t>
      </w:r>
      <w:r>
        <w:tab/>
        <w:t xml:space="preserve">3.0322   </w:t>
      </w:r>
      <w:r>
        <w:tab/>
        <w:t xml:space="preserve">0.0908  </w:t>
      </w:r>
      <w:r>
        <w:tab/>
        <w:t xml:space="preserve">33.394  </w:t>
      </w:r>
      <w:r>
        <w:tab/>
        <w:t>&lt; 2e-16 ***</w:t>
      </w:r>
    </w:p>
    <w:p w14:paraId="354C35FE" w14:textId="66FE5475" w:rsidR="00221D67" w:rsidRDefault="00221D67" w:rsidP="00221D67">
      <w:pPr>
        <w:pStyle w:val="Tableheading"/>
      </w:pPr>
      <w:r>
        <w:t xml:space="preserve">Rugosity     </w:t>
      </w:r>
      <w:r>
        <w:tab/>
        <w:t xml:space="preserve">0.0024   </w:t>
      </w:r>
      <w:r>
        <w:tab/>
        <w:t xml:space="preserve">0.0019   </w:t>
      </w:r>
      <w:r>
        <w:tab/>
        <w:t xml:space="preserve">1.309 </w:t>
      </w:r>
      <w:r>
        <w:tab/>
      </w:r>
      <w:r>
        <w:tab/>
        <w:t xml:space="preserve">0.190702    </w:t>
      </w:r>
    </w:p>
    <w:p w14:paraId="47C01169" w14:textId="45FB000B" w:rsidR="00221D67" w:rsidRDefault="00221D67" w:rsidP="00221D67">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2E68D591" w14:textId="57E24077" w:rsidR="00221D67" w:rsidRDefault="00221D67" w:rsidP="00221D67">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06D5EF26" w14:textId="1DCFF0DF" w:rsidR="00221D67" w:rsidRDefault="00221D67" w:rsidP="00221D67">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5844459E" w14:textId="4D58541B" w:rsidR="00221D67" w:rsidRDefault="00221D67" w:rsidP="00221D67">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4E2F9CCF" w14:textId="509F7962" w:rsidR="00221D67" w:rsidRDefault="00221D67" w:rsidP="00221D67">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139F85F2" w14:textId="11007BD2" w:rsidR="00221D67" w:rsidRDefault="00221D67" w:rsidP="00221D67">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69E25919" w14:textId="5A9AEB3F" w:rsidR="00221D67" w:rsidRDefault="00221D67" w:rsidP="00221D67">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2B80F929" w14:textId="77777777" w:rsidR="00221D67" w:rsidRDefault="00221D67" w:rsidP="00221D67">
      <w:pPr>
        <w:pStyle w:val="Tableheading"/>
      </w:pPr>
      <w:r>
        <w:t>---</w:t>
      </w:r>
    </w:p>
    <w:p w14:paraId="044356BC" w14:textId="2479EBF4" w:rsidR="00221D67" w:rsidRDefault="00221D67" w:rsidP="00221D67">
      <w:pPr>
        <w:pStyle w:val="Tableheading"/>
      </w:pPr>
      <w:r>
        <w:t xml:space="preserve">Significance codes:  0 ‘***’ 0.001 ‘**’ 0.01 ‘*’ 0.05 ‘.’ 0.1 </w:t>
      </w:r>
      <w:proofErr w:type="gramStart"/>
      <w:r>
        <w:t>‘ ’</w:t>
      </w:r>
      <w:proofErr w:type="gramEnd"/>
      <w:r>
        <w:t xml:space="preserve"> 1</w:t>
      </w:r>
    </w:p>
    <w:p w14:paraId="745DA73C" w14:textId="77777777" w:rsidR="00221D67" w:rsidRDefault="00221D67">
      <w:pPr>
        <w:spacing w:after="200" w:line="276" w:lineRule="auto"/>
        <w:ind w:firstLine="0"/>
      </w:pPr>
      <w:r>
        <w:br w:type="page"/>
      </w:r>
    </w:p>
    <w:p w14:paraId="47E5A075" w14:textId="5292F635" w:rsidR="00221D67" w:rsidRDefault="00221D67" w:rsidP="00221D67">
      <w:pPr>
        <w:pStyle w:val="Tableheading"/>
      </w:pPr>
      <w:commentRangeStart w:id="363"/>
      <w:proofErr w:type="gramStart"/>
      <w:r>
        <w:lastRenderedPageBreak/>
        <w:t>Appendix 10.</w:t>
      </w:r>
      <w:proofErr w:type="gramEnd"/>
      <w:r>
        <w:t xml:space="preserve"> </w:t>
      </w:r>
      <w:commentRangeEnd w:id="363"/>
      <w:r w:rsidR="009B749C">
        <w:rPr>
          <w:rStyle w:val="CommentReference"/>
        </w:rPr>
        <w:commentReference w:id="363"/>
      </w:r>
    </w:p>
    <w:p w14:paraId="44C1942E" w14:textId="62C99AAF" w:rsidR="005A78E1" w:rsidRDefault="005A78E1" w:rsidP="005A78E1">
      <w:pPr>
        <w:pStyle w:val="Tableheading"/>
      </w:pPr>
      <w:r>
        <w:t>Top Model for Combined Richness</w:t>
      </w:r>
    </w:p>
    <w:p w14:paraId="515E707E" w14:textId="77777777" w:rsidR="005A78E1" w:rsidRDefault="005A78E1" w:rsidP="005A78E1">
      <w:pPr>
        <w:pStyle w:val="Tableheading"/>
      </w:pPr>
      <w:r>
        <w:t>Call:</w:t>
      </w:r>
    </w:p>
    <w:p w14:paraId="2F0E6C10" w14:textId="77777777" w:rsidR="005A78E1" w:rsidRDefault="005A78E1" w:rsidP="005A78E1">
      <w:pPr>
        <w:pStyle w:val="Tableheading"/>
      </w:pPr>
      <w:proofErr w:type="spellStart"/>
      <w:proofErr w:type="gramStart"/>
      <w:r>
        <w:t>glm.nb</w:t>
      </w:r>
      <w:proofErr w:type="spellEnd"/>
      <w:r>
        <w:t>(</w:t>
      </w:r>
      <w:proofErr w:type="gramEnd"/>
      <w:r>
        <w:t xml:space="preserve">formula = </w:t>
      </w:r>
      <w:proofErr w:type="spellStart"/>
      <w:r>
        <w:t>Combined_Richness</w:t>
      </w:r>
      <w:proofErr w:type="spellEnd"/>
      <w:r>
        <w:t xml:space="preserve"> ~ Rugosity + Year + Site, </w:t>
      </w:r>
    </w:p>
    <w:p w14:paraId="575476EE" w14:textId="77777777" w:rsidR="005A78E1" w:rsidRDefault="005A78E1" w:rsidP="005A78E1">
      <w:pPr>
        <w:pStyle w:val="Tableheading"/>
      </w:pPr>
      <w:r>
        <w:t xml:space="preserve">    </w:t>
      </w:r>
      <w:proofErr w:type="gramStart"/>
      <w:r>
        <w:t>data</w:t>
      </w:r>
      <w:proofErr w:type="gramEnd"/>
      <w:r>
        <w:t xml:space="preserve"> = variables, </w:t>
      </w:r>
      <w:proofErr w:type="spellStart"/>
      <w:r>
        <w:t>init.theta</w:t>
      </w:r>
      <w:proofErr w:type="spellEnd"/>
      <w:r>
        <w:t xml:space="preserve"> = 1954589.094, link = log)</w:t>
      </w:r>
    </w:p>
    <w:p w14:paraId="5F3281D2" w14:textId="77777777" w:rsidR="005A78E1" w:rsidRDefault="005A78E1" w:rsidP="005A78E1">
      <w:pPr>
        <w:pStyle w:val="Tableheading"/>
      </w:pPr>
      <w:r>
        <w:t>Coefficients:</w:t>
      </w:r>
    </w:p>
    <w:p w14:paraId="2FAB4CF3" w14:textId="4877A76F" w:rsidR="005A78E1" w:rsidRDefault="005A78E1" w:rsidP="005A78E1">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59B3E330" w14:textId="315F33AD" w:rsidR="005A78E1" w:rsidRDefault="005A78E1" w:rsidP="005A78E1">
      <w:pPr>
        <w:pStyle w:val="Tableheading"/>
      </w:pPr>
      <w:r>
        <w:t xml:space="preserve">(Intercept)  </w:t>
      </w:r>
      <w:r>
        <w:tab/>
        <w:t xml:space="preserve">3.8663   </w:t>
      </w:r>
      <w:r>
        <w:tab/>
        <w:t xml:space="preserve">0.0991  </w:t>
      </w:r>
      <w:r>
        <w:tab/>
        <w:t xml:space="preserve">39.023  </w:t>
      </w:r>
      <w:r>
        <w:tab/>
        <w:t>&lt; 2e-16 ***</w:t>
      </w:r>
    </w:p>
    <w:p w14:paraId="651F8B44" w14:textId="53B96297" w:rsidR="005A78E1" w:rsidRDefault="005A78E1" w:rsidP="005A78E1">
      <w:pPr>
        <w:pStyle w:val="Tableheading"/>
      </w:pPr>
      <w:r>
        <w:t xml:space="preserve">Rugosity     </w:t>
      </w:r>
      <w:r>
        <w:tab/>
        <w:t xml:space="preserve">0.0043   </w:t>
      </w:r>
      <w:r>
        <w:tab/>
        <w:t xml:space="preserve">0.0018   </w:t>
      </w:r>
      <w:r>
        <w:tab/>
        <w:t xml:space="preserve">2.383 </w:t>
      </w:r>
      <w:r>
        <w:tab/>
      </w:r>
      <w:r>
        <w:tab/>
        <w:t xml:space="preserve">0.017150 *  </w:t>
      </w:r>
    </w:p>
    <w:p w14:paraId="062E9FF3" w14:textId="74F1AC9B" w:rsidR="005A78E1" w:rsidRDefault="005A78E1" w:rsidP="005A78E1">
      <w:pPr>
        <w:pStyle w:val="Tableheading"/>
      </w:pPr>
      <w:r>
        <w:t xml:space="preserve">Year         </w:t>
      </w:r>
      <w:r>
        <w:tab/>
        <w:t xml:space="preserve">0.0052   </w:t>
      </w:r>
      <w:r>
        <w:tab/>
        <w:t xml:space="preserve">0.0017   </w:t>
      </w:r>
      <w:r>
        <w:tab/>
        <w:t xml:space="preserve">3.002 </w:t>
      </w:r>
      <w:r>
        <w:tab/>
      </w:r>
      <w:r>
        <w:tab/>
        <w:t xml:space="preserve">0.002678 ** </w:t>
      </w:r>
    </w:p>
    <w:p w14:paraId="45BAE480" w14:textId="694B5537" w:rsidR="005A78E1" w:rsidRDefault="005A78E1" w:rsidP="005A78E1">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2DDCD752" w14:textId="4A6B07D6" w:rsidR="005A78E1" w:rsidRDefault="005A78E1" w:rsidP="005A78E1">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0C3D2FF2" w14:textId="523370A9" w:rsidR="005A78E1" w:rsidRDefault="005A78E1" w:rsidP="005A78E1">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22651183" w14:textId="37395285" w:rsidR="005A78E1" w:rsidRDefault="005A78E1" w:rsidP="005A78E1">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1A5D83B7" w14:textId="2F7BD71A" w:rsidR="005A78E1" w:rsidRDefault="005A78E1" w:rsidP="005A78E1">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1092D501" w14:textId="0819DB40" w:rsidR="005A78E1" w:rsidRDefault="005A78E1" w:rsidP="005A78E1">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6C0252D0" w14:textId="1BB1E9CB" w:rsidR="005A78E1" w:rsidRDefault="005A78E1" w:rsidP="005A78E1">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302FF265" w14:textId="77777777" w:rsidR="005A78E1" w:rsidRDefault="005A78E1" w:rsidP="005A78E1">
      <w:pPr>
        <w:pStyle w:val="Tableheading"/>
      </w:pPr>
      <w:r>
        <w:t>---</w:t>
      </w:r>
    </w:p>
    <w:p w14:paraId="337ED9E5" w14:textId="145F8170" w:rsidR="00D813D1" w:rsidRDefault="005A78E1" w:rsidP="005A78E1">
      <w:pPr>
        <w:pStyle w:val="Tableheading"/>
      </w:pPr>
      <w:r>
        <w:t xml:space="preserve">Significance codes:  0 ‘***’ 0.001 ‘**’ 0.01 ‘*’ 0.05 ‘.’ 0.1 </w:t>
      </w:r>
      <w:proofErr w:type="gramStart"/>
      <w:r>
        <w:t>‘ ’</w:t>
      </w:r>
      <w:proofErr w:type="gramEnd"/>
      <w:r>
        <w:t xml:space="preserve"> 1</w:t>
      </w:r>
    </w:p>
    <w:p w14:paraId="7D13EFC8" w14:textId="69E5791A" w:rsidR="005C6F8B" w:rsidRDefault="005C6F8B">
      <w:pPr>
        <w:spacing w:after="200" w:line="276" w:lineRule="auto"/>
        <w:ind w:firstLine="0"/>
      </w:pPr>
      <w:r>
        <w:br w:type="page"/>
      </w:r>
    </w:p>
    <w:p w14:paraId="345DEFA6" w14:textId="77777777" w:rsidR="005C6F8B" w:rsidRDefault="005C6F8B" w:rsidP="005C6F8B">
      <w:pPr>
        <w:pStyle w:val="Tableheading"/>
      </w:pPr>
      <w:r>
        <w:rPr>
          <w:noProof/>
        </w:rPr>
        <w:lastRenderedPageBreak/>
        <w:drawing>
          <wp:inline distT="0" distB="0" distL="0" distR="0" wp14:anchorId="6D715452" wp14:editId="290B19BD">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5">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58E45E21" w14:textId="0EC79AEA" w:rsidR="005C6F8B" w:rsidRDefault="007057C0" w:rsidP="005C6F8B">
      <w:pPr>
        <w:pStyle w:val="Tableheading"/>
      </w:pPr>
      <w:commentRangeStart w:id="364"/>
      <w:r>
        <w:t>Figure</w:t>
      </w:r>
      <w:commentRangeEnd w:id="364"/>
      <w:r>
        <w:rPr>
          <w:rStyle w:val="CommentReference"/>
        </w:rPr>
        <w:commentReference w:id="364"/>
      </w:r>
      <w:r>
        <w:t xml:space="preserve"> #. </w:t>
      </w:r>
      <w:r w:rsidR="0053549E">
        <w:t xml:space="preserve">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sidR="0053549E">
        <w:rPr>
          <w:rStyle w:val="TableheadingChar"/>
        </w:rPr>
        <w:t xml:space="preserve">Points represent observed values colored by year. </w:t>
      </w:r>
      <w:r>
        <w:rPr>
          <w:rStyle w:val="TableheadingChar"/>
        </w:rPr>
        <w:t>Data were collected from 8 coral reefs around Guana Island, BVI from 1992-2018.</w:t>
      </w:r>
    </w:p>
    <w:p w14:paraId="14AC4408" w14:textId="77777777" w:rsidR="005C6F8B" w:rsidRDefault="005C6F8B" w:rsidP="00BE74B1">
      <w:pPr>
        <w:pStyle w:val="Tableheading"/>
        <w:ind w:left="0" w:firstLine="0"/>
      </w:pPr>
      <w:r>
        <w:rPr>
          <w:noProof/>
        </w:rPr>
        <w:lastRenderedPageBreak/>
        <w:drawing>
          <wp:inline distT="0" distB="0" distL="0" distR="0" wp14:anchorId="1EC3E1CE" wp14:editId="0A23EA2D">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6">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6C20CF16" w14:textId="7F80E469" w:rsidR="0053549E" w:rsidRDefault="0053549E" w:rsidP="0053549E">
      <w:pPr>
        <w:pStyle w:val="Tableheading"/>
      </w:pPr>
      <w:commentRangeStart w:id="365"/>
      <w:r>
        <w:t>Figure</w:t>
      </w:r>
      <w:commentRangeEnd w:id="365"/>
      <w:r>
        <w:rPr>
          <w:rStyle w:val="CommentReference"/>
        </w:rPr>
        <w:commentReference w:id="365"/>
      </w:r>
      <w:r>
        <w:t xml:space="preserve"> #. Competitive models 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2B6BFA2" w14:textId="77777777" w:rsidR="005C6F8B" w:rsidRDefault="005C6F8B" w:rsidP="005C6F8B">
      <w:pPr>
        <w:pStyle w:val="Tableheading"/>
      </w:pPr>
      <w:r>
        <w:rPr>
          <w:noProof/>
        </w:rPr>
        <w:lastRenderedPageBreak/>
        <w:drawing>
          <wp:inline distT="0" distB="0" distL="0" distR="0" wp14:anchorId="43B529F5" wp14:editId="1026769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1A8EC5C6" w14:textId="245BBE8C" w:rsidR="0053549E" w:rsidRDefault="0053549E" w:rsidP="0053549E">
      <w:pPr>
        <w:pStyle w:val="Tableheading"/>
      </w:pPr>
      <w:commentRangeStart w:id="366"/>
      <w:r>
        <w:t>Figure</w:t>
      </w:r>
      <w:commentRangeEnd w:id="366"/>
      <w:r>
        <w:rPr>
          <w:rStyle w:val="CommentReference"/>
        </w:rPr>
        <w:commentReference w:id="366"/>
      </w:r>
      <w:r>
        <w:t xml:space="preserve"> #. </w:t>
      </w:r>
      <w:r w:rsidR="00F220A6">
        <w:t>The most c</w:t>
      </w:r>
      <w:r>
        <w:t>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09AFDBEC" w14:textId="77777777" w:rsidR="005C6F8B" w:rsidRDefault="005C6F8B" w:rsidP="005C6F8B">
      <w:pPr>
        <w:pStyle w:val="Tableheading"/>
      </w:pPr>
      <w:r>
        <w:rPr>
          <w:noProof/>
        </w:rPr>
        <w:lastRenderedPageBreak/>
        <w:drawing>
          <wp:inline distT="0" distB="0" distL="0" distR="0" wp14:anchorId="1DF40643" wp14:editId="09283785">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106DD7D4" w14:textId="09B94D24" w:rsidR="00F220A6" w:rsidRDefault="00F220A6" w:rsidP="00F220A6">
      <w:pPr>
        <w:pStyle w:val="Tableheading"/>
      </w:pPr>
      <w:commentRangeStart w:id="367"/>
      <w:r>
        <w:t>Figure</w:t>
      </w:r>
      <w:commentRangeEnd w:id="367"/>
      <w:r>
        <w:rPr>
          <w:rStyle w:val="CommentReference"/>
        </w:rPr>
        <w:commentReference w:id="367"/>
      </w:r>
      <w:r>
        <w:t xml:space="preserve"> #.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363BF4D" w14:textId="3A94908D" w:rsidR="00D813D1" w:rsidRDefault="005C6F8B" w:rsidP="005C6F8B">
      <w:pPr>
        <w:pStyle w:val="Tableheading"/>
      </w:pPr>
      <w:r>
        <w:rPr>
          <w:noProof/>
        </w:rPr>
        <w:lastRenderedPageBreak/>
        <w:drawing>
          <wp:inline distT="0" distB="0" distL="0" distR="0" wp14:anchorId="2A011741" wp14:editId="43A12B5D">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6F6D67C2" w14:textId="6A243DB9" w:rsidR="0053549E" w:rsidRDefault="0053549E" w:rsidP="0053549E">
      <w:pPr>
        <w:pStyle w:val="Tableheading"/>
      </w:pPr>
      <w:commentRangeStart w:id="368"/>
      <w:r>
        <w:t>Figure</w:t>
      </w:r>
      <w:commentRangeEnd w:id="368"/>
      <w:r>
        <w:rPr>
          <w:rStyle w:val="CommentReference"/>
        </w:rPr>
        <w:commentReference w:id="368"/>
      </w:r>
      <w:r>
        <w:t xml:space="preserve"> #. </w:t>
      </w:r>
      <w:r w:rsidR="00F220A6">
        <w:t>The most c</w:t>
      </w:r>
      <w:r>
        <w:t xml:space="preserve">ompetitive model for predicting </w:t>
      </w:r>
      <w:r w:rsidR="00F220A6">
        <w:t>combined</w:t>
      </w:r>
      <w:r>
        <w:t xml:space="preserve"> richness</w:t>
      </w:r>
      <w:r w:rsidR="00F220A6">
        <w:t>, as the sum of coral, fish, and sponge richness,</w:t>
      </w:r>
      <w:r>
        <w:t xml:space="preserve">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w:t>
      </w:r>
      <w:r w:rsidR="00F220A6">
        <w:rPr>
          <w:rStyle w:val="TableheadingChar"/>
        </w:rPr>
        <w:t>combined</w:t>
      </w:r>
      <w:r>
        <w:rPr>
          <w:rStyle w:val="TableheadingChar"/>
        </w:rPr>
        <w:t xml:space="preserve"> richness, x is </w:t>
      </w:r>
      <w:r w:rsidR="00F220A6">
        <w:rPr>
          <w:rStyle w:val="TableheadingChar"/>
        </w:rPr>
        <w:t>rugosity in cm</w:t>
      </w:r>
      <w:r>
        <w:rPr>
          <w:rStyle w:val="TableheadingChar"/>
        </w:rPr>
        <w:t xml:space="preserve">,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bookmarkStart w:id="369" w:name="_GoBack"/>
      <w:bookmarkEnd w:id="369"/>
    </w:p>
    <w:sectPr w:rsidR="0053549E"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Nicole" w:date="2019-12-07T12:35:00Z" w:initials="N">
    <w:p w14:paraId="73ACD26E" w14:textId="791A6CE0" w:rsidR="00F12CFC" w:rsidRDefault="00F12CFC">
      <w:pPr>
        <w:pStyle w:val="CommentText"/>
      </w:pPr>
      <w:r>
        <w:rPr>
          <w:rStyle w:val="CommentReference"/>
        </w:rPr>
        <w:annotationRef/>
      </w:r>
      <w:r>
        <w:t xml:space="preserve">Rachel: 1) clean up GitHub 2) add readme file 3) include </w:t>
      </w:r>
      <w:proofErr w:type="spellStart"/>
      <w:r>
        <w:t>Github</w:t>
      </w:r>
      <w:proofErr w:type="spellEnd"/>
      <w:r>
        <w:t xml:space="preserve"> info in manuscript</w:t>
      </w:r>
    </w:p>
  </w:comment>
  <w:comment w:id="2" w:author="Nicole" w:date="2019-12-06T23:10:00Z" w:initials="N">
    <w:p w14:paraId="47DEFF18" w14:textId="128266C3" w:rsidR="00F12CFC" w:rsidRDefault="00F12CFC">
      <w:pPr>
        <w:pStyle w:val="CommentText"/>
      </w:pPr>
      <w:r>
        <w:rPr>
          <w:rStyle w:val="CommentReference"/>
        </w:rPr>
        <w:annotationRef/>
      </w:r>
      <w:r>
        <w:t>Make edits to other abstract and copy changes here</w:t>
      </w:r>
    </w:p>
  </w:comment>
  <w:comment w:id="8" w:author="Nicole" w:date="2019-12-11T12:40:00Z" w:initials="N">
    <w:p w14:paraId="4B2322EA" w14:textId="3E91D3B6" w:rsidR="00F12CFC" w:rsidRDefault="00F12CFC">
      <w:pPr>
        <w:pStyle w:val="CommentText"/>
      </w:pPr>
      <w:r>
        <w:rPr>
          <w:rStyle w:val="CommentReference"/>
        </w:rPr>
        <w:annotationRef/>
      </w:r>
      <w:r>
        <w:t>***Nicole: copy finalized captions here; double-check page numbers</w:t>
      </w:r>
    </w:p>
  </w:comment>
  <w:comment w:id="10" w:author="Nicole" w:date="2019-12-11T12:40:00Z" w:initials="N">
    <w:p w14:paraId="2805CA64" w14:textId="50EAB6F2" w:rsidR="00F12CFC" w:rsidRDefault="00F12CFC">
      <w:pPr>
        <w:pStyle w:val="CommentText"/>
      </w:pPr>
      <w:r>
        <w:rPr>
          <w:rStyle w:val="CommentReference"/>
        </w:rPr>
        <w:annotationRef/>
      </w:r>
      <w:r>
        <w:t xml:space="preserve">***Nicole: renumber figures and appendices in text when order is determined; copy finalized captions here; double-check page numbers </w:t>
      </w:r>
    </w:p>
  </w:comment>
  <w:comment w:id="12" w:author="Nicole" w:date="2019-12-11T12:41:00Z" w:initials="N">
    <w:p w14:paraId="7B73C6CE" w14:textId="1ADCD075" w:rsidR="00F12CFC" w:rsidRDefault="00F12CFC">
      <w:pPr>
        <w:pStyle w:val="CommentText"/>
      </w:pPr>
      <w:r>
        <w:rPr>
          <w:rStyle w:val="CommentReference"/>
        </w:rPr>
        <w:annotationRef/>
      </w:r>
      <w:r>
        <w:t>***Nicole: renumber figures and appendices in text when order is determined; copy finalized captions here; double-check page numbers</w:t>
      </w:r>
    </w:p>
  </w:comment>
  <w:comment w:id="14" w:author="Graham Forrester" w:date="2019-12-03T12:24:00Z" w:initials="GF">
    <w:p w14:paraId="69C615C1" w14:textId="7812C849" w:rsidR="00F12CFC" w:rsidRDefault="00F12CFC">
      <w:pPr>
        <w:pStyle w:val="CommentText"/>
      </w:pPr>
      <w:r>
        <w:rPr>
          <w:rStyle w:val="CommentReference"/>
        </w:rPr>
        <w:annotationRef/>
      </w:r>
      <w:r>
        <w:t xml:space="preserve">To discuss later…..I believe </w:t>
      </w:r>
      <w:proofErr w:type="spellStart"/>
      <w:r>
        <w:t>Lianna</w:t>
      </w:r>
      <w:proofErr w:type="spellEnd"/>
      <w:r>
        <w:t xml:space="preserve"> will want to be an author and, if that is justified then so is making Linda an author.  If we do this, it well be if they contribute to future drafts of the MS, and if we all agree after a discussion among the 4 of that everyone’s contribution merits authorship.</w:t>
      </w:r>
    </w:p>
    <w:p w14:paraId="27A54B20" w14:textId="77777777" w:rsidR="00F12CFC" w:rsidRDefault="00F12CFC">
      <w:pPr>
        <w:pStyle w:val="CommentText"/>
      </w:pPr>
    </w:p>
    <w:p w14:paraId="2DBA917A" w14:textId="6F3D8F09" w:rsidR="00F12CFC" w:rsidRDefault="00F12CFC">
      <w:pPr>
        <w:pStyle w:val="CommentText"/>
      </w:pPr>
    </w:p>
  </w:comment>
  <w:comment w:id="16" w:author="Nicole" w:date="2019-12-06T23:08:00Z" w:initials="N">
    <w:p w14:paraId="6AF0B8B8" w14:textId="59F37D85" w:rsidR="00F12CFC" w:rsidRDefault="00F12CFC">
      <w:pPr>
        <w:pStyle w:val="CommentText"/>
      </w:pPr>
      <w:r>
        <w:rPr>
          <w:rStyle w:val="CommentReference"/>
        </w:rPr>
        <w:annotationRef/>
      </w:r>
      <w:proofErr w:type="spellStart"/>
      <w:r>
        <w:t>Gavino</w:t>
      </w:r>
      <w:proofErr w:type="spellEnd"/>
      <w:r>
        <w:t>: Revise abstract, introduction, and conclusions, to make them more clear about your findings were.</w:t>
      </w:r>
    </w:p>
  </w:comment>
  <w:comment w:id="17" w:author="Nicole" w:date="2019-12-06T23:35:00Z" w:initials="N">
    <w:p w14:paraId="31C9E31F" w14:textId="77777777" w:rsidR="00F12CFC" w:rsidRDefault="00F12CFC"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F12CFC" w:rsidRDefault="00F12CFC" w:rsidP="00226D8D">
      <w:pPr>
        <w:pStyle w:val="CommentText"/>
      </w:pPr>
    </w:p>
    <w:p w14:paraId="79ACD2B7" w14:textId="4F572B1A" w:rsidR="00F12CFC" w:rsidRDefault="00F12CFC" w:rsidP="00226D8D">
      <w:pPr>
        <w:pStyle w:val="CommentText"/>
      </w:pPr>
      <w:r>
        <w:t>All are basic elements of a standard abstract for a journal manuscript.</w:t>
      </w:r>
    </w:p>
  </w:comment>
  <w:comment w:id="18" w:author="Nicole" w:date="2019-12-06T23:35:00Z" w:initials="N">
    <w:p w14:paraId="1CE0A692" w14:textId="7162E309" w:rsidR="00F12CFC" w:rsidRDefault="00F12CFC"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9" w:author="Nicole" w:date="2019-12-06T23:32:00Z" w:initials="N">
    <w:p w14:paraId="3B628A17" w14:textId="76EF200E" w:rsidR="00F12CFC" w:rsidRDefault="00F12CFC">
      <w:pPr>
        <w:pStyle w:val="CommentText"/>
      </w:pPr>
      <w:r>
        <w:rPr>
          <w:rStyle w:val="CommentReference"/>
        </w:rPr>
        <w:annotationRef/>
      </w:r>
      <w:r>
        <w:t>Brian: What is the spatial context of this statement? Global?</w:t>
      </w:r>
    </w:p>
  </w:comment>
  <w:comment w:id="20" w:author="Nicole" w:date="2019-12-06T23:21:00Z" w:initials="N">
    <w:p w14:paraId="250372F4" w14:textId="2D469264" w:rsidR="00F12CFC" w:rsidRDefault="00F12CFC">
      <w:pPr>
        <w:pStyle w:val="CommentText"/>
      </w:pPr>
      <w:r>
        <w:rPr>
          <w:rStyle w:val="CommentReference"/>
        </w:rPr>
        <w:annotationRef/>
      </w:r>
      <w:r>
        <w:t>Carlos: replace with “such as”</w:t>
      </w:r>
    </w:p>
  </w:comment>
  <w:comment w:id="21" w:author="Nicole" w:date="2019-12-06T23:20:00Z" w:initials="N">
    <w:p w14:paraId="54D9CB19" w14:textId="6B48C98E" w:rsidR="00F12CFC" w:rsidRDefault="00F12CFC">
      <w:pPr>
        <w:pStyle w:val="CommentText"/>
      </w:pPr>
      <w:r>
        <w:rPr>
          <w:rStyle w:val="CommentReference"/>
        </w:rPr>
        <w:annotationRef/>
      </w:r>
      <w:r>
        <w:t>Carlos: delete</w:t>
      </w:r>
    </w:p>
  </w:comment>
  <w:comment w:id="22" w:author="Nicole" w:date="2019-12-06T23:22:00Z" w:initials="N">
    <w:p w14:paraId="00CC0771" w14:textId="4A8FE1CE" w:rsidR="00F12CFC" w:rsidRDefault="00F12CFC">
      <w:pPr>
        <w:pStyle w:val="CommentText"/>
      </w:pPr>
      <w:r>
        <w:rPr>
          <w:rStyle w:val="CommentReference"/>
        </w:rPr>
        <w:annotationRef/>
      </w:r>
      <w:r>
        <w:t>Carlos: delete</w:t>
      </w:r>
    </w:p>
  </w:comment>
  <w:comment w:id="23" w:author="Nicole" w:date="2019-12-06T23:36:00Z" w:initials="N">
    <w:p w14:paraId="4EADB099" w14:textId="0F90673B" w:rsidR="00F12CFC" w:rsidRPr="00226D8D" w:rsidRDefault="00F12CFC">
      <w:pPr>
        <w:pStyle w:val="CommentText"/>
        <w:rPr>
          <w:b/>
        </w:rPr>
      </w:pPr>
      <w:r>
        <w:rPr>
          <w:rStyle w:val="CommentReference"/>
        </w:rPr>
        <w:annotationRef/>
      </w:r>
      <w:r>
        <w:t>Brian: don’t know what “top” is. Top of what?</w:t>
      </w:r>
    </w:p>
  </w:comment>
  <w:comment w:id="24" w:author="Nicole" w:date="2019-12-07T12:36:00Z" w:initials="N">
    <w:p w14:paraId="05CFB561" w14:textId="4F4A6C1C" w:rsidR="00F12CFC" w:rsidRDefault="00F12CFC">
      <w:pPr>
        <w:pStyle w:val="CommentText"/>
      </w:pPr>
      <w:r>
        <w:rPr>
          <w:rStyle w:val="CommentReference"/>
        </w:rPr>
        <w:annotationRef/>
      </w:r>
      <w:r>
        <w:t>Rachel: insert main results here</w:t>
      </w:r>
    </w:p>
  </w:comment>
  <w:comment w:id="25" w:author="Nicole" w:date="2019-12-06T23:36:00Z" w:initials="N">
    <w:p w14:paraId="5EC92C64" w14:textId="77777777" w:rsidR="00F12CFC" w:rsidRDefault="00F12CFC"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F12CFC" w:rsidRDefault="00F12CFC" w:rsidP="00226D8D">
      <w:pPr>
        <w:pStyle w:val="CommentText"/>
      </w:pPr>
    </w:p>
    <w:p w14:paraId="5C100588" w14:textId="77777777" w:rsidR="00F12CFC" w:rsidRDefault="00F12CFC" w:rsidP="00226D8D">
      <w:pPr>
        <w:pStyle w:val="CommentText"/>
      </w:pPr>
      <w:r>
        <w:t>It would be much better to have concrete statements about your findings. And a clarity of why they matter.</w:t>
      </w:r>
    </w:p>
    <w:p w14:paraId="6DB12113" w14:textId="77777777" w:rsidR="00F12CFC" w:rsidRDefault="00F12CFC" w:rsidP="00226D8D">
      <w:pPr>
        <w:pStyle w:val="CommentText"/>
      </w:pPr>
    </w:p>
    <w:p w14:paraId="31D50DBD" w14:textId="2BD687B7" w:rsidR="00F12CFC" w:rsidRDefault="00F12CFC" w:rsidP="00226D8D">
      <w:pPr>
        <w:pStyle w:val="CommentText"/>
      </w:pPr>
      <w:r>
        <w:t>This is perhaps the longest study available to examine surrogate relationships for coral reefs. You should communicate whether commonly assumed surrogate relationships are stable or not.</w:t>
      </w:r>
    </w:p>
  </w:comment>
  <w:comment w:id="26" w:author="Nicole" w:date="2019-12-06T23:37:00Z" w:initials="N">
    <w:p w14:paraId="32F150C9" w14:textId="77777777" w:rsidR="00F12CFC" w:rsidRDefault="00F12CFC" w:rsidP="00226D8D">
      <w:pPr>
        <w:pStyle w:val="CommentText"/>
      </w:pPr>
      <w:r>
        <w:rPr>
          <w:rStyle w:val="CommentReference"/>
        </w:rPr>
        <w:annotationRef/>
      </w:r>
      <w:r>
        <w:t>Brian: I read this sentence as....if you collect data on more things you MAY learn how coral reefs are changing.</w:t>
      </w:r>
    </w:p>
    <w:p w14:paraId="6EB4F17A" w14:textId="77777777" w:rsidR="00F12CFC" w:rsidRDefault="00F12CFC" w:rsidP="00226D8D">
      <w:pPr>
        <w:pStyle w:val="CommentText"/>
      </w:pPr>
    </w:p>
    <w:p w14:paraId="2EA0D9F2" w14:textId="77777777" w:rsidR="00F12CFC" w:rsidRDefault="00F12CFC" w:rsidP="00226D8D">
      <w:pPr>
        <w:pStyle w:val="CommentText"/>
      </w:pPr>
      <w:r>
        <w:t>Is that an informative sentence?</w:t>
      </w:r>
    </w:p>
    <w:p w14:paraId="6BD5DFB8" w14:textId="77777777" w:rsidR="00F12CFC" w:rsidRDefault="00F12CFC" w:rsidP="00226D8D">
      <w:pPr>
        <w:pStyle w:val="CommentText"/>
      </w:pPr>
    </w:p>
    <w:p w14:paraId="06F488A3" w14:textId="77777777" w:rsidR="00F12CFC" w:rsidRDefault="00F12CFC" w:rsidP="00226D8D">
      <w:pPr>
        <w:pStyle w:val="CommentText"/>
      </w:pPr>
      <w:r>
        <w:t>You should end abstract with a conclusion sentence or two to place your major findings in the context of the current state of knowledge.</w:t>
      </w:r>
    </w:p>
    <w:p w14:paraId="6E2A932E" w14:textId="77777777" w:rsidR="00F12CFC" w:rsidRDefault="00F12CFC" w:rsidP="00226D8D">
      <w:pPr>
        <w:pStyle w:val="CommentText"/>
      </w:pPr>
    </w:p>
    <w:p w14:paraId="60213765" w14:textId="725D2DDD" w:rsidR="00F12CFC" w:rsidRDefault="00F12CFC" w:rsidP="00226D8D">
      <w:pPr>
        <w:pStyle w:val="CommentText"/>
      </w:pPr>
      <w:r>
        <w:t>I would like to see more definitive statements of your findings and conclusions.</w:t>
      </w:r>
    </w:p>
  </w:comment>
  <w:comment w:id="28" w:author="Graham Forrester" w:date="2019-12-03T11:31:00Z" w:initials="GF">
    <w:p w14:paraId="30382E06" w14:textId="6ABD36DB" w:rsidR="00F12CFC" w:rsidRDefault="00F12CFC">
      <w:pPr>
        <w:pStyle w:val="CommentText"/>
      </w:pPr>
      <w:r>
        <w:rPr>
          <w:rStyle w:val="CommentReference"/>
        </w:rPr>
        <w:annotationRef/>
      </w:r>
      <w:r>
        <w:t>Consider rearranging so the general issues come first, then introduce coral reefs later.</w:t>
      </w:r>
    </w:p>
  </w:comment>
  <w:comment w:id="31" w:author="Nicole" w:date="2019-11-18T00:11:00Z" w:initials="N">
    <w:p w14:paraId="2DE7AC69" w14:textId="1975A548" w:rsidR="00F12CFC" w:rsidRDefault="00F12CFC" w:rsidP="00A679EA">
      <w:pPr>
        <w:pStyle w:val="CommentText"/>
        <w:ind w:firstLine="0"/>
      </w:pPr>
      <w:r>
        <w:rPr>
          <w:rStyle w:val="CommentReference"/>
        </w:rPr>
        <w:annotationRef/>
      </w:r>
      <w:r>
        <w:t>Main Point: Biodiversity is declining globally and that’s bad. We use richness to study these declines.</w:t>
      </w:r>
    </w:p>
  </w:comment>
  <w:comment w:id="33" w:author="Nicole" w:date="2019-12-06T23:38:00Z" w:initials="N">
    <w:p w14:paraId="049A3EC9" w14:textId="77777777" w:rsidR="00F12CFC" w:rsidRDefault="00F12CFC" w:rsidP="00226D8D">
      <w:pPr>
        <w:pStyle w:val="CommentText"/>
      </w:pPr>
      <w:r>
        <w:rPr>
          <w:rStyle w:val="CommentReference"/>
        </w:rPr>
        <w:annotationRef/>
      </w:r>
      <w:r>
        <w:t xml:space="preserve">Brian: stress? </w:t>
      </w:r>
      <w:proofErr w:type="gramStart"/>
      <w:r>
        <w:t>word</w:t>
      </w:r>
      <w:proofErr w:type="gramEnd"/>
      <w:r>
        <w:t xml:space="preserve"> choice?</w:t>
      </w:r>
    </w:p>
    <w:p w14:paraId="2C6750C7" w14:textId="77777777" w:rsidR="00F12CFC" w:rsidRDefault="00F12CFC" w:rsidP="00226D8D">
      <w:pPr>
        <w:pStyle w:val="CommentText"/>
      </w:pPr>
    </w:p>
    <w:p w14:paraId="7BB57589" w14:textId="1292BF22" w:rsidR="00F12CFC" w:rsidRDefault="00F12CFC" w:rsidP="00226D8D">
      <w:pPr>
        <w:pStyle w:val="CommentText"/>
      </w:pPr>
      <w:proofErr w:type="gramStart"/>
      <w:r>
        <w:t>anthropogenic</w:t>
      </w:r>
      <w:proofErr w:type="gramEnd"/>
      <w:r>
        <w:t xml:space="preserve"> activity?</w:t>
      </w:r>
    </w:p>
  </w:comment>
  <w:comment w:id="35" w:author="Nicole" w:date="2019-11-18T00:11:00Z" w:initials="N">
    <w:p w14:paraId="2D513D92" w14:textId="2C2C4F19" w:rsidR="00F12CFC" w:rsidRDefault="00F12CFC">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42" w:author="Nicole" w:date="2019-11-18T00:11:00Z" w:initials="N">
    <w:p w14:paraId="3AE34301" w14:textId="30B9D9EB" w:rsidR="00F12CFC" w:rsidRDefault="00F12CFC">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F12CFC" w:rsidRDefault="00F12CFC">
      <w:pPr>
        <w:pStyle w:val="CommentText"/>
      </w:pPr>
    </w:p>
    <w:p w14:paraId="535203B4" w14:textId="1A92ABAD" w:rsidR="00F12CFC" w:rsidRDefault="00F12CFC">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45" w:author="Nicole" w:date="2019-11-18T00:11:00Z" w:initials="N">
    <w:p w14:paraId="22EFE346" w14:textId="4FA2BD8C" w:rsidR="00F12CFC" w:rsidRDefault="00F12CFC">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48" w:author="Graham Forrester" w:date="2019-12-03T11:34:00Z" w:initials="GF">
    <w:p w14:paraId="4DAD7A81" w14:textId="77777777" w:rsidR="00F12CFC" w:rsidRDefault="00F12CFC" w:rsidP="00FB6DD0">
      <w:pPr>
        <w:pStyle w:val="CommentText"/>
      </w:pPr>
      <w:r>
        <w:rPr>
          <w:rStyle w:val="CommentReference"/>
        </w:rPr>
        <w:annotationRef/>
      </w:r>
      <w:r>
        <w:t xml:space="preserve">Before introducing coral reefs, could add a new paragraph about various ways to choose surrogates (e.g. higher taxa, cross-taxa, subset taxa from </w:t>
      </w:r>
      <w:proofErr w:type="spellStart"/>
      <w:r>
        <w:t>Melin</w:t>
      </w:r>
      <w:proofErr w:type="spellEnd"/>
      <w:r>
        <w:t>), then describe how we made out choice, i.e. mostly pragmatism</w:t>
      </w:r>
    </w:p>
  </w:comment>
  <w:comment w:id="49" w:author="Nicole" w:date="2019-11-18T00:11:00Z" w:initials="N">
    <w:p w14:paraId="13418041" w14:textId="77777777" w:rsidR="00F12CFC" w:rsidRDefault="00F12CFC" w:rsidP="00FB6DD0">
      <w:pPr>
        <w:pStyle w:val="CommentText"/>
        <w:rPr>
          <w:rStyle w:val="CommentReference"/>
        </w:rPr>
      </w:pPr>
      <w:r>
        <w:rPr>
          <w:rStyle w:val="CommentReference"/>
        </w:rPr>
        <w:annotationRef/>
      </w:r>
      <w:r>
        <w:t xml:space="preserve">Takeaway from </w:t>
      </w:r>
      <w:proofErr w:type="spellStart"/>
      <w:r>
        <w:t>Derraik</w:t>
      </w:r>
      <w:proofErr w:type="spellEnd"/>
      <w:r>
        <w:t xml:space="preserve">: inverts are hard to id to species, so authors compared </w:t>
      </w:r>
      <w:proofErr w:type="spellStart"/>
      <w:r>
        <w:t>morphospecies</w:t>
      </w:r>
      <w:proofErr w:type="spellEnd"/>
      <w:r>
        <w:t xml:space="preserve"> to professional species id’s to see if they were comparable</w:t>
      </w:r>
      <w:r>
        <w:rPr>
          <w:rStyle w:val="CommentReference"/>
        </w:rPr>
        <w:t xml:space="preserve"> </w:t>
      </w:r>
      <w:r>
        <w:rPr>
          <w:rStyle w:val="CommentReference"/>
        </w:rPr>
        <w:annotationRef/>
      </w:r>
    </w:p>
    <w:p w14:paraId="52E20BD6" w14:textId="77777777" w:rsidR="00F12CFC" w:rsidRDefault="00F12CFC" w:rsidP="00FB6DD0">
      <w:pPr>
        <w:pStyle w:val="CommentText"/>
        <w:rPr>
          <w:rStyle w:val="CommentReference"/>
        </w:rPr>
      </w:pPr>
    </w:p>
    <w:p w14:paraId="44ED02DC" w14:textId="77777777" w:rsidR="00F12CFC" w:rsidRDefault="00F12CFC" w:rsidP="00FB6DD0">
      <w:pPr>
        <w:pStyle w:val="CommentText"/>
      </w:pPr>
      <w:r>
        <w:t xml:space="preserve">Takeaway from </w:t>
      </w:r>
      <w:proofErr w:type="spellStart"/>
      <w:r>
        <w:t>Hirst</w:t>
      </w:r>
      <w:proofErr w:type="spellEnd"/>
      <w:r>
        <w:t xml:space="preserve">: arthropod diversity is challenging to measure directly, so authors attempt to use </w:t>
      </w:r>
      <w:proofErr w:type="spellStart"/>
      <w:r>
        <w:t>macroalgal</w:t>
      </w:r>
      <w:proofErr w:type="spellEnd"/>
      <w:r>
        <w:t xml:space="preserve"> diversity as a surrogate because </w:t>
      </w:r>
      <w:proofErr w:type="spellStart"/>
      <w:r>
        <w:t>macroalgae</w:t>
      </w:r>
      <w:proofErr w:type="spellEnd"/>
      <w:r>
        <w:t xml:space="preserve"> are easier to identify and examine </w:t>
      </w:r>
    </w:p>
    <w:p w14:paraId="53937DE6" w14:textId="77777777" w:rsidR="00F12CFC" w:rsidRDefault="00F12CFC" w:rsidP="00FB6DD0">
      <w:pPr>
        <w:pStyle w:val="CommentText"/>
      </w:pPr>
      <w:r>
        <w:rPr>
          <w:rStyle w:val="CommentReference"/>
        </w:rPr>
        <w:annotationRef/>
      </w:r>
    </w:p>
    <w:p w14:paraId="5C51C170" w14:textId="77777777" w:rsidR="00F12CFC" w:rsidRDefault="00F12CFC" w:rsidP="00FB6DD0">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50" w:author="Nicole" w:date="2019-11-18T00:11:00Z" w:initials="N">
    <w:p w14:paraId="5E494665" w14:textId="77777777" w:rsidR="00F12CFC" w:rsidRDefault="00F12CFC"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57" w:author="Nicole" w:date="2019-12-06T23:23:00Z" w:initials="N">
    <w:p w14:paraId="6EC163C9" w14:textId="77777777" w:rsidR="00F12CFC" w:rsidRDefault="00F12CFC" w:rsidP="00FB6DD0">
      <w:pPr>
        <w:pStyle w:val="CommentText"/>
      </w:pPr>
      <w:r>
        <w:rPr>
          <w:rStyle w:val="CommentReference"/>
        </w:rPr>
        <w:annotationRef/>
      </w:r>
      <w:r>
        <w:t>Carlos: delete</w:t>
      </w:r>
    </w:p>
  </w:comment>
  <w:comment w:id="58" w:author="Nicole" w:date="2019-11-18T00:11:00Z" w:initials="N">
    <w:p w14:paraId="0C1DFA34" w14:textId="77777777" w:rsidR="00F12CFC" w:rsidRDefault="00F12CFC"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98" w:author="Graham Forrester" w:date="2019-12-03T11:30:00Z" w:initials="GF">
    <w:p w14:paraId="108FEED3" w14:textId="77777777" w:rsidR="00F12CFC" w:rsidRDefault="00F12CFC" w:rsidP="00FE2D2F">
      <w:pPr>
        <w:pStyle w:val="CommentText"/>
      </w:pPr>
      <w:r>
        <w:rPr>
          <w:rStyle w:val="CommentReference"/>
        </w:rPr>
        <w:annotationRef/>
      </w:r>
      <w:r>
        <w:t>Consider moving this up to be the 2</w:t>
      </w:r>
      <w:r w:rsidRPr="005030CE">
        <w:rPr>
          <w:vertAlign w:val="superscript"/>
        </w:rPr>
        <w:t>nd</w:t>
      </w:r>
      <w:r>
        <w:t xml:space="preserve"> paragraph.  </w:t>
      </w:r>
    </w:p>
  </w:comment>
  <w:comment w:id="99" w:author="Nicole" w:date="2019-11-18T00:11:00Z" w:initials="N">
    <w:p w14:paraId="7CC9BF48" w14:textId="77777777" w:rsidR="00F12CFC" w:rsidRDefault="00F12CFC"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104" w:author="Nicole" w:date="2019-12-06T23:24:00Z" w:initials="N">
    <w:p w14:paraId="49B73559" w14:textId="77777777" w:rsidR="00F12CFC" w:rsidRDefault="00F12CFC" w:rsidP="00A0565F">
      <w:pPr>
        <w:pStyle w:val="CommentText"/>
      </w:pPr>
      <w:r>
        <w:rPr>
          <w:rStyle w:val="CommentReference"/>
        </w:rPr>
        <w:annotationRef/>
      </w:r>
      <w:r>
        <w:t>Carlos: delete</w:t>
      </w:r>
    </w:p>
  </w:comment>
  <w:comment w:id="114" w:author="Nicole" w:date="2019-11-18T00:11:00Z" w:initials="N">
    <w:p w14:paraId="148666FC" w14:textId="77777777" w:rsidR="00F12CFC" w:rsidRDefault="00F12CFC"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124" w:author="Graham Forrester" w:date="2019-12-03T11:31:00Z" w:initials="GF">
    <w:p w14:paraId="03298840" w14:textId="77777777" w:rsidR="00F12CFC" w:rsidRDefault="00F12CFC" w:rsidP="00A0565F">
      <w:pPr>
        <w:pStyle w:val="CommentText"/>
      </w:pPr>
      <w:r>
        <w:rPr>
          <w:rStyle w:val="CommentReference"/>
        </w:rPr>
        <w:annotationRef/>
      </w:r>
      <w:r>
        <w:t>Consider making this 3</w:t>
      </w:r>
      <w:r w:rsidRPr="005030CE">
        <w:rPr>
          <w:vertAlign w:val="superscript"/>
        </w:rPr>
        <w:t>rd</w:t>
      </w:r>
      <w:r>
        <w:t>, before introducing coral reefs</w:t>
      </w:r>
    </w:p>
  </w:comment>
  <w:comment w:id="127" w:author="Nicole" w:date="2019-11-18T00:11:00Z" w:initials="N">
    <w:p w14:paraId="5BF135E2" w14:textId="77777777" w:rsidR="00F12CFC" w:rsidRDefault="00F12CFC"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132" w:author="Nicole" w:date="2019-11-18T00:11:00Z" w:initials="N">
    <w:p w14:paraId="4FAD1483" w14:textId="77777777" w:rsidR="00F12CFC" w:rsidRDefault="00F12CFC"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133" w:author="Nicole" w:date="2019-12-06T23:41:00Z" w:initials="N">
    <w:p w14:paraId="3DF8D7A2" w14:textId="77777777" w:rsidR="00F12CFC" w:rsidRDefault="00F12CFC" w:rsidP="00A0565F">
      <w:pPr>
        <w:pStyle w:val="CommentText"/>
      </w:pPr>
      <w:r>
        <w:rPr>
          <w:rStyle w:val="CommentReference"/>
        </w:rPr>
        <w:annotationRef/>
      </w:r>
      <w:r>
        <w:t xml:space="preserve">Brian: </w:t>
      </w:r>
      <w:r w:rsidRPr="00226D8D">
        <w:t>Add additional sentence on exactly why a consistent relationship is needed.</w:t>
      </w:r>
    </w:p>
  </w:comment>
  <w:comment w:id="128" w:author="Graham Forrester" w:date="2019-12-03T11:41:00Z" w:initials="GF">
    <w:p w14:paraId="0E7526DD" w14:textId="77777777" w:rsidR="00F12CFC" w:rsidRDefault="00F12CFC" w:rsidP="00A0565F">
      <w:pPr>
        <w:pStyle w:val="CommentText"/>
      </w:pPr>
      <w:r>
        <w:rPr>
          <w:rStyle w:val="CommentReference"/>
        </w:rPr>
        <w:annotationRef/>
      </w:r>
      <w:r>
        <w:t>This is the key point of originality and so should be emphasized.</w:t>
      </w:r>
    </w:p>
  </w:comment>
  <w:comment w:id="134" w:author="Nicole" w:date="2019-11-18T00:11:00Z" w:initials="N">
    <w:p w14:paraId="3F60AAED" w14:textId="77777777" w:rsidR="00F12CFC" w:rsidRDefault="00F12CFC"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F12CFC" w:rsidRDefault="00F12CFC" w:rsidP="00A0565F">
      <w:pPr>
        <w:pStyle w:val="CommentText"/>
      </w:pPr>
    </w:p>
    <w:p w14:paraId="1F1D95B1" w14:textId="77777777" w:rsidR="00F12CFC" w:rsidRDefault="00F12CFC" w:rsidP="00A0565F">
      <w:pPr>
        <w:pStyle w:val="CommentText"/>
      </w:pPr>
      <w:r>
        <w:t xml:space="preserve">Takeaway from </w:t>
      </w:r>
      <w:proofErr w:type="spellStart"/>
      <w:r>
        <w:t>Bevilacqua</w:t>
      </w:r>
      <w:proofErr w:type="spellEnd"/>
      <w:r>
        <w:t>: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F12CFC" w:rsidRDefault="00F12CFC" w:rsidP="00A0565F">
      <w:pPr>
        <w:pStyle w:val="CommentText"/>
      </w:pPr>
    </w:p>
    <w:p w14:paraId="3C014B9F" w14:textId="77777777" w:rsidR="00F12CFC" w:rsidRDefault="00F12CFC"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F12CFC" w:rsidRDefault="00F12CFC" w:rsidP="00A0565F">
      <w:pPr>
        <w:pStyle w:val="CommentText"/>
      </w:pPr>
    </w:p>
    <w:p w14:paraId="6C0C89B5" w14:textId="77777777" w:rsidR="00F12CFC" w:rsidRDefault="00F12CFC"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137" w:author="Nicole" w:date="2019-12-06T23:44:00Z" w:initials="N">
    <w:p w14:paraId="02EF05DA" w14:textId="77777777" w:rsidR="00F12CFC" w:rsidRDefault="00F12CFC" w:rsidP="00B25C9B">
      <w:pPr>
        <w:pStyle w:val="CommentText"/>
      </w:pPr>
      <w:r>
        <w:rPr>
          <w:rStyle w:val="CommentReference"/>
        </w:rPr>
        <w:annotationRef/>
      </w:r>
      <w:r>
        <w:t xml:space="preserve">Brian: </w:t>
      </w:r>
      <w:r w:rsidRPr="00804C84">
        <w:t>Could frame this bigger. Our goal is to understand whether monitoring of cost-effective surrogates are appropriate in tracking changes in coral communities. We speci</w:t>
      </w:r>
      <w:r>
        <w:t>fi</w:t>
      </w:r>
      <w:r w:rsidRPr="00804C84">
        <w:t>cally....</w:t>
      </w:r>
    </w:p>
  </w:comment>
  <w:comment w:id="149" w:author="Nicole" w:date="2019-11-18T00:11:00Z" w:initials="N">
    <w:p w14:paraId="687F7CB5" w14:textId="77777777" w:rsidR="00F12CFC" w:rsidRDefault="00F12CFC" w:rsidP="002657C8">
      <w:pPr>
        <w:pStyle w:val="CommentText"/>
        <w:ind w:firstLine="0"/>
      </w:pPr>
      <w:r>
        <w:rPr>
          <w:rStyle w:val="CommentReference"/>
        </w:rPr>
        <w:annotationRef/>
      </w:r>
      <w:r>
        <w:rPr>
          <w:rStyle w:val="CommentReference"/>
        </w:rPr>
        <w:annotationRef/>
      </w:r>
      <w:r>
        <w:t>Main Point: Percent coral cover and rugosity are used as landscape feature surrogates on reefs for coral and fish richness because the latter are difficult to measure directly.</w:t>
      </w:r>
    </w:p>
  </w:comment>
  <w:comment w:id="150" w:author="Nicole" w:date="2019-12-06T23:41:00Z" w:initials="N">
    <w:p w14:paraId="7DE02835" w14:textId="77777777" w:rsidR="00F12CFC" w:rsidRDefault="00F12CFC" w:rsidP="002657C8">
      <w:pPr>
        <w:pStyle w:val="CommentText"/>
      </w:pPr>
      <w:r>
        <w:rPr>
          <w:rStyle w:val="CommentReference"/>
        </w:rPr>
        <w:annotationRef/>
      </w:r>
      <w:r>
        <w:t xml:space="preserve">Brian: </w:t>
      </w:r>
      <w:r w:rsidRPr="00226D8D">
        <w:t>Great. But this should come up above to motivate the need for investigating the surrogate-target relationship. Perhaps much of this paragraph needs to come before the last paragraph.</w:t>
      </w:r>
    </w:p>
  </w:comment>
  <w:comment w:id="155" w:author="Nicole" w:date="2019-11-18T00:11:00Z" w:initials="N">
    <w:p w14:paraId="1B736E25" w14:textId="77777777" w:rsidR="00F12CFC" w:rsidRDefault="00F12CFC" w:rsidP="002657C8">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153" w:author="Graham Forrester" w:date="2019-12-03T11:34:00Z" w:initials="GF">
    <w:p w14:paraId="365542B4" w14:textId="4EA8EDFF" w:rsidR="00F12CFC" w:rsidRDefault="00F12CFC" w:rsidP="002657C8">
      <w:pPr>
        <w:pStyle w:val="CommentText"/>
      </w:pPr>
      <w:r>
        <w:rPr>
          <w:rStyle w:val="CommentReference"/>
        </w:rPr>
        <w:annotationRef/>
      </w:r>
    </w:p>
  </w:comment>
  <w:comment w:id="156" w:author="Nicole" w:date="2019-11-18T00:11:00Z" w:initials="N">
    <w:p w14:paraId="7FECD53E" w14:textId="77777777" w:rsidR="00F12CFC" w:rsidRDefault="00F12CFC" w:rsidP="002657C8">
      <w:pPr>
        <w:pStyle w:val="CommentText"/>
        <w:rPr>
          <w:rStyle w:val="CommentReference"/>
        </w:rPr>
      </w:pPr>
      <w:r>
        <w:rPr>
          <w:rStyle w:val="CommentReference"/>
        </w:rPr>
        <w:annotationRef/>
      </w:r>
      <w:r>
        <w:t xml:space="preserve">Takeaway from </w:t>
      </w:r>
      <w:proofErr w:type="spellStart"/>
      <w:r>
        <w:t>Derraik</w:t>
      </w:r>
      <w:proofErr w:type="spellEnd"/>
      <w:r>
        <w:t xml:space="preserve">: inverts are hard to id to species, so authors compared </w:t>
      </w:r>
      <w:proofErr w:type="spellStart"/>
      <w:r>
        <w:t>morphospecies</w:t>
      </w:r>
      <w:proofErr w:type="spellEnd"/>
      <w:r>
        <w:t xml:space="preserve"> to professional species id’s to see if they were comparable</w:t>
      </w:r>
      <w:r>
        <w:rPr>
          <w:rStyle w:val="CommentReference"/>
        </w:rPr>
        <w:t xml:space="preserve"> </w:t>
      </w:r>
      <w:r>
        <w:rPr>
          <w:rStyle w:val="CommentReference"/>
        </w:rPr>
        <w:annotationRef/>
      </w:r>
    </w:p>
    <w:p w14:paraId="3BBDB445" w14:textId="77777777" w:rsidR="00F12CFC" w:rsidRDefault="00F12CFC" w:rsidP="002657C8">
      <w:pPr>
        <w:pStyle w:val="CommentText"/>
        <w:rPr>
          <w:rStyle w:val="CommentReference"/>
        </w:rPr>
      </w:pPr>
    </w:p>
    <w:p w14:paraId="77B98192" w14:textId="77777777" w:rsidR="00F12CFC" w:rsidRDefault="00F12CFC" w:rsidP="002657C8">
      <w:pPr>
        <w:pStyle w:val="CommentText"/>
      </w:pPr>
      <w:r>
        <w:t xml:space="preserve">Takeaway from </w:t>
      </w:r>
      <w:proofErr w:type="spellStart"/>
      <w:r>
        <w:t>Hirst</w:t>
      </w:r>
      <w:proofErr w:type="spellEnd"/>
      <w:r>
        <w:t xml:space="preserve">: arthropod diversity is challenging to measure directly, so authors attempt to use </w:t>
      </w:r>
      <w:proofErr w:type="spellStart"/>
      <w:r>
        <w:t>macroalgal</w:t>
      </w:r>
      <w:proofErr w:type="spellEnd"/>
      <w:r>
        <w:t xml:space="preserve"> diversity as a surrogate because </w:t>
      </w:r>
      <w:proofErr w:type="spellStart"/>
      <w:r>
        <w:t>macroalgae</w:t>
      </w:r>
      <w:proofErr w:type="spellEnd"/>
      <w:r>
        <w:t xml:space="preserve"> are easier to identify and examine </w:t>
      </w:r>
    </w:p>
    <w:p w14:paraId="22ACBB52" w14:textId="77777777" w:rsidR="00F12CFC" w:rsidRDefault="00F12CFC" w:rsidP="002657C8">
      <w:pPr>
        <w:pStyle w:val="CommentText"/>
      </w:pPr>
      <w:r>
        <w:rPr>
          <w:rStyle w:val="CommentReference"/>
        </w:rPr>
        <w:annotationRef/>
      </w:r>
    </w:p>
    <w:p w14:paraId="579B073D" w14:textId="77777777" w:rsidR="00F12CFC" w:rsidRDefault="00F12CFC" w:rsidP="002657C8">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160" w:author="Nicole" w:date="2019-11-18T00:11:00Z" w:initials="N">
    <w:p w14:paraId="479E64AE" w14:textId="6388C4D8" w:rsidR="00F12CFC" w:rsidRDefault="00F12CFC" w:rsidP="00A679EA">
      <w:pPr>
        <w:pStyle w:val="CommentText"/>
      </w:pPr>
      <w:r>
        <w:rPr>
          <w:rStyle w:val="CommentReference"/>
        </w:rPr>
        <w:annotationRef/>
      </w:r>
      <w:r>
        <w:t>Main Point: Biodiversity in coral reefs is declining and that’s bad. Corals and fish are used to study these declines because they are valuable to humans.</w:t>
      </w:r>
    </w:p>
  </w:comment>
  <w:comment w:id="165" w:author="Nicole" w:date="2019-12-06T23:52:00Z" w:initials="N">
    <w:p w14:paraId="76AC9802" w14:textId="1E5E9E75" w:rsidR="00F12CFC" w:rsidRDefault="00F12CFC">
      <w:pPr>
        <w:pStyle w:val="CommentText"/>
      </w:pPr>
      <w:r>
        <w:rPr>
          <w:rStyle w:val="CommentReference"/>
        </w:rPr>
        <w:annotationRef/>
      </w:r>
      <w:r>
        <w:t>Carlos: natural?</w:t>
      </w:r>
    </w:p>
  </w:comment>
  <w:comment w:id="168" w:author="Nicole" w:date="2019-11-18T00:11:00Z" w:initials="N">
    <w:p w14:paraId="3B7CAA05" w14:textId="1C437E20" w:rsidR="00F12CFC" w:rsidRDefault="00F12CFC">
      <w:pPr>
        <w:pStyle w:val="CommentText"/>
      </w:pPr>
      <w:r>
        <w:rPr>
          <w:rStyle w:val="CommentReference"/>
        </w:rPr>
        <w:annotationRef/>
      </w:r>
      <w:r>
        <w:t xml:space="preserve">Takeaway from </w:t>
      </w:r>
      <w:proofErr w:type="spellStart"/>
      <w:r>
        <w:t>Comeau</w:t>
      </w:r>
      <w:proofErr w:type="spellEnd"/>
      <w:r>
        <w:t>: Ocean acidification is a threat to reefs because it negatively affects reef accretion rates (</w:t>
      </w:r>
      <w:r w:rsidRPr="00FD7426">
        <w:t>French Polynesia</w:t>
      </w:r>
      <w:r>
        <w:t>)</w:t>
      </w:r>
    </w:p>
    <w:p w14:paraId="644A5908" w14:textId="77777777" w:rsidR="00F12CFC" w:rsidRDefault="00F12CFC">
      <w:pPr>
        <w:pStyle w:val="CommentText"/>
      </w:pPr>
    </w:p>
    <w:p w14:paraId="134665B8" w14:textId="22EAF5FA" w:rsidR="00F12CFC" w:rsidRDefault="00F12CFC">
      <w:pPr>
        <w:pStyle w:val="CommentText"/>
      </w:pPr>
      <w:r>
        <w:t>Takeaway from Hughes 1994: Coral reefs are threatened by overfishing (Caribbean)</w:t>
      </w:r>
    </w:p>
    <w:p w14:paraId="1FE20F0B" w14:textId="77777777" w:rsidR="00F12CFC" w:rsidRDefault="00F12CFC">
      <w:pPr>
        <w:pStyle w:val="CommentText"/>
      </w:pPr>
    </w:p>
    <w:p w14:paraId="3E67DCA8" w14:textId="272390D1" w:rsidR="00F12CFC" w:rsidRDefault="00F12CFC" w:rsidP="00CD5F38">
      <w:pPr>
        <w:pStyle w:val="CommentText"/>
      </w:pPr>
      <w:r>
        <w:rPr>
          <w:rStyle w:val="CommentReference"/>
        </w:rPr>
        <w:annotationRef/>
      </w:r>
      <w:r>
        <w:t>Takeaway from Hughes 2017: Coral reefs are threatened by higher temperatures (</w:t>
      </w:r>
      <w:r w:rsidRPr="00FD7426">
        <w:t>Great Barrier Reef</w:t>
      </w:r>
      <w:r>
        <w:t>)</w:t>
      </w:r>
    </w:p>
  </w:comment>
  <w:comment w:id="169" w:author="Nicole" w:date="2019-11-18T00:11:00Z" w:initials="N">
    <w:p w14:paraId="4AAC37F0" w14:textId="11D6840E" w:rsidR="00F12CFC" w:rsidRDefault="00F12CFC"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170" w:author="Nicole" w:date="2019-11-18T00:11:00Z" w:initials="N">
    <w:p w14:paraId="5A679D1C" w14:textId="3671066B" w:rsidR="00F12CFC" w:rsidRDefault="00F12CFC">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F12CFC" w:rsidRDefault="00F12CFC">
      <w:pPr>
        <w:pStyle w:val="CommentText"/>
      </w:pPr>
    </w:p>
    <w:p w14:paraId="72C826D2" w14:textId="42CD8BDD" w:rsidR="00F12CFC" w:rsidRDefault="00F12CFC"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171" w:author="Nicole" w:date="2019-12-06T23:39:00Z" w:initials="N">
    <w:p w14:paraId="6BEEB570" w14:textId="2C0F1F60" w:rsidR="00F12CFC" w:rsidRDefault="00F12CFC">
      <w:pPr>
        <w:pStyle w:val="CommentText"/>
      </w:pPr>
      <w:r>
        <w:rPr>
          <w:rStyle w:val="CommentReference"/>
        </w:rPr>
        <w:annotationRef/>
      </w:r>
      <w:r>
        <w:t>Brian: what type of decline? Population? Distribution? Genetic diversity?</w:t>
      </w:r>
    </w:p>
  </w:comment>
  <w:comment w:id="172" w:author="Nicole" w:date="2019-11-18T00:11:00Z" w:initials="N">
    <w:p w14:paraId="7814FD76" w14:textId="77777777" w:rsidR="00F12CFC" w:rsidRDefault="00F12CFC"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F12CFC" w:rsidRDefault="00F12CFC" w:rsidP="00697406">
      <w:pPr>
        <w:pStyle w:val="CommentText"/>
      </w:pPr>
    </w:p>
    <w:p w14:paraId="5334DAB2" w14:textId="1D197F4F" w:rsidR="00F12CFC" w:rsidRDefault="00F12CFC"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173" w:author="Nicole" w:date="2019-11-18T00:11:00Z" w:initials="N">
    <w:p w14:paraId="34AC5E9D" w14:textId="1C760878" w:rsidR="00F12CFC" w:rsidRDefault="00F12CFC" w:rsidP="004D5430">
      <w:pPr>
        <w:pStyle w:val="CommentText"/>
        <w:ind w:firstLine="0"/>
      </w:pPr>
      <w:r>
        <w:rPr>
          <w:rStyle w:val="CommentReference"/>
        </w:rPr>
        <w:annotationRef/>
      </w:r>
      <w:r>
        <w:rPr>
          <w:rStyle w:val="CommentReference"/>
        </w:rPr>
        <w:annotationRef/>
      </w:r>
      <w:r>
        <w:t>Main Point: Landscape features may be surrogates that can be used as a simpler way to predict biodiversity over time and space.</w:t>
      </w:r>
    </w:p>
  </w:comment>
  <w:comment w:id="175" w:author="Nicole" w:date="2019-12-06T23:39:00Z" w:initials="N">
    <w:p w14:paraId="5B336BA2" w14:textId="21A76D12" w:rsidR="00F12CFC" w:rsidRDefault="00F12CFC">
      <w:pPr>
        <w:pStyle w:val="CommentText"/>
      </w:pPr>
      <w:r>
        <w:rPr>
          <w:rStyle w:val="CommentReference"/>
        </w:rPr>
        <w:annotationRef/>
      </w:r>
      <w:r>
        <w:t xml:space="preserve">Brian: </w:t>
      </w:r>
      <w:r w:rsidRPr="00226D8D">
        <w:t>But why not sample the fish and corals? Why do you need a surrogate? Need to setup this idea first.</w:t>
      </w:r>
    </w:p>
  </w:comment>
  <w:comment w:id="176" w:author="Nicole" w:date="2019-12-06T23:23:00Z" w:initials="N">
    <w:p w14:paraId="0CD685A3" w14:textId="7A626B2A" w:rsidR="00F12CFC" w:rsidRDefault="00F12CFC">
      <w:pPr>
        <w:pStyle w:val="CommentText"/>
      </w:pPr>
      <w:r>
        <w:rPr>
          <w:rStyle w:val="CommentReference"/>
        </w:rPr>
        <w:annotationRef/>
      </w:r>
      <w:r>
        <w:t>Carlos: delete</w:t>
      </w:r>
    </w:p>
  </w:comment>
  <w:comment w:id="177" w:author="Nicole" w:date="2019-11-18T00:11:00Z" w:initials="N">
    <w:p w14:paraId="77409D28" w14:textId="77777777" w:rsidR="00F12CFC" w:rsidRDefault="00F12CFC" w:rsidP="004D543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174" w:author="Graham Forrester" w:date="2019-12-03T11:30:00Z" w:initials="GF">
    <w:p w14:paraId="4D4F4EB0" w14:textId="3A537EE7" w:rsidR="00F12CFC" w:rsidRDefault="00F12CFC">
      <w:pPr>
        <w:pStyle w:val="CommentText"/>
      </w:pPr>
      <w:r>
        <w:rPr>
          <w:rStyle w:val="CommentReference"/>
        </w:rPr>
        <w:annotationRef/>
      </w:r>
      <w:r>
        <w:t>Consider moving this up to be the 2</w:t>
      </w:r>
      <w:r w:rsidRPr="005030CE">
        <w:rPr>
          <w:vertAlign w:val="superscript"/>
        </w:rPr>
        <w:t>nd</w:t>
      </w:r>
      <w:r>
        <w:t xml:space="preserve"> paragraph.  </w:t>
      </w:r>
    </w:p>
  </w:comment>
  <w:comment w:id="180" w:author="Nicole" w:date="2019-11-18T00:11:00Z" w:initials="N">
    <w:p w14:paraId="04D9F8FA" w14:textId="77777777" w:rsidR="00F12CFC" w:rsidRDefault="00F12CFC" w:rsidP="004D5430">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183" w:author="Nicole" w:date="2019-12-06T23:40:00Z" w:initials="N">
    <w:p w14:paraId="2F10168B" w14:textId="3F1C5992" w:rsidR="00F12CFC" w:rsidRDefault="00F12CFC">
      <w:pPr>
        <w:pStyle w:val="CommentText"/>
      </w:pPr>
      <w:r>
        <w:rPr>
          <w:rStyle w:val="CommentReference"/>
        </w:rPr>
        <w:annotationRef/>
      </w:r>
      <w:r>
        <w:t xml:space="preserve">Brian: </w:t>
      </w:r>
      <w:r w:rsidRPr="00226D8D">
        <w:t>In this sentence bring this back to the main point of the paragraph- which is to better track declines in species richness.</w:t>
      </w:r>
    </w:p>
  </w:comment>
  <w:comment w:id="186" w:author="Nicole" w:date="2019-12-06T23:24:00Z" w:initials="N">
    <w:p w14:paraId="111485E8" w14:textId="59CEA168" w:rsidR="00F12CFC" w:rsidRDefault="00F12CFC">
      <w:pPr>
        <w:pStyle w:val="CommentText"/>
      </w:pPr>
      <w:r>
        <w:rPr>
          <w:rStyle w:val="CommentReference"/>
        </w:rPr>
        <w:annotationRef/>
      </w:r>
      <w:r>
        <w:t>Carlos: delete</w:t>
      </w:r>
    </w:p>
  </w:comment>
  <w:comment w:id="187" w:author="Nicole" w:date="2019-11-18T00:11:00Z" w:initials="N">
    <w:p w14:paraId="39314272" w14:textId="77777777" w:rsidR="00F12CFC" w:rsidRDefault="00F12CFC" w:rsidP="004D5430">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182" w:author="Graham Forrester" w:date="2019-12-03T11:31:00Z" w:initials="GF">
    <w:p w14:paraId="77EE66FE" w14:textId="6EE0DF9D" w:rsidR="00F12CFC" w:rsidRDefault="00F12CFC">
      <w:pPr>
        <w:pStyle w:val="CommentText"/>
      </w:pPr>
      <w:r>
        <w:rPr>
          <w:rStyle w:val="CommentReference"/>
        </w:rPr>
        <w:annotationRef/>
      </w:r>
      <w:r>
        <w:t>Consider making this 3</w:t>
      </w:r>
      <w:r w:rsidRPr="005030CE">
        <w:rPr>
          <w:vertAlign w:val="superscript"/>
        </w:rPr>
        <w:t>rd</w:t>
      </w:r>
      <w:r>
        <w:t>, before introducing coral reefs</w:t>
      </w:r>
    </w:p>
  </w:comment>
  <w:comment w:id="188" w:author="Nicole" w:date="2019-12-06T23:24:00Z" w:initials="N">
    <w:p w14:paraId="6712FD07" w14:textId="1030ACC4" w:rsidR="00F12CFC" w:rsidRDefault="00F12CFC">
      <w:pPr>
        <w:pStyle w:val="CommentText"/>
      </w:pPr>
      <w:r>
        <w:rPr>
          <w:rStyle w:val="CommentReference"/>
        </w:rPr>
        <w:annotationRef/>
      </w:r>
      <w:r>
        <w:t>Carlos: replace with “the target”</w:t>
      </w:r>
    </w:p>
  </w:comment>
  <w:comment w:id="189" w:author="Nicole" w:date="2019-11-18T00:11:00Z" w:initials="N">
    <w:p w14:paraId="31CEEF06" w14:textId="77777777" w:rsidR="00F12CFC" w:rsidRDefault="00F12CFC" w:rsidP="004D5430">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191" w:author="Nicole" w:date="2019-11-18T00:11:00Z" w:initials="N">
    <w:p w14:paraId="2B2B877E" w14:textId="77777777" w:rsidR="00F12CFC" w:rsidRDefault="00F12CFC" w:rsidP="004D5430">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192" w:author="Nicole" w:date="2019-12-06T23:41:00Z" w:initials="N">
    <w:p w14:paraId="3DA50C48" w14:textId="79353030" w:rsidR="00F12CFC" w:rsidRDefault="00F12CFC">
      <w:pPr>
        <w:pStyle w:val="CommentText"/>
      </w:pPr>
      <w:r>
        <w:rPr>
          <w:rStyle w:val="CommentReference"/>
        </w:rPr>
        <w:annotationRef/>
      </w:r>
      <w:r>
        <w:t xml:space="preserve">Brian: </w:t>
      </w:r>
      <w:r w:rsidRPr="00226D8D">
        <w:t>Add additional sentence on exactly why a consistent relationship is needed.</w:t>
      </w:r>
    </w:p>
  </w:comment>
  <w:comment w:id="190" w:author="Graham Forrester" w:date="2019-12-03T11:41:00Z" w:initials="GF">
    <w:p w14:paraId="4D452AA7" w14:textId="635DDD41" w:rsidR="00F12CFC" w:rsidRDefault="00F12CFC">
      <w:pPr>
        <w:pStyle w:val="CommentText"/>
      </w:pPr>
      <w:r>
        <w:rPr>
          <w:rStyle w:val="CommentReference"/>
        </w:rPr>
        <w:annotationRef/>
      </w:r>
      <w:r>
        <w:t>This is the key point of originality and so should be emphasized.</w:t>
      </w:r>
    </w:p>
  </w:comment>
  <w:comment w:id="193" w:author="Nicole" w:date="2019-11-18T00:11:00Z" w:initials="N">
    <w:p w14:paraId="3FF9B17C" w14:textId="77777777" w:rsidR="00F12CFC" w:rsidRDefault="00F12CFC" w:rsidP="004D5430">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691AAB2D" w14:textId="77777777" w:rsidR="00F12CFC" w:rsidRDefault="00F12CFC" w:rsidP="004D5430">
      <w:pPr>
        <w:pStyle w:val="CommentText"/>
      </w:pPr>
    </w:p>
    <w:p w14:paraId="3F25C1FA" w14:textId="77777777" w:rsidR="00F12CFC" w:rsidRDefault="00F12CFC" w:rsidP="004D5430">
      <w:pPr>
        <w:pStyle w:val="CommentText"/>
      </w:pPr>
      <w:r>
        <w:t xml:space="preserve">Takeaway from </w:t>
      </w:r>
      <w:proofErr w:type="spellStart"/>
      <w:r>
        <w:t>Bevilacqua</w:t>
      </w:r>
      <w:proofErr w:type="spellEnd"/>
      <w:r>
        <w:t>: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268F6B7D" w14:textId="77777777" w:rsidR="00F12CFC" w:rsidRDefault="00F12CFC" w:rsidP="004D5430">
      <w:pPr>
        <w:pStyle w:val="CommentText"/>
      </w:pPr>
    </w:p>
    <w:p w14:paraId="671B61D1" w14:textId="77777777" w:rsidR="00F12CFC" w:rsidRDefault="00F12CFC" w:rsidP="004D5430">
      <w:pPr>
        <w:pStyle w:val="CommentText"/>
      </w:pPr>
      <w:r>
        <w:t>Takeaway from Lewandowski: Patterns in species richness across spatial scales or based on spatial-dependent gradients may change over time as species respond to climate change and other anthropogenic disturbances</w:t>
      </w:r>
    </w:p>
    <w:p w14:paraId="20846CBD" w14:textId="77777777" w:rsidR="00F12CFC" w:rsidRDefault="00F12CFC" w:rsidP="004D5430">
      <w:pPr>
        <w:pStyle w:val="CommentText"/>
      </w:pPr>
    </w:p>
    <w:p w14:paraId="134C5206" w14:textId="77777777" w:rsidR="00F12CFC" w:rsidRDefault="00F12CFC" w:rsidP="004D5430">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195" w:author="Nicole" w:date="2019-11-18T00:11:00Z" w:initials="N">
    <w:p w14:paraId="6C529CCD" w14:textId="3FFE60C5" w:rsidR="00F12CFC" w:rsidRDefault="00F12CFC" w:rsidP="00FB2624">
      <w:pPr>
        <w:pStyle w:val="CommentText"/>
        <w:ind w:firstLine="0"/>
      </w:pPr>
      <w:r>
        <w:rPr>
          <w:rStyle w:val="CommentReference"/>
        </w:rPr>
        <w:annotationRef/>
      </w:r>
      <w:r>
        <w:rPr>
          <w:rStyle w:val="CommentReference"/>
        </w:rPr>
        <w:annotationRef/>
      </w:r>
      <w:r>
        <w:t>Main Point: Percent coral cover and rugosity are used as landscape feature surrogates on reefs for coral and fish richness because the latter are difficult to measure directly.</w:t>
      </w:r>
    </w:p>
  </w:comment>
  <w:comment w:id="196" w:author="Nicole" w:date="2019-12-06T23:41:00Z" w:initials="N">
    <w:p w14:paraId="088687B8" w14:textId="36BB76AA" w:rsidR="00F12CFC" w:rsidRDefault="00F12CFC">
      <w:pPr>
        <w:pStyle w:val="CommentText"/>
      </w:pPr>
      <w:r>
        <w:rPr>
          <w:rStyle w:val="CommentReference"/>
        </w:rPr>
        <w:annotationRef/>
      </w:r>
      <w:r>
        <w:t xml:space="preserve">Brian: </w:t>
      </w:r>
      <w:r w:rsidRPr="00226D8D">
        <w:t>Great. But this should come up above to motivate the need for investigating the surrogate-target relationship. Perhaps much of this paragraph needs to come before the last paragraph.</w:t>
      </w:r>
    </w:p>
  </w:comment>
  <w:comment w:id="199" w:author="Nicole" w:date="2019-11-18T00:11:00Z" w:initials="N">
    <w:p w14:paraId="124E32E4" w14:textId="012AA482" w:rsidR="00F12CFC" w:rsidRDefault="00F12CFC" w:rsidP="008D6764">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198" w:author="Graham Forrester" w:date="2019-12-03T11:34:00Z" w:initials="GF">
    <w:p w14:paraId="43EF73E9" w14:textId="1C46A087" w:rsidR="00F12CFC" w:rsidRDefault="00F12CFC">
      <w:pPr>
        <w:pStyle w:val="CommentText"/>
      </w:pPr>
      <w:r>
        <w:rPr>
          <w:rStyle w:val="CommentReference"/>
        </w:rPr>
        <w:annotationRef/>
      </w:r>
      <w:r>
        <w:t xml:space="preserve">Before introducing coral reefs, could add a new paragraph about various ways to choose surrogates (e.g. higher taxa, cross-taxa, subset taxa from </w:t>
      </w:r>
      <w:proofErr w:type="spellStart"/>
      <w:r>
        <w:t>Melin</w:t>
      </w:r>
      <w:proofErr w:type="spellEnd"/>
      <w:r>
        <w:t>), then describe how we made out choice, i.e. mostly pragmatism</w:t>
      </w:r>
    </w:p>
  </w:comment>
  <w:comment w:id="200" w:author="Nicole" w:date="2019-11-18T00:11:00Z" w:initials="N">
    <w:p w14:paraId="7F126762" w14:textId="68490EF7" w:rsidR="00F12CFC" w:rsidRDefault="00F12CFC" w:rsidP="008D6764">
      <w:pPr>
        <w:pStyle w:val="CommentText"/>
        <w:rPr>
          <w:rStyle w:val="CommentReference"/>
        </w:rPr>
      </w:pPr>
      <w:r>
        <w:rPr>
          <w:rStyle w:val="CommentReference"/>
        </w:rPr>
        <w:annotationRef/>
      </w:r>
      <w:r>
        <w:t xml:space="preserve">Takeaway from </w:t>
      </w:r>
      <w:proofErr w:type="spellStart"/>
      <w:r>
        <w:t>Derraik</w:t>
      </w:r>
      <w:proofErr w:type="spellEnd"/>
      <w:r>
        <w:t xml:space="preserve">: inverts are hard to id to species, so authors compared </w:t>
      </w:r>
      <w:proofErr w:type="spellStart"/>
      <w:r>
        <w:t>morphospecies</w:t>
      </w:r>
      <w:proofErr w:type="spellEnd"/>
      <w:r>
        <w:t xml:space="preserve"> to professional species id’s to see if they were comparable</w:t>
      </w:r>
      <w:r>
        <w:rPr>
          <w:rStyle w:val="CommentReference"/>
        </w:rPr>
        <w:t xml:space="preserve"> </w:t>
      </w:r>
      <w:r>
        <w:rPr>
          <w:rStyle w:val="CommentReference"/>
        </w:rPr>
        <w:annotationRef/>
      </w:r>
    </w:p>
    <w:p w14:paraId="45A0B7C6" w14:textId="77777777" w:rsidR="00F12CFC" w:rsidRDefault="00F12CFC" w:rsidP="008D6764">
      <w:pPr>
        <w:pStyle w:val="CommentText"/>
        <w:rPr>
          <w:rStyle w:val="CommentReference"/>
        </w:rPr>
      </w:pPr>
    </w:p>
    <w:p w14:paraId="1DBF5CB5" w14:textId="00152107" w:rsidR="00F12CFC" w:rsidRDefault="00F12CFC" w:rsidP="008D6764">
      <w:pPr>
        <w:pStyle w:val="CommentText"/>
      </w:pPr>
      <w:r>
        <w:t xml:space="preserve">Takeaway from </w:t>
      </w:r>
      <w:proofErr w:type="spellStart"/>
      <w:r>
        <w:t>Hirst</w:t>
      </w:r>
      <w:proofErr w:type="spellEnd"/>
      <w:r>
        <w:t xml:space="preserve">: arthropod diversity is challenging to measure directly, so authors attempt to use </w:t>
      </w:r>
      <w:proofErr w:type="spellStart"/>
      <w:r>
        <w:t>macroalgal</w:t>
      </w:r>
      <w:proofErr w:type="spellEnd"/>
      <w:r>
        <w:t xml:space="preserve"> diversity as a surrogate because </w:t>
      </w:r>
      <w:proofErr w:type="spellStart"/>
      <w:r>
        <w:t>macroalgae</w:t>
      </w:r>
      <w:proofErr w:type="spellEnd"/>
      <w:r>
        <w:t xml:space="preserve"> are easier to identify and examine </w:t>
      </w:r>
    </w:p>
    <w:p w14:paraId="53FB7114" w14:textId="77777777" w:rsidR="00F12CFC" w:rsidRDefault="00F12CFC" w:rsidP="008D6764">
      <w:pPr>
        <w:pStyle w:val="CommentText"/>
      </w:pPr>
      <w:r>
        <w:rPr>
          <w:rStyle w:val="CommentReference"/>
        </w:rPr>
        <w:annotationRef/>
      </w:r>
    </w:p>
    <w:p w14:paraId="7BBD76AB" w14:textId="19CCAE75" w:rsidR="00F12CFC" w:rsidRDefault="00F12CFC" w:rsidP="008D6764">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201" w:author="Nicole" w:date="2019-12-06T23:41:00Z" w:initials="N">
    <w:p w14:paraId="50C428AE" w14:textId="58CD8269" w:rsidR="00F12CFC" w:rsidRDefault="00F12CFC">
      <w:pPr>
        <w:pStyle w:val="CommentText"/>
      </w:pPr>
      <w:r>
        <w:rPr>
          <w:rStyle w:val="CommentReference"/>
        </w:rPr>
        <w:annotationRef/>
      </w:r>
      <w:r>
        <w:t xml:space="preserve">Brian: </w:t>
      </w:r>
      <w:r w:rsidRPr="00226D8D">
        <w:t>I am guessing rugosity is one measure of structural complexity. As written it seems they are synonymous.</w:t>
      </w:r>
    </w:p>
  </w:comment>
  <w:comment w:id="202" w:author="Nicole" w:date="2019-11-18T00:11:00Z" w:initials="N">
    <w:p w14:paraId="346559B4" w14:textId="63019B03" w:rsidR="00F12CFC" w:rsidRDefault="00F12CFC" w:rsidP="009933F1">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203" w:author="Nicole" w:date="2019-12-06T23:42:00Z" w:initials="N">
    <w:p w14:paraId="5F10E1D1" w14:textId="5A25323B" w:rsidR="00F12CFC" w:rsidRDefault="00F12CFC">
      <w:pPr>
        <w:pStyle w:val="CommentText"/>
      </w:pPr>
      <w:r>
        <w:rPr>
          <w:rStyle w:val="CommentReference"/>
        </w:rPr>
        <w:annotationRef/>
      </w:r>
      <w:r>
        <w:t xml:space="preserve">Brian: </w:t>
      </w:r>
      <w:r w:rsidRPr="00226D8D">
        <w:t xml:space="preserve">I don't follow this. Imagine lots of coral cover by one species of hard coral. </w:t>
      </w:r>
      <w:proofErr w:type="gramStart"/>
      <w:r w:rsidRPr="00226D8D">
        <w:t>this</w:t>
      </w:r>
      <w:proofErr w:type="gramEnd"/>
      <w:r w:rsidRPr="00226D8D">
        <w:t xml:space="preserve"> may mean a lot of the same microhabitats, but not a greater variety of microhabitats.</w:t>
      </w:r>
    </w:p>
  </w:comment>
  <w:comment w:id="204" w:author="Nicole" w:date="2019-11-18T00:11:00Z" w:initials="N">
    <w:p w14:paraId="563200BC" w14:textId="77777777" w:rsidR="00F12CFC" w:rsidRDefault="00F12CFC" w:rsidP="00495A89">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57530FA7" w14:textId="77777777" w:rsidR="00F12CFC" w:rsidRDefault="00F12CFC" w:rsidP="00495A89">
      <w:pPr>
        <w:pStyle w:val="CommentText"/>
      </w:pPr>
    </w:p>
    <w:p w14:paraId="288C4DF7" w14:textId="77777777" w:rsidR="00F12CFC" w:rsidRDefault="00F12CFC" w:rsidP="00495A89">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2997BD78" w14:textId="77777777" w:rsidR="00F12CFC" w:rsidRDefault="00F12CFC" w:rsidP="00495A89">
      <w:pPr>
        <w:pStyle w:val="CommentText"/>
      </w:pPr>
    </w:p>
    <w:p w14:paraId="3D4C7C09" w14:textId="77777777" w:rsidR="00F12CFC" w:rsidRDefault="00F12CFC" w:rsidP="00495A89">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3A3F3E23" w14:textId="77777777" w:rsidR="00F12CFC" w:rsidRDefault="00F12CFC" w:rsidP="00495A89">
      <w:pPr>
        <w:pStyle w:val="CommentText"/>
        <w:ind w:firstLine="0"/>
      </w:pPr>
    </w:p>
    <w:p w14:paraId="273F8887" w14:textId="77777777" w:rsidR="00F12CFC" w:rsidRDefault="00F12CFC" w:rsidP="00495A89">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205" w:author="Nicole" w:date="2019-11-18T00:11:00Z" w:initials="N">
    <w:p w14:paraId="051BA6B2" w14:textId="77777777" w:rsidR="00F12CFC" w:rsidRDefault="00F12CFC" w:rsidP="00925C48">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206" w:author="Nicole" w:date="2019-11-18T00:11:00Z" w:initials="N">
    <w:p w14:paraId="261FEDD3" w14:textId="51B08C58" w:rsidR="00F12CFC" w:rsidRDefault="00F12CFC">
      <w:pPr>
        <w:pStyle w:val="CommentText"/>
      </w:pPr>
      <w:r>
        <w:rPr>
          <w:rStyle w:val="CommentReference"/>
        </w:rPr>
        <w:annotationRef/>
      </w:r>
      <w:r>
        <w:t>Main Point: Corals and fish might not be representative of changes in reef diversity, so we use sponges to test this.</w:t>
      </w:r>
    </w:p>
  </w:comment>
  <w:comment w:id="208" w:author="Nicole" w:date="2019-11-18T00:11:00Z" w:initials="N">
    <w:p w14:paraId="68DD9017" w14:textId="08CFC335" w:rsidR="00F12CFC" w:rsidRDefault="00F12CFC" w:rsidP="00B95EAD">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209" w:author="Nicole" w:date="2019-12-06T23:42:00Z" w:initials="N">
    <w:p w14:paraId="61C291E5" w14:textId="77777777" w:rsidR="00F12CFC" w:rsidRDefault="00F12CFC" w:rsidP="00804C84">
      <w:pPr>
        <w:pStyle w:val="CommentText"/>
      </w:pPr>
      <w:r>
        <w:rPr>
          <w:rStyle w:val="CommentReference"/>
        </w:rPr>
        <w:annotationRef/>
      </w:r>
      <w:r>
        <w:t>Brian: This is a tough transition. End the sentence here. Then you should transition into the big picture of what you intend to accomplish rather than into this one specific thing.</w:t>
      </w:r>
    </w:p>
    <w:p w14:paraId="0063FBA0" w14:textId="77777777" w:rsidR="00F12CFC" w:rsidRDefault="00F12CFC" w:rsidP="00804C84">
      <w:pPr>
        <w:pStyle w:val="CommentText"/>
      </w:pPr>
    </w:p>
    <w:p w14:paraId="3BB0E0F6" w14:textId="16B8DF27" w:rsidR="00F12CFC" w:rsidRDefault="00F12CFC" w:rsidP="00804C84">
      <w:pPr>
        <w:pStyle w:val="CommentText"/>
      </w:pPr>
      <w:r>
        <w:t>First setup the problem and the transition to what you are going to accomplish to better understand the problem.</w:t>
      </w:r>
    </w:p>
  </w:comment>
  <w:comment w:id="207" w:author="Graham Forrester" w:date="2019-12-03T11:38:00Z" w:initials="GF">
    <w:p w14:paraId="6F12BE48" w14:textId="77777777" w:rsidR="00F12CFC" w:rsidRDefault="00F12CFC">
      <w:pPr>
        <w:pStyle w:val="CommentText"/>
      </w:pPr>
      <w:r>
        <w:rPr>
          <w:rStyle w:val="CommentReference"/>
        </w:rPr>
        <w:annotationRef/>
      </w:r>
      <w:r>
        <w:t>Re-orient this paragraph to emphasize the general points:</w:t>
      </w:r>
    </w:p>
    <w:p w14:paraId="0A651F3C" w14:textId="734C32C8" w:rsidR="00F12CFC" w:rsidRDefault="00F12CFC">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5C89248C" w14:textId="76A5A9C0" w:rsidR="00F12CFC" w:rsidRDefault="00F12CFC">
      <w:pPr>
        <w:pStyle w:val="CommentText"/>
      </w:pPr>
      <w:r>
        <w:t xml:space="preserve">Emphasize that we used sponges as a case-study, </w:t>
      </w:r>
      <w:proofErr w:type="spellStart"/>
      <w:r>
        <w:t>or</w:t>
      </w:r>
      <w:proofErr w:type="spellEnd"/>
      <w:r>
        <w:t xml:space="preserve"> example, of a less-studied group on coral reefs.  </w:t>
      </w:r>
    </w:p>
  </w:comment>
  <w:comment w:id="210" w:author="Nicole" w:date="2019-11-18T00:11:00Z" w:initials="N">
    <w:p w14:paraId="67E2C70F" w14:textId="581920A1" w:rsidR="00F12CFC" w:rsidRDefault="00F12CFC" w:rsidP="009933F1">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211" w:author="Nicole" w:date="2019-12-06T23:43:00Z" w:initials="N">
    <w:p w14:paraId="4D558D39" w14:textId="49437201" w:rsidR="00F12CFC" w:rsidRDefault="00F12CFC">
      <w:pPr>
        <w:pStyle w:val="CommentText"/>
      </w:pPr>
      <w:r>
        <w:rPr>
          <w:rStyle w:val="CommentReference"/>
        </w:rPr>
        <w:annotationRef/>
      </w:r>
      <w:r>
        <w:t>Brian: dynamics meaning what? Be specific.</w:t>
      </w:r>
    </w:p>
  </w:comment>
  <w:comment w:id="212" w:author="Nicole" w:date="2019-11-18T00:11:00Z" w:initials="N">
    <w:p w14:paraId="01417F9B" w14:textId="2CB8BE60" w:rsidR="00F12CFC" w:rsidRDefault="00F12CFC" w:rsidP="009933F1">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0218D248" w14:textId="0D47B8E0" w:rsidR="00F12CFC" w:rsidRDefault="00F12CFC">
      <w:pPr>
        <w:pStyle w:val="CommentText"/>
      </w:pPr>
    </w:p>
    <w:p w14:paraId="410086E5" w14:textId="46ED1E2F" w:rsidR="00F12CFC" w:rsidRDefault="00F12CFC" w:rsidP="009933F1">
      <w:pPr>
        <w:pStyle w:val="CommentText"/>
      </w:pPr>
      <w:r>
        <w:rPr>
          <w:rStyle w:val="CommentReference"/>
        </w:rPr>
        <w:annotationRef/>
      </w:r>
      <w:r>
        <w:t xml:space="preserve">Takeaway from </w:t>
      </w:r>
      <w:proofErr w:type="spellStart"/>
      <w:r>
        <w:t>Wulff</w:t>
      </w:r>
      <w:proofErr w:type="spellEnd"/>
      <w:r>
        <w:t>: 14 years of sponge volume and species monitored at one reef, mostly focused on how sponges are changing over time (Caribbean)</w:t>
      </w:r>
    </w:p>
  </w:comment>
  <w:comment w:id="213" w:author="Nicole" w:date="2019-12-06T23:44:00Z" w:initials="N">
    <w:p w14:paraId="3B797538" w14:textId="03DBF10E" w:rsidR="00F12CFC" w:rsidRDefault="00F12CFC">
      <w:pPr>
        <w:pStyle w:val="CommentText"/>
      </w:pPr>
      <w:r>
        <w:rPr>
          <w:rStyle w:val="CommentReference"/>
        </w:rPr>
        <w:annotationRef/>
      </w:r>
      <w:r>
        <w:t xml:space="preserve">Brian: </w:t>
      </w:r>
      <w:r w:rsidRPr="00804C84">
        <w:t>Could frame this bigger. Our goal is to understand whether monitoring of cost-effective surrogates are appropriate in tracking changes in coral communities. We speci</w:t>
      </w:r>
      <w:r>
        <w:t>fi</w:t>
      </w:r>
      <w:r w:rsidRPr="00804C84">
        <w:t>cally....</w:t>
      </w:r>
    </w:p>
  </w:comment>
  <w:comment w:id="214" w:author="Nicole" w:date="2019-12-06T23:25:00Z" w:initials="N">
    <w:p w14:paraId="3660A529" w14:textId="11D5F4D9" w:rsidR="00F12CFC" w:rsidRDefault="00F12CFC">
      <w:pPr>
        <w:pStyle w:val="CommentText"/>
      </w:pPr>
      <w:r>
        <w:rPr>
          <w:rStyle w:val="CommentReference"/>
        </w:rPr>
        <w:annotationRef/>
      </w:r>
      <w:r>
        <w:t>Carlos: replace with “study”</w:t>
      </w:r>
    </w:p>
  </w:comment>
  <w:comment w:id="220" w:author="Nicole" w:date="2019-12-07T12:10:00Z" w:initials="N">
    <w:p w14:paraId="7CC2205C" w14:textId="38F64C39" w:rsidR="00F12CFC" w:rsidRDefault="00F12CFC">
      <w:pPr>
        <w:pStyle w:val="CommentText"/>
      </w:pPr>
      <w:r>
        <w:rPr>
          <w:rStyle w:val="CommentReference"/>
        </w:rPr>
        <w:annotationRef/>
      </w:r>
      <w:r>
        <w:t>Brian: “reef rugosity” sounds more explicit to me</w:t>
      </w:r>
    </w:p>
  </w:comment>
  <w:comment w:id="221" w:author="Nicole" w:date="2019-12-07T12:11:00Z" w:initials="N">
    <w:p w14:paraId="5BD6E678" w14:textId="3AAA6A1F" w:rsidR="00F12CFC" w:rsidRDefault="00F12CFC">
      <w:pPr>
        <w:pStyle w:val="CommentText"/>
      </w:pPr>
      <w:r>
        <w:rPr>
          <w:rStyle w:val="CommentReference"/>
        </w:rPr>
        <w:annotationRef/>
      </w:r>
      <w:r>
        <w:t>Brian: End sentence here and start a new one about sponges.</w:t>
      </w:r>
    </w:p>
  </w:comment>
  <w:comment w:id="222" w:author="Nicole" w:date="2019-12-07T12:11:00Z" w:initials="N">
    <w:p w14:paraId="1B341480" w14:textId="77777777" w:rsidR="00F12CFC" w:rsidRDefault="00F12CFC" w:rsidP="00B648A4">
      <w:pPr>
        <w:pStyle w:val="CommentText"/>
      </w:pPr>
      <w:r>
        <w:rPr>
          <w:rStyle w:val="CommentReference"/>
        </w:rPr>
        <w:annotationRef/>
      </w:r>
      <w:r>
        <w:t xml:space="preserve">Brian: </w:t>
      </w:r>
      <w:proofErr w:type="gramStart"/>
      <w:r>
        <w:t>".</w:t>
      </w:r>
      <w:proofErr w:type="gramEnd"/>
      <w:r>
        <w:t xml:space="preserve"> For this study, we opted to standardize to three transects per site"</w:t>
      </w:r>
    </w:p>
    <w:p w14:paraId="38032AEC" w14:textId="77777777" w:rsidR="00F12CFC" w:rsidRDefault="00F12CFC" w:rsidP="00B648A4">
      <w:pPr>
        <w:pStyle w:val="CommentText"/>
      </w:pPr>
    </w:p>
    <w:p w14:paraId="36B6012D" w14:textId="6C9270F4" w:rsidR="00F12CFC" w:rsidRDefault="00F12CFC" w:rsidP="00B648A4">
      <w:pPr>
        <w:pStyle w:val="CommentText"/>
      </w:pPr>
      <w:r>
        <w:t>New sentence that explains why?</w:t>
      </w:r>
    </w:p>
  </w:comment>
  <w:comment w:id="224" w:author="Nicole" w:date="2019-12-07T12:11:00Z" w:initials="N">
    <w:p w14:paraId="49043CF2" w14:textId="7452BAB9" w:rsidR="00F12CFC" w:rsidRDefault="00F12CFC">
      <w:pPr>
        <w:pStyle w:val="CommentText"/>
      </w:pPr>
      <w:r>
        <w:rPr>
          <w:rStyle w:val="CommentReference"/>
        </w:rPr>
        <w:annotationRef/>
      </w:r>
      <w:r>
        <w:t>Brian: reef rugosity?</w:t>
      </w:r>
    </w:p>
  </w:comment>
  <w:comment w:id="225" w:author="Nicole" w:date="2019-12-07T12:12:00Z" w:initials="N">
    <w:p w14:paraId="24D252AE" w14:textId="3AE64990" w:rsidR="00F12CFC" w:rsidRDefault="00F12CFC">
      <w:pPr>
        <w:pStyle w:val="CommentText"/>
      </w:pPr>
      <w:r>
        <w:rPr>
          <w:rStyle w:val="CommentReference"/>
        </w:rPr>
        <w:annotationRef/>
      </w:r>
      <w:r>
        <w:t>Brian: citation</w:t>
      </w:r>
    </w:p>
  </w:comment>
  <w:comment w:id="226" w:author="Nicole" w:date="2019-12-07T12:12:00Z" w:initials="N">
    <w:p w14:paraId="2FA0DBDA" w14:textId="74062A3F" w:rsidR="00F12CFC" w:rsidRDefault="00F12CFC">
      <w:pPr>
        <w:pStyle w:val="CommentText"/>
      </w:pP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227" w:author="Nicole" w:date="2019-12-07T12:13:00Z" w:initials="N">
    <w:p w14:paraId="2B8FA514" w14:textId="3C294EA3" w:rsidR="00F12CFC" w:rsidRDefault="00F12CFC">
      <w:pPr>
        <w:pStyle w:val="CommentText"/>
      </w:pPr>
      <w:r>
        <w:rPr>
          <w:rStyle w:val="CommentReference"/>
        </w:rPr>
        <w:annotationRef/>
      </w:r>
      <w:r>
        <w:t xml:space="preserve">Brian: </w:t>
      </w:r>
      <w:r w:rsidRPr="00B648A4">
        <w:t>what is other benthic taxa? Is this information relevant to your study? If not, cut this.</w:t>
      </w:r>
    </w:p>
  </w:comment>
  <w:comment w:id="228" w:author="Nicole" w:date="2019-12-07T12:13:00Z" w:initials="N">
    <w:p w14:paraId="17BA8561" w14:textId="0CC0895B" w:rsidR="00F12CFC" w:rsidRDefault="00F12CFC">
      <w:pPr>
        <w:pStyle w:val="CommentText"/>
      </w:pPr>
      <w:r>
        <w:rPr>
          <w:rStyle w:val="CommentReference"/>
        </w:rPr>
        <w:annotationRef/>
      </w:r>
      <w:r>
        <w:t xml:space="preserve">Brian: </w:t>
      </w:r>
      <w:r w:rsidRPr="00B648A4">
        <w:t xml:space="preserve">"the tape". It's not clear what this is referring to. </w:t>
      </w:r>
      <w:proofErr w:type="gramStart"/>
      <w:r w:rsidRPr="00B648A4">
        <w:t>i.e</w:t>
      </w:r>
      <w:proofErr w:type="gramEnd"/>
      <w:r w:rsidRPr="00B648A4">
        <w:t xml:space="preserve">. the transect "tape" has not been mentioned yet. Previously </w:t>
      </w:r>
      <w:proofErr w:type="spellStart"/>
      <w:r w:rsidRPr="00B648A4">
        <w:t>refered</w:t>
      </w:r>
      <w:proofErr w:type="spellEnd"/>
      <w:r w:rsidRPr="00B648A4">
        <w:t xml:space="preserve"> to as a "transect line".</w:t>
      </w:r>
    </w:p>
  </w:comment>
  <w:comment w:id="229" w:author="Nicole" w:date="2019-12-07T12:13:00Z" w:initials="N">
    <w:p w14:paraId="10691423" w14:textId="77777777" w:rsidR="00F12CFC" w:rsidRDefault="00F12CFC" w:rsidP="00B648A4">
      <w:pPr>
        <w:pStyle w:val="CommentText"/>
      </w:pPr>
      <w:r>
        <w:rPr>
          <w:rStyle w:val="CommentReference"/>
        </w:rPr>
        <w:annotationRef/>
      </w:r>
      <w:r>
        <w:t>Brian: rewrite this sentence.</w:t>
      </w:r>
    </w:p>
    <w:p w14:paraId="2A36391D" w14:textId="77777777" w:rsidR="00F12CFC" w:rsidRDefault="00F12CFC" w:rsidP="00B648A4">
      <w:pPr>
        <w:pStyle w:val="CommentText"/>
      </w:pPr>
    </w:p>
    <w:p w14:paraId="7D39E26D" w14:textId="77777777" w:rsidR="00F12CFC" w:rsidRDefault="00F12CFC" w:rsidP="00B648A4">
      <w:pPr>
        <w:pStyle w:val="CommentText"/>
      </w:pPr>
      <w:proofErr w:type="gramStart"/>
      <w:r>
        <w:t>for</w:t>
      </w:r>
      <w:proofErr w:type="gramEnd"/>
      <w:r>
        <w:t xml:space="preserve"> example,</w:t>
      </w:r>
    </w:p>
    <w:p w14:paraId="51620E92" w14:textId="30B06815" w:rsidR="00F12CFC" w:rsidRDefault="00F12CFC" w:rsidP="00B648A4">
      <w:pPr>
        <w:pStyle w:val="CommentText"/>
      </w:pPr>
      <w:r>
        <w:t>"All species were identified to the most precise taxonomic group possible"</w:t>
      </w:r>
    </w:p>
  </w:comment>
  <w:comment w:id="230" w:author="Nicole" w:date="2019-12-07T12:14:00Z" w:initials="N">
    <w:p w14:paraId="7A95CA76" w14:textId="5FC2E864" w:rsidR="00F12CFC" w:rsidRDefault="00F12CFC">
      <w:pPr>
        <w:pStyle w:val="CommentText"/>
      </w:pPr>
      <w:r>
        <w:rPr>
          <w:rStyle w:val="CommentReference"/>
        </w:rPr>
        <w:annotationRef/>
      </w:r>
      <w:r>
        <w:t xml:space="preserve">Brian: </w:t>
      </w:r>
      <w:r w:rsidRPr="00B648A4">
        <w:t xml:space="preserve">Add more details or put this loner </w:t>
      </w:r>
      <w:proofErr w:type="spellStart"/>
      <w:r w:rsidRPr="00B648A4">
        <w:t>sentece</w:t>
      </w:r>
      <w:proofErr w:type="spellEnd"/>
      <w:r w:rsidRPr="00B648A4">
        <w:t xml:space="preserve"> with the previous paragraph</w:t>
      </w:r>
    </w:p>
  </w:comment>
  <w:comment w:id="231" w:author="Nicole" w:date="2019-12-07T12:14:00Z" w:initials="N">
    <w:p w14:paraId="535A364B" w14:textId="0C5A6F74" w:rsidR="00F12CFC" w:rsidRDefault="00F12CFC">
      <w:pPr>
        <w:pStyle w:val="CommentText"/>
      </w:pPr>
      <w:r>
        <w:rPr>
          <w:rStyle w:val="CommentReference"/>
        </w:rPr>
        <w:annotationRef/>
      </w:r>
      <w:r>
        <w:t>Brian: reef rugosity?</w:t>
      </w:r>
    </w:p>
  </w:comment>
  <w:comment w:id="232" w:author="Nicole" w:date="2019-12-07T12:15:00Z" w:initials="N">
    <w:p w14:paraId="047278CE" w14:textId="4FC74B12" w:rsidR="00F12CFC" w:rsidRDefault="00F12CFC">
      <w:pPr>
        <w:pStyle w:val="CommentText"/>
      </w:pPr>
      <w:r>
        <w:rPr>
          <w:rStyle w:val="CommentReference"/>
        </w:rPr>
        <w:annotationRef/>
      </w:r>
      <w:r>
        <w:t>Brian: end sentence here</w:t>
      </w:r>
    </w:p>
  </w:comment>
  <w:comment w:id="233" w:author="Nicole" w:date="2019-12-07T12:15:00Z" w:initials="N">
    <w:p w14:paraId="2B97C10A" w14:textId="4718C0F6" w:rsidR="00F12CFC" w:rsidRDefault="00F12CFC">
      <w:pPr>
        <w:pStyle w:val="CommentText"/>
      </w:pPr>
      <w:r>
        <w:rPr>
          <w:rStyle w:val="CommentReference"/>
        </w:rPr>
        <w:annotationRef/>
      </w:r>
      <w:r>
        <w:t xml:space="preserve">Brian: </w:t>
      </w:r>
      <w:r w:rsidRPr="00B648A4">
        <w:t>this is an odd non-sequitur. If you bring it up, you should probably say the results here as well.</w:t>
      </w:r>
    </w:p>
  </w:comment>
  <w:comment w:id="234" w:author="Nicole" w:date="2019-12-06T23:27:00Z" w:initials="N">
    <w:p w14:paraId="32559B9D" w14:textId="5F4237E4" w:rsidR="00F12CFC" w:rsidRDefault="00F12CFC">
      <w:pPr>
        <w:pStyle w:val="CommentText"/>
      </w:pPr>
      <w:r>
        <w:rPr>
          <w:rStyle w:val="CommentReference"/>
        </w:rPr>
        <w:annotationRef/>
      </w:r>
      <w:r>
        <w:t>Carlos: replace with “different”?</w:t>
      </w:r>
    </w:p>
  </w:comment>
  <w:comment w:id="235" w:author="Nicole" w:date="2019-12-07T12:15:00Z" w:initials="N">
    <w:p w14:paraId="1BAF7B2E" w14:textId="31D72AC1" w:rsidR="00F12CFC" w:rsidRDefault="00F12CFC">
      <w:pPr>
        <w:pStyle w:val="CommentText"/>
      </w:pPr>
      <w:r>
        <w:rPr>
          <w:rStyle w:val="CommentReference"/>
        </w:rPr>
        <w:annotationRef/>
      </w:r>
      <w:r>
        <w:t xml:space="preserve">Brian: </w:t>
      </w:r>
      <w:r w:rsidRPr="00B648A4">
        <w:t>Because you go into this in detail here, I would cut the previous mention of taxonomic resolution up above.</w:t>
      </w:r>
    </w:p>
  </w:comment>
  <w:comment w:id="236" w:author="Nicole" w:date="2019-12-06T23:28:00Z" w:initials="N">
    <w:p w14:paraId="0A670FEE" w14:textId="053E2AEB" w:rsidR="00F12CFC" w:rsidRDefault="00F12CFC">
      <w:pPr>
        <w:pStyle w:val="CommentText"/>
      </w:pPr>
      <w:r>
        <w:rPr>
          <w:rStyle w:val="CommentReference"/>
        </w:rPr>
        <w:annotationRef/>
      </w:r>
      <w:r>
        <w:t>Carlos: replace with “lowest”?</w:t>
      </w:r>
    </w:p>
  </w:comment>
  <w:comment w:id="237" w:author="Nicole" w:date="2019-12-06T23:28:00Z" w:initials="N">
    <w:p w14:paraId="3D0125A7" w14:textId="526BB754" w:rsidR="00F12CFC" w:rsidRDefault="00F12CFC">
      <w:pPr>
        <w:pStyle w:val="CommentText"/>
      </w:pPr>
      <w:r>
        <w:rPr>
          <w:rStyle w:val="CommentReference"/>
        </w:rPr>
        <w:annotationRef/>
      </w:r>
      <w:r>
        <w:t>Carlos: replace with “possible”</w:t>
      </w:r>
    </w:p>
  </w:comment>
  <w:comment w:id="238" w:author="Nicole" w:date="2019-12-07T12:16:00Z" w:initials="N">
    <w:p w14:paraId="26900076" w14:textId="1908EE5E" w:rsidR="00F12CFC" w:rsidRDefault="00F12CFC">
      <w:pPr>
        <w:pStyle w:val="CommentText"/>
      </w:pPr>
      <w:r>
        <w:rPr>
          <w:rStyle w:val="CommentReference"/>
        </w:rPr>
        <w:annotationRef/>
      </w:r>
      <w:r>
        <w:t xml:space="preserve">Brian: </w:t>
      </w:r>
      <w:r w:rsidRPr="00B648A4">
        <w:t>Cut "D.F</w:t>
      </w:r>
      <w:proofErr w:type="gramStart"/>
      <w:r w:rsidRPr="00B648A4">
        <w:t>.."</w:t>
      </w:r>
      <w:proofErr w:type="gramEnd"/>
      <w:r w:rsidRPr="00B648A4">
        <w:t>?</w:t>
      </w:r>
    </w:p>
  </w:comment>
  <w:comment w:id="239" w:author="Nicole" w:date="2019-12-11T13:18:00Z" w:initials="N">
    <w:p w14:paraId="0D0EDCD0" w14:textId="473A75BC" w:rsidR="00EB04EA" w:rsidRDefault="00EB04EA">
      <w:pPr>
        <w:pStyle w:val="CommentText"/>
      </w:pPr>
      <w:r>
        <w:rPr>
          <w:rStyle w:val="CommentReference"/>
        </w:rPr>
        <w:annotationRef/>
      </w:r>
      <w:r>
        <w:t>Nicole: This formatting style requires first initials to be listed if there are two or more authors with the same last name cited in the paper</w:t>
      </w:r>
    </w:p>
  </w:comment>
  <w:comment w:id="240" w:author="Nicole" w:date="2019-12-07T12:16:00Z" w:initials="N">
    <w:p w14:paraId="06AD3D3B" w14:textId="54B3DD64" w:rsidR="00F12CFC" w:rsidRDefault="00F12CFC">
      <w:pPr>
        <w:pStyle w:val="CommentText"/>
      </w:pPr>
      <w:r>
        <w:rPr>
          <w:rStyle w:val="CommentReference"/>
        </w:rPr>
        <w:annotationRef/>
      </w:r>
      <w:r>
        <w:t xml:space="preserve">Brian: </w:t>
      </w:r>
      <w:r w:rsidRPr="00B648A4">
        <w:t>1 and 2 could easily be combined into a simpler statement</w:t>
      </w:r>
    </w:p>
  </w:comment>
  <w:comment w:id="241" w:author="Nicole" w:date="2019-12-06T23:29:00Z" w:initials="N">
    <w:p w14:paraId="1074E37B" w14:textId="1A1481B7" w:rsidR="00F12CFC" w:rsidRDefault="00F12CFC">
      <w:pPr>
        <w:pStyle w:val="CommentText"/>
      </w:pPr>
      <w:r>
        <w:rPr>
          <w:rStyle w:val="CommentReference"/>
        </w:rPr>
        <w:annotationRef/>
      </w:r>
      <w:r>
        <w:t>Carlos: delete</w:t>
      </w:r>
    </w:p>
  </w:comment>
  <w:comment w:id="243" w:author="Nicole" w:date="2019-12-07T12:17:00Z" w:initials="N">
    <w:p w14:paraId="13412AB6" w14:textId="74F5B00C" w:rsidR="00F12CFC" w:rsidRDefault="00F12CFC">
      <w:pPr>
        <w:pStyle w:val="CommentText"/>
      </w:pPr>
      <w:r>
        <w:rPr>
          <w:rStyle w:val="CommentReference"/>
        </w:rPr>
        <w:annotationRef/>
      </w:r>
      <w:r>
        <w:t xml:space="preserve">Brian: </w:t>
      </w:r>
      <w:r w:rsidRPr="00B648A4">
        <w:t xml:space="preserve">It does obfuscate the meaning of the modeled relationship between surrogate and target. I would suggest bring this up in the discussion and suggest possible issues that it may be cause. </w:t>
      </w:r>
      <w:proofErr w:type="gramStart"/>
      <w:r w:rsidRPr="00B648A4">
        <w:t>could</w:t>
      </w:r>
      <w:proofErr w:type="gramEnd"/>
      <w:r w:rsidRPr="00B648A4">
        <w:t xml:space="preserve"> use a "limitations" section. Instead of writing it off here, maybe point the reader to the discussion.</w:t>
      </w:r>
    </w:p>
  </w:comment>
  <w:comment w:id="242" w:author="Nicole" w:date="2019-12-06T23:15:00Z" w:initials="N">
    <w:p w14:paraId="3D112042" w14:textId="491F4117" w:rsidR="00F12CFC" w:rsidRDefault="00F12CFC">
      <w:pPr>
        <w:pStyle w:val="CommentText"/>
      </w:pPr>
      <w:r>
        <w:rPr>
          <w:rStyle w:val="CommentReference"/>
        </w:rPr>
        <w:annotationRef/>
      </w:r>
      <w:r>
        <w:t>Carlos: A bit unclear</w:t>
      </w:r>
    </w:p>
  </w:comment>
  <w:comment w:id="246" w:author="Nicole" w:date="2019-12-07T12:17:00Z" w:initials="N">
    <w:p w14:paraId="106FB61F" w14:textId="6CCEB6B9" w:rsidR="00F12CFC" w:rsidRDefault="00F12CFC">
      <w:pPr>
        <w:pStyle w:val="CommentText"/>
      </w:pP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t>
      </w:r>
      <w:proofErr w:type="gramStart"/>
      <w:r w:rsidRPr="00B648A4">
        <w:t>what</w:t>
      </w:r>
      <w:proofErr w:type="gramEnd"/>
      <w:r w:rsidRPr="00B648A4">
        <w:t xml:space="preserve"> can actually be done? How do you connect monitoring to conservation actions?</w:t>
      </w:r>
    </w:p>
  </w:comment>
  <w:comment w:id="245" w:author="Nicole" w:date="2019-12-06T23:16:00Z" w:initials="N">
    <w:p w14:paraId="4F10EE97" w14:textId="3EC27940" w:rsidR="00F12CFC" w:rsidRDefault="00F12CFC">
      <w:pPr>
        <w:pStyle w:val="CommentText"/>
      </w:pPr>
      <w:r>
        <w:rPr>
          <w:rStyle w:val="CommentReference"/>
        </w:rPr>
        <w:annotationRef/>
      </w:r>
      <w:r>
        <w:t>Carlos: unclear</w:t>
      </w:r>
    </w:p>
  </w:comment>
  <w:comment w:id="247" w:author="Nicole" w:date="2019-12-07T12:18:00Z" w:initials="N">
    <w:p w14:paraId="201F4B81" w14:textId="77777777" w:rsidR="00F12CFC" w:rsidRDefault="00F12CFC" w:rsidP="00B648A4">
      <w:pPr>
        <w:pStyle w:val="CommentText"/>
      </w:pPr>
      <w:r>
        <w:rPr>
          <w:rStyle w:val="CommentReference"/>
        </w:rPr>
        <w:annotationRef/>
      </w:r>
      <w:r>
        <w:t>Brian: Your audience is not going to understand this.</w:t>
      </w:r>
    </w:p>
    <w:p w14:paraId="6BA05E6A" w14:textId="77777777" w:rsidR="00F12CFC" w:rsidRDefault="00F12CFC" w:rsidP="00B648A4">
      <w:pPr>
        <w:pStyle w:val="CommentText"/>
      </w:pPr>
    </w:p>
    <w:p w14:paraId="5144CC18" w14:textId="0252FE73" w:rsidR="00F12CFC" w:rsidRDefault="00F12CFC" w:rsidP="00B648A4">
      <w:pPr>
        <w:pStyle w:val="CommentText"/>
      </w:pPr>
      <w:r>
        <w:t>Instead, something that begins,</w:t>
      </w:r>
    </w:p>
  </w:comment>
  <w:comment w:id="248" w:author="Nicole" w:date="2019-12-07T12:18:00Z" w:initials="N">
    <w:p w14:paraId="44F83182" w14:textId="3360B6F2" w:rsidR="00F12CFC" w:rsidRDefault="00F12CFC">
      <w:pPr>
        <w:pStyle w:val="CommentText"/>
      </w:pPr>
      <w:r>
        <w:rPr>
          <w:rStyle w:val="CommentReference"/>
        </w:rPr>
        <w:annotationRef/>
      </w:r>
      <w:r>
        <w:t xml:space="preserve">Brian: </w:t>
      </w:r>
      <w:r w:rsidRPr="00B648A4">
        <w:t xml:space="preserve">in the R </w:t>
      </w:r>
      <w:proofErr w:type="spellStart"/>
      <w:r w:rsidRPr="00B648A4">
        <w:t>statisical</w:t>
      </w:r>
      <w:proofErr w:type="spellEnd"/>
      <w:r w:rsidRPr="00B648A4">
        <w:t xml:space="preserve"> programming language (</w:t>
      </w:r>
      <w:proofErr w:type="spellStart"/>
      <w:r w:rsidRPr="00B648A4">
        <w:t>citaiton</w:t>
      </w:r>
      <w:proofErr w:type="spellEnd"/>
      <w:r w:rsidRPr="00B648A4">
        <w:t>)</w:t>
      </w:r>
    </w:p>
  </w:comment>
  <w:comment w:id="249" w:author="Nicole" w:date="2019-12-07T12:19:00Z" w:initials="N">
    <w:p w14:paraId="75008CEE" w14:textId="77777777" w:rsidR="00F12CFC" w:rsidRDefault="00F12CFC" w:rsidP="00B648A4">
      <w:pPr>
        <w:pStyle w:val="CommentText"/>
      </w:pPr>
      <w:r>
        <w:rPr>
          <w:rStyle w:val="CommentReference"/>
        </w:rPr>
        <w:annotationRef/>
      </w:r>
      <w:r>
        <w:t xml:space="preserve">Brian: All models include the parameter, theta, which accounts for </w:t>
      </w:r>
      <w:proofErr w:type="spellStart"/>
      <w:r>
        <w:t>overdispersion</w:t>
      </w:r>
      <w:proofErr w:type="spellEnd"/>
      <w:r>
        <w:t>.</w:t>
      </w:r>
    </w:p>
    <w:p w14:paraId="312B6ADE" w14:textId="77777777" w:rsidR="00F12CFC" w:rsidRDefault="00F12CFC" w:rsidP="00B648A4">
      <w:pPr>
        <w:pStyle w:val="CommentText"/>
      </w:pPr>
    </w:p>
    <w:p w14:paraId="205736BC" w14:textId="69AF8968" w:rsidR="00F12CFC" w:rsidRDefault="00F12CFC" w:rsidP="00B648A4">
      <w:pPr>
        <w:pStyle w:val="CommentText"/>
      </w:pPr>
      <w:proofErr w:type="gramStart"/>
      <w:r>
        <w:t>also</w:t>
      </w:r>
      <w:proofErr w:type="gramEnd"/>
      <w:r>
        <w:t xml:space="preserve">- use </w:t>
      </w:r>
      <w:proofErr w:type="spellStart"/>
      <w:r>
        <w:t>greek</w:t>
      </w:r>
      <w:proofErr w:type="spellEnd"/>
      <w:r>
        <w:t xml:space="preserve"> symbol for theta.</w:t>
      </w:r>
    </w:p>
  </w:comment>
  <w:comment w:id="250" w:author="Nicole" w:date="2019-12-07T12:19:00Z" w:initials="N">
    <w:p w14:paraId="0E3754EB" w14:textId="2CC1467F" w:rsidR="00F12CFC" w:rsidRDefault="00F12CFC">
      <w:pPr>
        <w:pStyle w:val="CommentText"/>
      </w:pPr>
      <w:r>
        <w:rPr>
          <w:rStyle w:val="CommentReference"/>
        </w:rPr>
        <w:annotationRef/>
      </w:r>
      <w:r>
        <w:t xml:space="preserve">Brian: </w:t>
      </w:r>
      <w:r w:rsidRPr="00B648A4">
        <w:t xml:space="preserve">how was this assessed? </w:t>
      </w:r>
      <w:proofErr w:type="gramStart"/>
      <w:r w:rsidRPr="00B648A4">
        <w:t>graphically</w:t>
      </w:r>
      <w:proofErr w:type="gramEnd"/>
      <w:r w:rsidRPr="00B648A4">
        <w:t xml:space="preserve">? </w:t>
      </w:r>
      <w:proofErr w:type="gramStart"/>
      <w:r w:rsidRPr="00B648A4">
        <w:t>if</w:t>
      </w:r>
      <w:proofErr w:type="gramEnd"/>
      <w:r w:rsidRPr="00B648A4">
        <w:t xml:space="preserve"> so, state that. Which models? </w:t>
      </w:r>
      <w:proofErr w:type="gramStart"/>
      <w:r w:rsidRPr="00B648A4">
        <w:t>you</w:t>
      </w:r>
      <w:proofErr w:type="gramEnd"/>
      <w:r w:rsidRPr="00B648A4">
        <w:t xml:space="preserve"> did this for all models?</w:t>
      </w:r>
    </w:p>
  </w:comment>
  <w:comment w:id="251" w:author="Nicole" w:date="2019-12-07T12:20:00Z" w:initials="N">
    <w:p w14:paraId="0DBA46B0" w14:textId="3A510F91" w:rsidR="00F12CFC" w:rsidRDefault="00F12CFC">
      <w:pPr>
        <w:pStyle w:val="CommentText"/>
      </w:pPr>
      <w:r>
        <w:rPr>
          <w:rStyle w:val="CommentReference"/>
        </w:rPr>
        <w:annotationRef/>
      </w:r>
      <w:r>
        <w:t xml:space="preserve">Brian: </w:t>
      </w:r>
      <w:r w:rsidRPr="00B648A4">
        <w:t xml:space="preserve">refrain from citing an R package when you are referencing a method. Cite the methods/stats paper that best suits. In this case it could be </w:t>
      </w:r>
      <w:proofErr w:type="spellStart"/>
      <w:r w:rsidRPr="00B648A4">
        <w:t>Akaike's</w:t>
      </w:r>
      <w:proofErr w:type="spellEnd"/>
      <w:r w:rsidRPr="00B648A4">
        <w:t xml:space="preserve"> original work (there are a few too choose) or the Burnham and Anderson 2002 book.</w:t>
      </w:r>
    </w:p>
  </w:comment>
  <w:comment w:id="252" w:author="Nicole" w:date="2019-12-07T12:20:00Z" w:initials="N">
    <w:p w14:paraId="6E3D478D" w14:textId="77777777" w:rsidR="00F12CFC" w:rsidRDefault="00F12CFC" w:rsidP="00CE687F">
      <w:pPr>
        <w:pStyle w:val="CommentText"/>
      </w:pPr>
      <w:r>
        <w:rPr>
          <w:rStyle w:val="CommentReference"/>
        </w:rPr>
        <w:annotationRef/>
      </w:r>
      <w:r>
        <w:t xml:space="preserve">Brian: We considered the most supported models to be those within 2 </w:t>
      </w:r>
      <w:proofErr w:type="spellStart"/>
      <w:r>
        <w:t>AICc</w:t>
      </w:r>
      <w:proofErr w:type="spellEnd"/>
      <w:r>
        <w:t xml:space="preserve"> units of the most parsimonious model.</w:t>
      </w:r>
    </w:p>
    <w:p w14:paraId="3FEEE2D6" w14:textId="77777777" w:rsidR="00F12CFC" w:rsidRDefault="00F12CFC" w:rsidP="00CE687F">
      <w:pPr>
        <w:pStyle w:val="CommentText"/>
      </w:pPr>
    </w:p>
    <w:p w14:paraId="1C000382" w14:textId="4A80F3E6" w:rsidR="00F12CFC" w:rsidRDefault="00F12CFC" w:rsidP="00CE687F">
      <w:pPr>
        <w:pStyle w:val="CommentText"/>
      </w:pPr>
      <w:r>
        <w:t xml:space="preserve">Why use 50% </w:t>
      </w:r>
      <w:proofErr w:type="spellStart"/>
      <w:r>
        <w:t>Aic</w:t>
      </w:r>
      <w:proofErr w:type="spellEnd"/>
      <w:r>
        <w:t xml:space="preserve"> weight cut off? Does this thresholding matter for how you discuss the results?</w:t>
      </w:r>
    </w:p>
  </w:comment>
  <w:comment w:id="253" w:author="Nicole" w:date="2019-12-07T12:21:00Z" w:initials="N">
    <w:p w14:paraId="50199552" w14:textId="64BE8830" w:rsidR="00F12CFC" w:rsidRDefault="00F12CFC">
      <w:pPr>
        <w:pStyle w:val="CommentText"/>
      </w:pPr>
      <w:r>
        <w:rPr>
          <w:rStyle w:val="CommentReference"/>
        </w:rPr>
        <w:annotationRef/>
      </w:r>
      <w:r>
        <w:t xml:space="preserve">Brian: </w:t>
      </w:r>
      <w:r w:rsidRPr="00CE687F">
        <w:t xml:space="preserve">Rephrase.... "We used </w:t>
      </w:r>
      <w:proofErr w:type="spellStart"/>
      <w:r w:rsidRPr="00CE687F">
        <w:t>Nagelkerke's</w:t>
      </w:r>
      <w:proofErr w:type="spellEnd"/>
      <w:r w:rsidRPr="00CE687F">
        <w:t xml:space="preserve"> </w:t>
      </w:r>
      <w:proofErr w:type="spellStart"/>
      <w:r w:rsidRPr="00CE687F">
        <w:t>psuedo</w:t>
      </w:r>
      <w:proofErr w:type="spellEnd"/>
      <w:r w:rsidRPr="00CE687F">
        <w:t>-r-squared because....</w:t>
      </w:r>
      <w:proofErr w:type="gramStart"/>
      <w:r w:rsidRPr="00CE687F">
        <w:t>".</w:t>
      </w:r>
      <w:proofErr w:type="gramEnd"/>
    </w:p>
  </w:comment>
  <w:comment w:id="254" w:author="Nicole" w:date="2019-12-07T12:21:00Z" w:initials="N">
    <w:p w14:paraId="7C7B8435" w14:textId="41C27D08" w:rsidR="00F12CFC" w:rsidRDefault="00F12CFC">
      <w:pPr>
        <w:pStyle w:val="CommentText"/>
      </w:pPr>
      <w:r>
        <w:rPr>
          <w:rStyle w:val="CommentReference"/>
        </w:rPr>
        <w:annotationRef/>
      </w:r>
      <w:r>
        <w:t>Brian: huh?</w:t>
      </w:r>
    </w:p>
  </w:comment>
  <w:comment w:id="255" w:author="Nicole" w:date="2019-12-07T12:22:00Z" w:initials="N">
    <w:p w14:paraId="1F1785F2" w14:textId="30B9036A" w:rsidR="00F12CFC" w:rsidRDefault="00F12CFC">
      <w:pPr>
        <w:pStyle w:val="CommentText"/>
      </w:pPr>
      <w:r>
        <w:rPr>
          <w:rStyle w:val="CommentReference"/>
        </w:rPr>
        <w:annotationRef/>
      </w:r>
      <w:r>
        <w:t xml:space="preserve">Brian: </w:t>
      </w:r>
      <w:r w:rsidRPr="00CE687F">
        <w:t>to account for temporal and spatial variation across sites.</w:t>
      </w:r>
    </w:p>
  </w:comment>
  <w:comment w:id="256" w:author="Nicole" w:date="2019-12-07T12:22:00Z" w:initials="N">
    <w:p w14:paraId="5D437D9C" w14:textId="07428C93" w:rsidR="00F12CFC" w:rsidRDefault="00F12CFC">
      <w:pPr>
        <w:pStyle w:val="CommentText"/>
      </w:pPr>
      <w:r>
        <w:rPr>
          <w:rStyle w:val="CommentReference"/>
        </w:rPr>
        <w:annotationRef/>
      </w:r>
      <w:r>
        <w:t xml:space="preserve">Brian: </w:t>
      </w:r>
      <w:r w:rsidRPr="00CE687F">
        <w:t xml:space="preserve">Are you defining a variable name for site? Need to make this more clear with formatting or rewording and putting site in </w:t>
      </w:r>
      <w:proofErr w:type="spellStart"/>
      <w:r w:rsidRPr="00CE687F">
        <w:t>parantheses</w:t>
      </w:r>
      <w:proofErr w:type="spellEnd"/>
      <w:r w:rsidRPr="00CE687F">
        <w:t>.</w:t>
      </w:r>
    </w:p>
  </w:comment>
  <w:comment w:id="257" w:author="Nicole" w:date="2019-12-07T12:23:00Z" w:initials="N">
    <w:p w14:paraId="44C4CBA1" w14:textId="6E0B3D8A" w:rsidR="00F12CFC" w:rsidRDefault="00F12CFC">
      <w:pPr>
        <w:pStyle w:val="CommentText"/>
      </w:pPr>
      <w:r>
        <w:rPr>
          <w:rStyle w:val="CommentReference"/>
        </w:rPr>
        <w:annotationRef/>
      </w:r>
      <w:r>
        <w:t xml:space="preserve">Brian: </w:t>
      </w:r>
      <w:r w:rsidRPr="00CE687F">
        <w:t>year is a variable? Make this more clear.</w:t>
      </w:r>
    </w:p>
  </w:comment>
  <w:comment w:id="258" w:author="Nicole" w:date="2019-12-07T12:23:00Z" w:initials="N">
    <w:p w14:paraId="4044BF6F" w14:textId="66411877" w:rsidR="00F12CFC" w:rsidRDefault="00F12CFC">
      <w:pPr>
        <w:pStyle w:val="CommentText"/>
      </w:pPr>
      <w:r>
        <w:rPr>
          <w:rStyle w:val="CommentReference"/>
        </w:rPr>
        <w:annotationRef/>
      </w:r>
      <w:r>
        <w:t>Brian: linear trend</w:t>
      </w:r>
    </w:p>
  </w:comment>
  <w:comment w:id="259" w:author="Nicole" w:date="2019-12-07T12:23:00Z" w:initials="N">
    <w:p w14:paraId="6A547E5F" w14:textId="1B1B7B56" w:rsidR="00F12CFC" w:rsidRDefault="00F12CFC">
      <w:pPr>
        <w:pStyle w:val="CommentText"/>
      </w:pPr>
      <w:r>
        <w:rPr>
          <w:rStyle w:val="CommentReference"/>
        </w:rPr>
        <w:annotationRef/>
      </w:r>
      <w:r>
        <w:t xml:space="preserve">Brian: </w:t>
      </w:r>
      <w:r w:rsidRPr="00CE687F">
        <w:t>again, make it clear what is a variable.</w:t>
      </w:r>
    </w:p>
  </w:comment>
  <w:comment w:id="260" w:author="Nicole" w:date="2019-12-07T12:24:00Z" w:initials="N">
    <w:p w14:paraId="594CDA7A" w14:textId="77777777" w:rsidR="00F12CFC" w:rsidRDefault="00F12CFC" w:rsidP="00CE687F">
      <w:pPr>
        <w:pStyle w:val="CommentText"/>
      </w:pPr>
      <w:r>
        <w:rPr>
          <w:rStyle w:val="CommentReference"/>
        </w:rPr>
        <w:annotationRef/>
      </w:r>
      <w:r>
        <w:t>Brian: Why define an arbitrary cut off? Instead just focus on the most parsimonious models as those with the most weight.</w:t>
      </w:r>
    </w:p>
    <w:p w14:paraId="74666FCE" w14:textId="77777777" w:rsidR="00F12CFC" w:rsidRDefault="00F12CFC" w:rsidP="00CE687F">
      <w:pPr>
        <w:pStyle w:val="CommentText"/>
      </w:pPr>
    </w:p>
    <w:p w14:paraId="085742B9" w14:textId="18DC2AD9" w:rsidR="00F12CFC" w:rsidRDefault="00F12CFC" w:rsidP="00CE687F">
      <w:pPr>
        <w:pStyle w:val="CommentText"/>
      </w:pPr>
      <w:r>
        <w:t>It doesn't seem like you actually use these cutoffs for any purpose in the results.</w:t>
      </w:r>
    </w:p>
  </w:comment>
  <w:comment w:id="261" w:author="Nicole" w:date="2019-12-07T12:24:00Z" w:initials="N">
    <w:p w14:paraId="516487CB" w14:textId="1E72440D" w:rsidR="00F12CFC" w:rsidRDefault="00F12CFC">
      <w:pPr>
        <w:pStyle w:val="CommentText"/>
      </w:pPr>
      <w:r>
        <w:rPr>
          <w:rStyle w:val="CommentReference"/>
        </w:rPr>
        <w:annotationRef/>
      </w:r>
      <w:r>
        <w:t>Brian: Should provide the version used.</w:t>
      </w:r>
    </w:p>
  </w:comment>
  <w:comment w:id="264" w:author="Nicole" w:date="2019-12-06T23:13:00Z" w:initials="N">
    <w:p w14:paraId="41A3639F" w14:textId="2B787EBE" w:rsidR="00F12CFC" w:rsidRDefault="00F12CFC">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266" w:author="Nicole" w:date="2019-12-07T12:37:00Z" w:initials="N">
    <w:p w14:paraId="752253B2" w14:textId="44039EC6" w:rsidR="00F12CFC" w:rsidRDefault="00F12CFC">
      <w:pPr>
        <w:pStyle w:val="CommentText"/>
      </w:pPr>
      <w:r>
        <w:rPr>
          <w:rStyle w:val="CommentReference"/>
        </w:rPr>
        <w:annotationRef/>
      </w:r>
      <w:r>
        <w:t>Rachel: present as a figure/table because numbers are difficult to read</w:t>
      </w:r>
    </w:p>
  </w:comment>
  <w:comment w:id="268" w:author="Nicole" w:date="2019-12-07T12:25:00Z" w:initials="N">
    <w:p w14:paraId="20A96404" w14:textId="466026F7" w:rsidR="00F12CFC" w:rsidRDefault="00F12CFC">
      <w:pPr>
        <w:pStyle w:val="CommentText"/>
      </w:pPr>
      <w:r>
        <w:rPr>
          <w:rStyle w:val="CommentReference"/>
        </w:rPr>
        <w:annotationRef/>
      </w:r>
      <w:r>
        <w:t>Brian: for all these parentheticals add the standard deviation</w:t>
      </w:r>
    </w:p>
  </w:comment>
  <w:comment w:id="269" w:author="Nicole" w:date="2019-12-07T12:39:00Z" w:initials="N">
    <w:p w14:paraId="59EEE04E" w14:textId="37C7611D" w:rsidR="00F12CFC" w:rsidRDefault="00F12CFC">
      <w:pPr>
        <w:pStyle w:val="CommentText"/>
      </w:pPr>
      <w:r>
        <w:rPr>
          <w:rStyle w:val="CommentReference"/>
        </w:rPr>
        <w:annotationRef/>
      </w:r>
      <w:r>
        <w:t>Rachel: provide stats (p-values); what are biological conclusions from such low r-squared</w:t>
      </w:r>
      <w:proofErr w:type="gramStart"/>
      <w:r>
        <w:t>?;</w:t>
      </w:r>
      <w:proofErr w:type="gramEnd"/>
      <w:r>
        <w:t xml:space="preserve"> move A3 and A4 to main body</w:t>
      </w:r>
    </w:p>
  </w:comment>
  <w:comment w:id="270" w:author="Nicole" w:date="2019-12-07T12:40:00Z" w:initials="N">
    <w:p w14:paraId="76E562C9" w14:textId="0E0948FA" w:rsidR="00F12CFC" w:rsidRDefault="00F12CFC" w:rsidP="00B42DAD">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271" w:author="Nicole" w:date="2019-12-06T23:07:00Z" w:initials="N">
    <w:p w14:paraId="601D160B" w14:textId="0F026762" w:rsidR="00F12CFC" w:rsidRDefault="00F12CFC">
      <w:pPr>
        <w:pStyle w:val="CommentText"/>
      </w:pPr>
      <w:r>
        <w:rPr>
          <w:rStyle w:val="CommentReference"/>
        </w:rPr>
        <w:annotationRef/>
      </w:r>
      <w:proofErr w:type="spellStart"/>
      <w:r>
        <w:t>Gavino</w:t>
      </w:r>
      <w:proofErr w:type="spellEnd"/>
      <w:r>
        <w:t xml:space="preserve">: Fix the language. I cannot recall if you use the word "independent" instead of "uncorrelated" in the thesis, but you did on your presentation. Correct the part where you say that the AIC is a measure of parsimony. That is not accurate. AIC, </w:t>
      </w:r>
      <w:proofErr w:type="spellStart"/>
      <w:r>
        <w:t>AICc</w:t>
      </w:r>
      <w:proofErr w:type="spellEnd"/>
      <w:r>
        <w:t xml:space="preserve"> and BIC are model selection criteria that help selecting the most parsimonious model among those that fit well the data. In some cases you were comparing models with good fit and models with bad fit, with the same number of parameters. In that case it does not make sense to talk about parsimony, rather quality of fit.</w:t>
      </w:r>
    </w:p>
  </w:comment>
  <w:comment w:id="272" w:author="Nicole" w:date="2019-12-06T23:16:00Z" w:initials="N">
    <w:p w14:paraId="45B25EF9" w14:textId="0C86F178" w:rsidR="00F12CFC" w:rsidRDefault="00F12CFC">
      <w:pPr>
        <w:pStyle w:val="CommentText"/>
      </w:pPr>
      <w:r>
        <w:rPr>
          <w:rStyle w:val="CommentReference"/>
        </w:rPr>
        <w:annotationRef/>
      </w:r>
      <w:r>
        <w:t>Carlos: Negatively correlated does not mean it is independent, unclear</w:t>
      </w:r>
    </w:p>
  </w:comment>
  <w:comment w:id="273" w:author="Nicole" w:date="2019-12-06T23:17:00Z" w:initials="N">
    <w:p w14:paraId="2FEA37A7" w14:textId="530E8651" w:rsidR="00F12CFC" w:rsidRDefault="00F12CFC" w:rsidP="00256595">
      <w:pPr>
        <w:pStyle w:val="CommentText"/>
      </w:pPr>
      <w:r>
        <w:rPr>
          <w:rStyle w:val="CommentReference"/>
        </w:rPr>
        <w:annotationRef/>
      </w:r>
      <w:r>
        <w:t xml:space="preserve">Carlos: </w:t>
      </w:r>
      <w:r>
        <w:rPr>
          <w:rStyle w:val="CommentReference"/>
        </w:rPr>
        <w:annotationRef/>
      </w:r>
      <w:r>
        <w:t>You may add the p-values to the figures</w:t>
      </w:r>
    </w:p>
  </w:comment>
  <w:comment w:id="274" w:author="Nicole" w:date="2019-12-06T23:17:00Z" w:initials="N">
    <w:p w14:paraId="12D47874" w14:textId="6222A3E9" w:rsidR="00F12CFC" w:rsidRDefault="00F12CFC" w:rsidP="00256595">
      <w:pPr>
        <w:pStyle w:val="CommentText"/>
      </w:pPr>
      <w:r>
        <w:rPr>
          <w:rStyle w:val="CommentReference"/>
        </w:rPr>
        <w:annotationRef/>
      </w:r>
      <w:r>
        <w:rPr>
          <w:rStyle w:val="CommentReference"/>
        </w:rPr>
        <w:annotationRef/>
      </w:r>
      <w:r>
        <w:t xml:space="preserve">Carlos: </w:t>
      </w:r>
      <w:r>
        <w:rPr>
          <w:rStyle w:val="CommentReference"/>
        </w:rPr>
        <w:annotationRef/>
      </w:r>
      <w:r>
        <w:t>You may add the p-values to the figures</w:t>
      </w:r>
    </w:p>
  </w:comment>
  <w:comment w:id="277" w:author="Nicole" w:date="2019-12-07T12:26:00Z" w:initials="N">
    <w:p w14:paraId="7D128461" w14:textId="77777777" w:rsidR="00F12CFC" w:rsidRDefault="00F12CFC" w:rsidP="00CE687F">
      <w:pPr>
        <w:pStyle w:val="CommentText"/>
      </w:pPr>
      <w:r>
        <w:rPr>
          <w:rStyle w:val="CommentReference"/>
        </w:rPr>
        <w:annotationRef/>
      </w:r>
      <w:r>
        <w:t>Brian: why no intercept only model to represent the null (no effect)?</w:t>
      </w:r>
    </w:p>
    <w:p w14:paraId="4A6D7041" w14:textId="77777777" w:rsidR="00F12CFC" w:rsidRDefault="00F12CFC" w:rsidP="00CE687F">
      <w:pPr>
        <w:pStyle w:val="CommentText"/>
      </w:pPr>
    </w:p>
    <w:p w14:paraId="0124AC42" w14:textId="6378408F" w:rsidR="00F12CFC" w:rsidRDefault="00F12CFC" w:rsidP="00CE687F">
      <w:pPr>
        <w:pStyle w:val="CommentText"/>
      </w:pPr>
      <w:r>
        <w:t>This would help clarify if any surrogate does better than a null model.</w:t>
      </w:r>
    </w:p>
  </w:comment>
  <w:comment w:id="279" w:author="Nicole" w:date="2019-12-07T12:26:00Z" w:initials="N">
    <w:p w14:paraId="17518AB7" w14:textId="5F5273FA" w:rsidR="00F12CFC" w:rsidRDefault="00F12CFC">
      <w:pPr>
        <w:pStyle w:val="CommentText"/>
      </w:pPr>
      <w:r>
        <w:rPr>
          <w:rStyle w:val="CommentReference"/>
        </w:rPr>
        <w:annotationRef/>
      </w:r>
      <w:r>
        <w:t xml:space="preserve">Brian: </w:t>
      </w:r>
      <w:r w:rsidRPr="00CE687F">
        <w:t>even more so, all models with any AIC weight included the variable "year".</w:t>
      </w:r>
    </w:p>
  </w:comment>
  <w:comment w:id="280" w:author="Nicole" w:date="2019-12-07T12:27:00Z" w:initials="N">
    <w:p w14:paraId="5EDB7706" w14:textId="0B9208AF" w:rsidR="00F12CFC" w:rsidRDefault="00F12CFC">
      <w:pPr>
        <w:pStyle w:val="CommentText"/>
      </w:pPr>
      <w:r>
        <w:rPr>
          <w:rStyle w:val="CommentReference"/>
        </w:rPr>
        <w:annotationRef/>
      </w:r>
      <w:r>
        <w:t xml:space="preserve">Brian: </w:t>
      </w:r>
      <w:r w:rsidRPr="00CE687F">
        <w:t>be specific. Not stable throughout the study period of X number of years.</w:t>
      </w:r>
    </w:p>
  </w:comment>
  <w:comment w:id="281" w:author="Nicole" w:date="2019-12-07T12:27:00Z" w:initials="N">
    <w:p w14:paraId="7C63EBAD" w14:textId="22BFEC29" w:rsidR="00F12CFC" w:rsidRDefault="00F12CFC">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282" w:author="Nicole" w:date="2019-12-06T23:18:00Z" w:initials="N">
    <w:p w14:paraId="65F71495" w14:textId="4BCB6475" w:rsidR="00F12CFC" w:rsidRDefault="00F12CFC">
      <w:pPr>
        <w:pStyle w:val="CommentText"/>
      </w:pPr>
      <w:r>
        <w:rPr>
          <w:rStyle w:val="CommentReference"/>
        </w:rPr>
        <w:annotationRef/>
      </w:r>
      <w:r>
        <w:t>Carlos: unclear</w:t>
      </w:r>
    </w:p>
  </w:comment>
  <w:comment w:id="283" w:author="Nicole" w:date="2019-12-07T12:42:00Z" w:initials="N">
    <w:p w14:paraId="15415A64" w14:textId="11519538" w:rsidR="00F12CFC" w:rsidRDefault="00F12CFC">
      <w:pPr>
        <w:pStyle w:val="CommentText"/>
      </w:pPr>
      <w:r>
        <w:rPr>
          <w:rStyle w:val="CommentReference"/>
        </w:rPr>
        <w:annotationRef/>
      </w:r>
      <w:r>
        <w:t>Nicole: For % coral cover &lt;20% I calculated average sponge richness to be 21.6 from 1993-2007 and 24.7 from 2008-2018</w:t>
      </w:r>
    </w:p>
  </w:comment>
  <w:comment w:id="284" w:author="Nicole" w:date="2019-12-07T12:48:00Z" w:initials="N">
    <w:p w14:paraId="4EA98936" w14:textId="282051D0" w:rsidR="00F12CFC" w:rsidRDefault="00F12CFC">
      <w:pPr>
        <w:pStyle w:val="CommentText"/>
      </w:pPr>
      <w:r>
        <w:rPr>
          <w:rStyle w:val="CommentReference"/>
        </w:rPr>
        <w:annotationRef/>
      </w:r>
      <w:r>
        <w:t>Rachel: you say variations in fish richness not explained by rugosity alone BUT sites are distinct by rugosity. If this was the major correlate, site wouldn’t matter, if site matters, it limits your predictive ability</w:t>
      </w:r>
    </w:p>
  </w:comment>
  <w:comment w:id="285" w:author="Nicole" w:date="2019-12-07T12:28:00Z" w:initials="N">
    <w:p w14:paraId="37D3B3B1" w14:textId="73832266" w:rsidR="00F12CFC" w:rsidRDefault="00F12CFC">
      <w:pPr>
        <w:pStyle w:val="CommentText"/>
      </w:pPr>
      <w:r>
        <w:rPr>
          <w:rStyle w:val="CommentReference"/>
        </w:rPr>
        <w:annotationRef/>
      </w:r>
      <w:r>
        <w:t xml:space="preserve">Brian: </w:t>
      </w:r>
      <w:r w:rsidRPr="00CE687F">
        <w:t xml:space="preserve">rewrite. </w:t>
      </w:r>
      <w:proofErr w:type="gramStart"/>
      <w:r w:rsidRPr="00CE687F">
        <w:t>rephrase</w:t>
      </w:r>
      <w:proofErr w:type="gramEnd"/>
      <w:r w:rsidRPr="00CE687F">
        <w:t xml:space="preserve"> in terms of the change of effect, not the position on a graph.</w:t>
      </w:r>
    </w:p>
  </w:comment>
  <w:comment w:id="286" w:author="Nicole" w:date="2019-12-07T12:28:00Z" w:initials="N">
    <w:p w14:paraId="08CB8FDB" w14:textId="072CE058" w:rsidR="00F12CFC" w:rsidRDefault="00F12CFC">
      <w:pPr>
        <w:pStyle w:val="CommentText"/>
      </w:pPr>
      <w:r>
        <w:rPr>
          <w:rStyle w:val="CommentReference"/>
        </w:rPr>
        <w:annotationRef/>
      </w:r>
      <w:r>
        <w:t>Brian: this is a tough sentence to read</w:t>
      </w:r>
    </w:p>
  </w:comment>
  <w:comment w:id="289" w:author="Nicole" w:date="2019-12-06T23:13:00Z" w:initials="N">
    <w:p w14:paraId="43B6E11A" w14:textId="17B262C0" w:rsidR="00F12CFC" w:rsidRDefault="00F12CFC">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290" w:author="Nicole" w:date="2019-12-07T12:28:00Z" w:initials="N">
    <w:p w14:paraId="5FA731AF" w14:textId="19D9A0B8" w:rsidR="00F12CFC" w:rsidRDefault="00F12CFC">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291" w:author="Nicole" w:date="2019-11-20T05:17:00Z" w:initials="N">
    <w:p w14:paraId="7A99DDE6" w14:textId="02E046C3" w:rsidR="00F12CFC" w:rsidRDefault="00F12CFC"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293" w:author="Nicole" w:date="2019-12-07T12:29:00Z" w:initials="N">
    <w:p w14:paraId="4CF76785" w14:textId="6504B439" w:rsidR="00F12CFC" w:rsidRDefault="00F12CFC">
      <w:pPr>
        <w:pStyle w:val="CommentText"/>
      </w:pPr>
      <w:r>
        <w:rPr>
          <w:rStyle w:val="CommentReference"/>
        </w:rPr>
        <w:annotationRef/>
      </w:r>
      <w:r>
        <w:t>Brian: why line break here?</w:t>
      </w:r>
    </w:p>
  </w:comment>
  <w:comment w:id="294" w:author="Nicole" w:date="2019-11-20T03:58:00Z" w:initials="N">
    <w:p w14:paraId="1751A14C" w14:textId="04DEAC62" w:rsidR="00F12CFC" w:rsidRDefault="00F12CFC">
      <w:pPr>
        <w:pStyle w:val="CommentText"/>
      </w:pPr>
      <w:r>
        <w:rPr>
          <w:rStyle w:val="CommentReference"/>
        </w:rPr>
        <w:annotationRef/>
      </w:r>
      <w:r>
        <w:t>Takeaway from this paper:</w:t>
      </w:r>
    </w:p>
    <w:p w14:paraId="7348AD77" w14:textId="71E8B641" w:rsidR="00F12CFC" w:rsidRDefault="00F12CFC">
      <w:pPr>
        <w:pStyle w:val="CommentText"/>
      </w:pPr>
      <w:r>
        <w:t>Descriptions of the high variability of mechanisms of and distances for dispersal</w:t>
      </w:r>
    </w:p>
  </w:comment>
  <w:comment w:id="295" w:author="Nicole" w:date="2019-11-20T03:57:00Z" w:initials="N">
    <w:p w14:paraId="6D87EA04" w14:textId="437ED1F0" w:rsidR="00F12CFC" w:rsidRDefault="00F12CFC">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292" w:author="Graham Forrester" w:date="2019-12-03T11:42:00Z" w:initials="GF">
    <w:p w14:paraId="4EE592AC" w14:textId="4CE8303F" w:rsidR="00F12CFC" w:rsidRDefault="00F12CFC">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296" w:author="Nicole" w:date="2019-11-20T05:22:00Z" w:initials="N">
    <w:p w14:paraId="7F3B3A69" w14:textId="3F7E3502" w:rsidR="00F12CFC" w:rsidRDefault="00F12CFC"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297" w:author="Graham Forrester" w:date="2019-12-03T11:43:00Z" w:initials="GF">
    <w:p w14:paraId="07107738" w14:textId="46C531DE" w:rsidR="00F12CFC" w:rsidRDefault="00F12CFC">
      <w:pPr>
        <w:pStyle w:val="CommentText"/>
      </w:pPr>
      <w:r>
        <w:rPr>
          <w:rStyle w:val="CommentReference"/>
        </w:rPr>
        <w:annotationRef/>
      </w:r>
      <w:r>
        <w:t>This would not have made sense.  I have thought off and on about suggesting we add fish abundance as a surrogate (for fish richness).</w:t>
      </w:r>
    </w:p>
  </w:comment>
  <w:comment w:id="298" w:author="Graham Forrester" w:date="2019-12-03T11:50:00Z" w:initials="GF">
    <w:p w14:paraId="37952E27" w14:textId="44FAA7AE" w:rsidR="00F12CFC" w:rsidRDefault="00F12CFC">
      <w:pPr>
        <w:pStyle w:val="CommentText"/>
      </w:pPr>
      <w:r>
        <w:rPr>
          <w:rStyle w:val="CommentReference"/>
        </w:rPr>
        <w:annotationRef/>
      </w:r>
      <w:r>
        <w:t>This specific result (rugosity vs fish richness) can be contrasted with Pratchett et al 2011</w:t>
      </w:r>
      <w:proofErr w:type="gramStart"/>
      <w:r>
        <w:t>..</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300" w:author="Nicole" w:date="2019-12-07T12:51:00Z" w:initials="N">
    <w:p w14:paraId="7AEF4DD5" w14:textId="2D0C503D" w:rsidR="00F12CFC" w:rsidRDefault="00F12CFC">
      <w:pPr>
        <w:pStyle w:val="CommentText"/>
      </w:pPr>
      <w:r>
        <w:rPr>
          <w:rStyle w:val="CommentReference"/>
        </w:rPr>
        <w:annotationRef/>
      </w:r>
      <w:r>
        <w:t>“</w:t>
      </w:r>
      <w:proofErr w:type="gramStart"/>
      <w:r>
        <w:t>increase</w:t>
      </w:r>
      <w:proofErr w:type="gramEnd"/>
      <w:r>
        <w:t xml:space="preserv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301" w:author="Nicole" w:date="2019-12-07T12:29:00Z" w:initials="N">
    <w:p w14:paraId="0082EB0E" w14:textId="6BEB7B83" w:rsidR="00F12CFC" w:rsidRDefault="00F12CFC">
      <w:pPr>
        <w:pStyle w:val="CommentText"/>
      </w:pPr>
      <w:r>
        <w:rPr>
          <w:rStyle w:val="CommentReference"/>
        </w:rPr>
        <w:annotationRef/>
      </w:r>
      <w:r>
        <w:t>Brian: Rephrase and reference the study here.</w:t>
      </w:r>
    </w:p>
  </w:comment>
  <w:comment w:id="299" w:author="Graham Forrester" w:date="2019-12-03T11:44:00Z" w:initials="GF">
    <w:p w14:paraId="1616FF1F" w14:textId="6BD3CE10" w:rsidR="00F12CFC" w:rsidRDefault="00F12CFC">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302" w:author="Graham Forrester" w:date="2019-11-20T11:25:00Z" w:initials="GF">
    <w:p w14:paraId="552ED08E" w14:textId="2E34F0E4" w:rsidR="00F12CFC" w:rsidRDefault="00F12CFC">
      <w:pPr>
        <w:pStyle w:val="CommentText"/>
      </w:pPr>
      <w:r>
        <w:rPr>
          <w:rStyle w:val="CommentReference"/>
        </w:rPr>
        <w:annotationRef/>
      </w:r>
      <w:r>
        <w:t>I know that it was boat anchoring, but leave this aside for now.</w:t>
      </w:r>
    </w:p>
  </w:comment>
  <w:comment w:id="303" w:author="Nicole" w:date="2019-11-26T13:50:00Z" w:initials="N">
    <w:p w14:paraId="535B8D36" w14:textId="6BFF9915" w:rsidR="00F12CFC" w:rsidRDefault="00F12CFC">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304" w:author="Graham Forrester" w:date="2019-12-03T12:01:00Z" w:initials="GF">
    <w:p w14:paraId="5F28C972" w14:textId="77777777" w:rsidR="00F12CFC" w:rsidRDefault="00F12CFC">
      <w:pPr>
        <w:pStyle w:val="CommentText"/>
      </w:pPr>
      <w:r>
        <w:rPr>
          <w:rStyle w:val="CommentReference"/>
        </w:rPr>
        <w:annotationRef/>
      </w:r>
      <w:r>
        <w:t xml:space="preserve">Lots of semi-connected points in this paragraph.  </w:t>
      </w:r>
    </w:p>
    <w:p w14:paraId="30A4A135" w14:textId="77777777" w:rsidR="00F12CFC" w:rsidRDefault="00F12CFC">
      <w:pPr>
        <w:pStyle w:val="CommentText"/>
      </w:pPr>
    </w:p>
    <w:p w14:paraId="6D33B92C" w14:textId="77777777" w:rsidR="00F12CFC" w:rsidRDefault="00F12CFC">
      <w:pPr>
        <w:pStyle w:val="CommentText"/>
      </w:pPr>
      <w:r>
        <w:t>Group according to…..</w:t>
      </w:r>
    </w:p>
    <w:p w14:paraId="1FE480A6" w14:textId="77777777" w:rsidR="00F12CFC" w:rsidRDefault="00F12CFC">
      <w:pPr>
        <w:pStyle w:val="CommentText"/>
      </w:pPr>
      <w:r>
        <w:t>Basis in the literature for predicting specific surrogate-target relationships for sponges?</w:t>
      </w:r>
    </w:p>
    <w:p w14:paraId="4C03E95E" w14:textId="77777777" w:rsidR="00F12CFC" w:rsidRDefault="00F12CFC">
      <w:pPr>
        <w:pStyle w:val="CommentText"/>
      </w:pPr>
    </w:p>
    <w:p w14:paraId="5CC39958" w14:textId="77777777" w:rsidR="00F12CFC" w:rsidRDefault="00F12CFC">
      <w:pPr>
        <w:pStyle w:val="CommentText"/>
      </w:pPr>
      <w:r>
        <w:t xml:space="preserve">Main result for sponges – their richness was weakly predicted by the surrogates and largely independent of coral/fish richness.  </w:t>
      </w:r>
    </w:p>
    <w:p w14:paraId="371A4A61" w14:textId="77777777" w:rsidR="00F12CFC" w:rsidRDefault="00F12CFC">
      <w:pPr>
        <w:pStyle w:val="CommentText"/>
      </w:pPr>
    </w:p>
    <w:p w14:paraId="36028CE5" w14:textId="56DEA985" w:rsidR="00F12CFC" w:rsidRDefault="00F12CFC">
      <w:pPr>
        <w:pStyle w:val="CommentText"/>
      </w:pPr>
    </w:p>
  </w:comment>
  <w:comment w:id="305" w:author="Nicole" w:date="2019-12-07T12:30:00Z" w:initials="N">
    <w:p w14:paraId="43EE3585" w14:textId="20029504" w:rsidR="00F12CFC" w:rsidRDefault="00F12CFC">
      <w:pPr>
        <w:pStyle w:val="CommentText"/>
      </w:pPr>
      <w:r>
        <w:rPr>
          <w:rStyle w:val="CommentReference"/>
        </w:rPr>
        <w:annotationRef/>
      </w:r>
      <w:r>
        <w:t xml:space="preserve">Brian: </w:t>
      </w:r>
      <w:r w:rsidRPr="00CE687F">
        <w:t xml:space="preserve">that's a lot of author names. </w:t>
      </w:r>
      <w:proofErr w:type="gramStart"/>
      <w:r w:rsidRPr="00CE687F">
        <w:t>correct</w:t>
      </w:r>
      <w:proofErr w:type="gramEnd"/>
      <w:r w:rsidRPr="00CE687F">
        <w:t xml:space="preserve"> formatting?</w:t>
      </w:r>
    </w:p>
  </w:comment>
  <w:comment w:id="307" w:author="Nicole" w:date="2019-12-11T13:21:00Z" w:initials="N">
    <w:p w14:paraId="28C38C75" w14:textId="068705D3" w:rsidR="00EB04EA" w:rsidRDefault="00EB04EA">
      <w:pPr>
        <w:pStyle w:val="CommentText"/>
      </w:pPr>
      <w:r>
        <w:rPr>
          <w:rStyle w:val="CommentReference"/>
        </w:rPr>
        <w:annotationRef/>
      </w:r>
      <w:r>
        <w:t>Nicole: Yes, all authors are listed when there are 5 or fewer.</w:t>
      </w:r>
    </w:p>
  </w:comment>
  <w:comment w:id="306" w:author="Nicole" w:date="2019-11-20T05:24:00Z" w:initials="N">
    <w:p w14:paraId="5600C804" w14:textId="0C3BB952" w:rsidR="00F12CFC" w:rsidRDefault="00F12CFC">
      <w:pPr>
        <w:pStyle w:val="CommentText"/>
      </w:pPr>
      <w:r>
        <w:rPr>
          <w:rStyle w:val="CommentReference"/>
        </w:rPr>
        <w:annotationRef/>
      </w:r>
      <w:r>
        <w:t>Takeaway from this paper: Allelopathic sponges, may reduce coral cover at local scales</w:t>
      </w:r>
    </w:p>
  </w:comment>
  <w:comment w:id="308" w:author="Nicole" w:date="2019-12-07T12:30:00Z" w:initials="N">
    <w:p w14:paraId="1E0478BF" w14:textId="0629EBD7" w:rsidR="00F12CFC" w:rsidRDefault="00F12CFC">
      <w:pPr>
        <w:pStyle w:val="CommentText"/>
      </w:pPr>
      <w:r>
        <w:rPr>
          <w:rStyle w:val="CommentReference"/>
        </w:rPr>
        <w:annotationRef/>
      </w:r>
      <w:r>
        <w:t xml:space="preserve">Brian: </w:t>
      </w:r>
      <w:r w:rsidRPr="00CE687F">
        <w:t xml:space="preserve">that's a lot of author names. </w:t>
      </w:r>
      <w:proofErr w:type="gramStart"/>
      <w:r w:rsidRPr="00CE687F">
        <w:t>correct</w:t>
      </w:r>
      <w:proofErr w:type="gramEnd"/>
      <w:r w:rsidRPr="00CE687F">
        <w:t xml:space="preserve"> formatting?</w:t>
      </w:r>
    </w:p>
  </w:comment>
  <w:comment w:id="310" w:author="Nicole" w:date="2019-12-11T13:21:00Z" w:initials="N">
    <w:p w14:paraId="0D929D11" w14:textId="3ACB2EF4" w:rsidR="00EB04EA" w:rsidRDefault="00EB04EA">
      <w:pPr>
        <w:pStyle w:val="CommentText"/>
      </w:pPr>
      <w:r>
        <w:rPr>
          <w:rStyle w:val="CommentReference"/>
        </w:rPr>
        <w:annotationRef/>
      </w:r>
      <w:r>
        <w:t>Nicole: Yes, all authors are listed when there are 5 or fewer.</w:t>
      </w:r>
    </w:p>
  </w:comment>
  <w:comment w:id="309" w:author="Nicole" w:date="2019-11-20T05:31:00Z" w:initials="N">
    <w:p w14:paraId="7EF80EBE" w14:textId="2F1AAE55" w:rsidR="00F12CFC" w:rsidRDefault="00F12CFC">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311" w:author="Nicole" w:date="2019-11-20T05:31:00Z" w:initials="N">
    <w:p w14:paraId="64414C51" w14:textId="79221A7E" w:rsidR="00F12CFC" w:rsidRDefault="00F12CFC">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F12CFC" w:rsidRDefault="00F12CFC">
      <w:pPr>
        <w:pStyle w:val="CommentText"/>
      </w:pPr>
    </w:p>
    <w:p w14:paraId="231BFA09" w14:textId="32C87A94" w:rsidR="00F12CFC" w:rsidRDefault="00F12CFC">
      <w:pPr>
        <w:pStyle w:val="CommentText"/>
      </w:pPr>
      <w:r>
        <w:t>Takeaway from Stella 2011: sponges can hold reef together and play important role in cycling of some nutrients; sponges can be allelopathic and overgrow corals</w:t>
      </w:r>
    </w:p>
  </w:comment>
  <w:comment w:id="312" w:author="Nicole" w:date="2019-11-20T05:31:00Z" w:initials="N">
    <w:p w14:paraId="4E0D3E57" w14:textId="5D125270" w:rsidR="00F12CFC" w:rsidRDefault="00F12CFC">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F12CFC" w:rsidRDefault="00F12CFC">
      <w:pPr>
        <w:pStyle w:val="CommentText"/>
      </w:pPr>
    </w:p>
    <w:p w14:paraId="5B08DD87" w14:textId="134B209E" w:rsidR="00F12CFC" w:rsidRDefault="00F12CFC">
      <w:pPr>
        <w:pStyle w:val="CommentText"/>
      </w:pPr>
      <w:r>
        <w:t>Takeaway from Powell 2014: decrease in spongivorous fish has led to increase in sponge N in the Indo-Pacific region</w:t>
      </w:r>
    </w:p>
  </w:comment>
  <w:comment w:id="313" w:author="Graham Forrester" w:date="2019-12-03T12:04:00Z" w:initials="GF">
    <w:p w14:paraId="2BC22F26" w14:textId="77777777" w:rsidR="00F12CFC" w:rsidRDefault="00F12CFC">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F12CFC" w:rsidRDefault="00F12CFC">
      <w:pPr>
        <w:pStyle w:val="CommentText"/>
      </w:pPr>
    </w:p>
    <w:p w14:paraId="06A436C5" w14:textId="6AA20FC6" w:rsidR="00F12CFC" w:rsidRDefault="00F12CFC">
      <w:pPr>
        <w:pStyle w:val="CommentText"/>
      </w:pPr>
      <w:r>
        <w:t>Or, if this is a summary of the preceding section, make sure that is obvious.</w:t>
      </w:r>
    </w:p>
  </w:comment>
  <w:comment w:id="314" w:author="Nicole" w:date="2019-11-19T00:49:00Z" w:initials="N">
    <w:p w14:paraId="0BEDB636" w14:textId="30FE15A8" w:rsidR="00F12CFC" w:rsidRDefault="00F12CFC">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316" w:author="Nicole" w:date="2019-12-07T12:30:00Z" w:initials="N">
    <w:p w14:paraId="410E96C6" w14:textId="6F7F0741" w:rsidR="00F12CFC" w:rsidRDefault="00F12CFC">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315" w:author="Graham Forrester" w:date="2019-12-03T12:06:00Z" w:initials="GF">
    <w:p w14:paraId="1A8FDBC9" w14:textId="06678B08" w:rsidR="00F12CFC" w:rsidRDefault="00F12CFC">
      <w:pPr>
        <w:pStyle w:val="CommentText"/>
      </w:pPr>
      <w:r>
        <w:rPr>
          <w:rStyle w:val="CommentReference"/>
        </w:rPr>
        <w:annotationRef/>
      </w:r>
      <w:r>
        <w:t>This is not obvious from the graphs in the thesis…..and I am not convinced it is accurate.  Can you explain how you came to this conclusion?</w:t>
      </w:r>
    </w:p>
  </w:comment>
  <w:comment w:id="317" w:author="Nicole" w:date="2019-12-07T12:30:00Z" w:initials="N">
    <w:p w14:paraId="77463CD3" w14:textId="7739A9DA" w:rsidR="00F12CFC" w:rsidRDefault="00F12CFC">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318" w:author="Nicole" w:date="2019-12-07T12:31:00Z" w:initials="N">
    <w:p w14:paraId="7A35F8B8" w14:textId="6C7A9C92" w:rsidR="00F12CFC" w:rsidRDefault="00F12CFC">
      <w:pPr>
        <w:pStyle w:val="CommentText"/>
      </w:pPr>
      <w:r>
        <w:rPr>
          <w:rStyle w:val="CommentReference"/>
        </w:rPr>
        <w:annotationRef/>
      </w:r>
      <w:r>
        <w:t>Brian: cut sentence into two</w:t>
      </w:r>
    </w:p>
  </w:comment>
  <w:comment w:id="320" w:author="Nicole" w:date="2019-11-20T06:00:00Z" w:initials="N">
    <w:p w14:paraId="2A37DF65" w14:textId="1C5B04B7" w:rsidR="00F12CFC" w:rsidRDefault="00F12CFC">
      <w:pPr>
        <w:pStyle w:val="CommentText"/>
      </w:pPr>
      <w:r>
        <w:rPr>
          <w:rStyle w:val="CommentReference"/>
        </w:rPr>
        <w:annotationRef/>
      </w:r>
      <w:r>
        <w:t>Takeaway from this paper: there are many understudied invert groups that can inform our understanding of biodiversity changes on coral reefs</w:t>
      </w:r>
    </w:p>
  </w:comment>
  <w:comment w:id="319" w:author="Graham Forrester" w:date="2019-12-03T12:08:00Z" w:initials="GF">
    <w:p w14:paraId="004130C7" w14:textId="2D92B660" w:rsidR="00F12CFC" w:rsidRDefault="00F12CFC">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F12CFC" w:rsidRDefault="00F12CFC">
      <w:pPr>
        <w:pStyle w:val="CommentText"/>
      </w:pPr>
    </w:p>
    <w:p w14:paraId="086A2894" w14:textId="77777777" w:rsidR="00F12CFC" w:rsidRDefault="00F12CFC">
      <w:pPr>
        <w:pStyle w:val="CommentText"/>
      </w:pPr>
    </w:p>
    <w:p w14:paraId="78C9AD04" w14:textId="01F09657" w:rsidR="00F12CFC" w:rsidRDefault="00F12CFC">
      <w:pPr>
        <w:pStyle w:val="CommentText"/>
      </w:pPr>
      <w:r>
        <w:t>Things to bring up – not organized.</w:t>
      </w:r>
    </w:p>
    <w:p w14:paraId="05C4346B" w14:textId="56DD190E" w:rsidR="00F12CFC" w:rsidRDefault="00F12CFC">
      <w:pPr>
        <w:pStyle w:val="CommentText"/>
      </w:pPr>
      <w:r>
        <w:t xml:space="preserve">Rise of </w:t>
      </w:r>
      <w:proofErr w:type="spellStart"/>
      <w:r>
        <w:t>eDNA</w:t>
      </w:r>
      <w:proofErr w:type="spellEnd"/>
      <w:r>
        <w:t xml:space="preserve"> to monitor cryptic groups and microbes,</w:t>
      </w:r>
    </w:p>
    <w:p w14:paraId="7B172465" w14:textId="123BEC9F" w:rsidR="00F12CFC" w:rsidRDefault="00F12CFC">
      <w:pPr>
        <w:pStyle w:val="CommentText"/>
      </w:pPr>
      <w:r>
        <w:t>The few studies of richness in cryptic groups on coral reefs</w:t>
      </w:r>
    </w:p>
    <w:p w14:paraId="4383AA62" w14:textId="2D2C5422" w:rsidR="00F12CFC" w:rsidRDefault="00F12CFC">
      <w:pPr>
        <w:pStyle w:val="CommentText"/>
      </w:pPr>
    </w:p>
    <w:p w14:paraId="18A470B9" w14:textId="6B4B5A99" w:rsidR="00F12CFC" w:rsidRDefault="00F12CFC">
      <w:pPr>
        <w:pStyle w:val="CommentText"/>
      </w:pPr>
      <w:r>
        <w:t>Comparisons to terrestrial papers where extrapolating to other taxa has worked/failed</w:t>
      </w:r>
    </w:p>
    <w:p w14:paraId="48A8C21F" w14:textId="77777777" w:rsidR="00F12CFC" w:rsidRDefault="00F12CFC">
      <w:pPr>
        <w:pStyle w:val="CommentText"/>
      </w:pPr>
    </w:p>
    <w:p w14:paraId="4D4D569F" w14:textId="6BA374EE" w:rsidR="00F12CFC" w:rsidRDefault="00F12CFC">
      <w:pPr>
        <w:pStyle w:val="CommentText"/>
      </w:pPr>
    </w:p>
  </w:comment>
  <w:comment w:id="321" w:author="Nicole" w:date="2019-12-07T12:31:00Z" w:initials="N">
    <w:p w14:paraId="36D56BAD" w14:textId="36BC3103" w:rsidR="00F12CFC" w:rsidRDefault="00F12CFC">
      <w:pPr>
        <w:pStyle w:val="CommentText"/>
      </w:pPr>
      <w:r>
        <w:rPr>
          <w:rStyle w:val="CommentReference"/>
        </w:rPr>
        <w:annotationRef/>
      </w:r>
      <w:r>
        <w:t>Brian: huh?</w:t>
      </w:r>
    </w:p>
  </w:comment>
  <w:comment w:id="322" w:author="Graham Forrester" w:date="2019-12-03T12:17:00Z" w:initials="GF">
    <w:p w14:paraId="44DFA122" w14:textId="77A9ED1B" w:rsidR="00F12CFC" w:rsidRDefault="00F12CFC">
      <w:pPr>
        <w:pStyle w:val="CommentText"/>
      </w:pPr>
      <w:r>
        <w:rPr>
          <w:rStyle w:val="CommentReference"/>
        </w:rPr>
        <w:annotationRef/>
      </w:r>
      <w:r>
        <w:t>This needs to be defined, perhaps in a parenthetic clause</w:t>
      </w:r>
    </w:p>
  </w:comment>
  <w:comment w:id="323" w:author="Nicole" w:date="2019-12-07T12:31:00Z" w:initials="N">
    <w:p w14:paraId="6CB10818" w14:textId="4B0D8A9B" w:rsidR="00F12CFC" w:rsidRDefault="00F12CFC">
      <w:pPr>
        <w:pStyle w:val="CommentText"/>
      </w:pPr>
      <w:r>
        <w:rPr>
          <w:rStyle w:val="CommentReference"/>
        </w:rPr>
        <w:annotationRef/>
      </w:r>
      <w:r>
        <w:t>Brian: never defined</w:t>
      </w:r>
    </w:p>
  </w:comment>
  <w:comment w:id="324" w:author="Nicole" w:date="2019-11-20T06:10:00Z" w:initials="N">
    <w:p w14:paraId="756AB600" w14:textId="4739D5BC" w:rsidR="00F12CFC" w:rsidRDefault="00F12CFC"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325" w:author="Nicole" w:date="2019-11-20T06:19:00Z" w:initials="N">
    <w:p w14:paraId="19047493" w14:textId="0C55BC5B" w:rsidR="00F12CFC" w:rsidRDefault="00F12CFC">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326" w:author="Graham Forrester" w:date="2019-12-03T12:20:00Z" w:initials="GF">
    <w:p w14:paraId="2EF5B111" w14:textId="77777777" w:rsidR="00F12CFC" w:rsidRDefault="00F12CFC">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F12CFC" w:rsidRDefault="00F12CFC">
      <w:pPr>
        <w:pStyle w:val="CommentText"/>
      </w:pPr>
    </w:p>
    <w:p w14:paraId="1FF1590B" w14:textId="0D2A2A73" w:rsidR="00F12CFC" w:rsidRDefault="00F12CFC">
      <w:pPr>
        <w:pStyle w:val="CommentText"/>
      </w:pPr>
      <w:r>
        <w:t>This could be something about temporal stability, because temporal change is not well studied?</w:t>
      </w:r>
      <w:r>
        <w:br/>
      </w:r>
      <w:r>
        <w:br/>
      </w:r>
    </w:p>
  </w:comment>
  <w:comment w:id="327" w:author="Nicole" w:date="2019-11-19T00:49:00Z" w:initials="N">
    <w:p w14:paraId="20F72326" w14:textId="1C015801" w:rsidR="00F12CFC" w:rsidRDefault="00F12CFC">
      <w:pPr>
        <w:pStyle w:val="CommentText"/>
      </w:pPr>
      <w:r>
        <w:rPr>
          <w:rStyle w:val="CommentReference"/>
        </w:rPr>
        <w:annotationRef/>
      </w:r>
      <w:r>
        <w:t>Main Point: Conclusions and takeaways</w:t>
      </w:r>
    </w:p>
  </w:comment>
  <w:comment w:id="328" w:author="Graham Forrester" w:date="2019-12-03T12:22:00Z" w:initials="GF">
    <w:p w14:paraId="25AB2B69" w14:textId="63F68456" w:rsidR="00F12CFC" w:rsidRDefault="00F12CFC">
      <w:pPr>
        <w:pStyle w:val="CommentText"/>
      </w:pPr>
      <w:r>
        <w:rPr>
          <w:rStyle w:val="CommentReference"/>
        </w:rPr>
        <w:annotationRef/>
      </w:r>
      <w:r>
        <w:t>Say something about what we learned about sponges and then something we learned about extrapolating across groups more generally</w:t>
      </w:r>
    </w:p>
  </w:comment>
  <w:comment w:id="331" w:author="Nicole" w:date="2019-11-20T06:30:00Z" w:initials="N">
    <w:p w14:paraId="1FB370F7" w14:textId="7F24F168" w:rsidR="00F12CFC" w:rsidRPr="00EA3C4D" w:rsidRDefault="00F12CFC">
      <w:pPr>
        <w:pStyle w:val="CommentText"/>
      </w:pPr>
      <w:r>
        <w:rPr>
          <w:rStyle w:val="CommentReference"/>
        </w:rPr>
        <w:annotationRef/>
      </w:r>
      <w:r>
        <w:rPr>
          <w:rFonts w:eastAsia="Arial"/>
          <w:color w:val="000000"/>
          <w:szCs w:val="22"/>
        </w:rPr>
        <w:t>$Will need to remove reference manager field codes before submitting to JNC</w:t>
      </w:r>
    </w:p>
  </w:comment>
  <w:comment w:id="334" w:author="Nicole" w:date="2019-12-11T12:39:00Z" w:initials="N">
    <w:p w14:paraId="40E2AA13" w14:textId="7ACE8582" w:rsidR="00F12CFC" w:rsidRDefault="00F12CFC">
      <w:pPr>
        <w:pStyle w:val="CommentText"/>
      </w:pPr>
      <w:r>
        <w:rPr>
          <w:rStyle w:val="CommentReference"/>
        </w:rPr>
        <w:annotationRef/>
      </w:r>
      <w:r>
        <w:t>***Nicole: renumber figures and appendices in text when order is determined</w:t>
      </w:r>
    </w:p>
  </w:comment>
  <w:comment w:id="335" w:author="Nicole" w:date="2019-12-11T12:19:00Z" w:initials="N">
    <w:p w14:paraId="3048A8B4" w14:textId="2AE56077" w:rsidR="00F12CFC" w:rsidRDefault="00F12CFC">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337" w:author="Nicole" w:date="2019-12-11T12:33:00Z" w:initials="N">
    <w:p w14:paraId="61502053" w14:textId="1D72D597" w:rsidR="00F12CFC" w:rsidRDefault="00F12CFC" w:rsidP="00453D6E">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comment>
  <w:comment w:id="338" w:author="Nicole" w:date="2019-12-11T12:33:00Z" w:initials="N">
    <w:p w14:paraId="0CE0202B" w14:textId="6C37382C" w:rsidR="00F12CFC" w:rsidRDefault="00F12CFC">
      <w:pPr>
        <w:pStyle w:val="CommentText"/>
      </w:pPr>
      <w:r>
        <w:rPr>
          <w:rStyle w:val="CommentReference"/>
        </w:rPr>
        <w:annotationRef/>
      </w:r>
      <w:r>
        <w:t>***Nicole: I have already made this conceptual flow diagram. Should I include it?</w:t>
      </w:r>
    </w:p>
  </w:comment>
  <w:comment w:id="336" w:author="Nicole" w:date="2019-12-11T12:33:00Z" w:initials="N">
    <w:p w14:paraId="19A49821" w14:textId="424500A9" w:rsidR="00F12CFC" w:rsidRDefault="00F12CFC" w:rsidP="00453D6E">
      <w:pPr>
        <w:ind w:firstLine="0"/>
      </w:pPr>
      <w:r>
        <w:rPr>
          <w:rStyle w:val="CommentReference"/>
        </w:rPr>
        <w:annotationRef/>
      </w:r>
      <w:r>
        <w:t xml:space="preserve">***Brian: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339" w:author="Nicole" w:date="2019-12-11T12:19:00Z" w:initials="N">
    <w:p w14:paraId="5A6CE781" w14:textId="3CB27FDC" w:rsidR="00F12CFC" w:rsidRDefault="00F12CFC">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340" w:author="Nicole" w:date="2019-12-11T12:19:00Z" w:initials="N">
    <w:p w14:paraId="1DC372A0" w14:textId="26DFF177" w:rsidR="00F12CFC" w:rsidRDefault="00F12CFC">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341" w:author="Nicole" w:date="2019-12-11T12:19:00Z" w:initials="N">
    <w:p w14:paraId="0A40B780" w14:textId="783F3433" w:rsidR="00F12CFC" w:rsidRDefault="00F12CFC" w:rsidP="00516C2E">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342" w:author="Nicole" w:date="2019-12-11T12:19:00Z" w:initials="N">
    <w:p w14:paraId="6A42FFBF" w14:textId="2BC27DCB" w:rsidR="00F12CFC" w:rsidRDefault="00F12CFC" w:rsidP="0091759B">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343" w:author="Nicole" w:date="2019-12-11T12:26:00Z" w:initials="N">
    <w:p w14:paraId="218D83CE" w14:textId="2B8328E6" w:rsidR="00F12CFC" w:rsidRDefault="00F12CFC" w:rsidP="0091759B">
      <w:pPr>
        <w:pStyle w:val="CommentText"/>
      </w:pPr>
      <w:r>
        <w:t>^</w:t>
      </w:r>
      <w:r>
        <w:rPr>
          <w:rStyle w:val="CommentReference"/>
        </w:rPr>
        <w:annotationRef/>
      </w:r>
      <w:r>
        <w:t>Graham: I am still puzzling over this result.</w:t>
      </w:r>
    </w:p>
    <w:p w14:paraId="4D062D82" w14:textId="77777777" w:rsidR="00F12CFC" w:rsidRDefault="00F12CFC" w:rsidP="0091759B">
      <w:pPr>
        <w:pStyle w:val="CommentText"/>
      </w:pPr>
    </w:p>
    <w:p w14:paraId="010CAC7F" w14:textId="77777777" w:rsidR="00F12CFC" w:rsidRDefault="00F12CFC" w:rsidP="0091759B">
      <w:pPr>
        <w:pStyle w:val="CommentText"/>
      </w:pPr>
      <w:r>
        <w:t>It means…..within a site, change in richness with rugosity is less than expected (lines within sites are more shallow than the overall trend)</w:t>
      </w:r>
    </w:p>
    <w:p w14:paraId="5E423690" w14:textId="77777777" w:rsidR="00F12CFC" w:rsidRDefault="00F12CFC" w:rsidP="0091759B">
      <w:pPr>
        <w:pStyle w:val="CommentText"/>
      </w:pPr>
    </w:p>
    <w:p w14:paraId="2D341585" w14:textId="77777777" w:rsidR="00F12CFC" w:rsidRDefault="00F12CFC" w:rsidP="0091759B">
      <w:pPr>
        <w:pStyle w:val="CommentText"/>
      </w:pPr>
      <w:r>
        <w:t>Is a lagged response to declines over time in rugosity a possible reason?</w:t>
      </w:r>
    </w:p>
    <w:p w14:paraId="422A6123" w14:textId="77777777" w:rsidR="00F12CFC" w:rsidRDefault="00F12CFC" w:rsidP="0091759B">
      <w:pPr>
        <w:pStyle w:val="CommentText"/>
      </w:pPr>
    </w:p>
    <w:p w14:paraId="4C48A96B" w14:textId="6EDD630A" w:rsidR="00F12CFC" w:rsidRDefault="00F12CFC" w:rsidP="0091759B">
      <w:pPr>
        <w:pStyle w:val="CommentText"/>
      </w:pPr>
      <w:r>
        <w:t>(Have you made a graph like this where the legend is year rather than site, e.g. like Fig. 5?  I was wondering because the model with site + year is close to the site only model)</w:t>
      </w:r>
    </w:p>
  </w:comment>
  <w:comment w:id="344" w:author="Nicole" w:date="2019-12-11T12:20:00Z" w:initials="N">
    <w:p w14:paraId="1C218523" w14:textId="5F60928F" w:rsidR="00F12CFC" w:rsidRDefault="00F12CFC" w:rsidP="0091759B">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345" w:author="Nicole" w:date="2019-12-11T12:29:00Z" w:initials="N">
    <w:p w14:paraId="00E523A8" w14:textId="33C8525E" w:rsidR="00F12CFC" w:rsidRDefault="00F12CFC" w:rsidP="0091759B">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346" w:author="Nicole" w:date="2019-12-11T12:20:00Z" w:initials="N">
    <w:p w14:paraId="6DC9C6C7" w14:textId="16E37289" w:rsidR="00F12CFC" w:rsidRDefault="00F12CFC" w:rsidP="00516C2E">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348" w:author="Nicole" w:date="2019-12-11T12:42:00Z" w:initials="N">
    <w:p w14:paraId="4A92B6A3" w14:textId="291E246F" w:rsidR="00F12CFC" w:rsidRDefault="00F12CFC">
      <w:pPr>
        <w:pStyle w:val="CommentText"/>
      </w:pPr>
      <w:r>
        <w:rPr>
          <w:rStyle w:val="CommentReference"/>
        </w:rPr>
        <w:annotationRef/>
      </w:r>
      <w:r>
        <w:t>***Nicole: renumber figures and appendices in text when order is determined</w:t>
      </w:r>
    </w:p>
  </w:comment>
  <w:comment w:id="349" w:author="Nicole" w:date="2019-12-11T12:29:00Z" w:initials="N">
    <w:p w14:paraId="6076D4D5" w14:textId="5EE289AB" w:rsidR="00F12CFC" w:rsidRDefault="00F12CFC">
      <w:pPr>
        <w:pStyle w:val="CommentText"/>
      </w:pPr>
      <w:r>
        <w:rPr>
          <w:rStyle w:val="CommentReference"/>
        </w:rPr>
        <w:annotationRef/>
      </w:r>
      <w:r>
        <w:rPr>
          <w:rStyle w:val="TableheadingChar"/>
        </w:rPr>
        <w:t>***Nicole: I anticipate this will require adjusting by formatter so prepare excel file</w:t>
      </w:r>
    </w:p>
  </w:comment>
  <w:comment w:id="350" w:author="Nicole" w:date="2019-12-11T12:29:00Z" w:initials="N">
    <w:p w14:paraId="6A9FF851" w14:textId="696E98A2" w:rsidR="00F12CFC" w:rsidRDefault="00F12CFC">
      <w:pPr>
        <w:pStyle w:val="CommentText"/>
      </w:pPr>
      <w:r>
        <w:rPr>
          <w:rStyle w:val="CommentReference"/>
        </w:rPr>
        <w:annotationRef/>
      </w:r>
      <w:r>
        <w:rPr>
          <w:rStyle w:val="TableheadingChar"/>
        </w:rPr>
        <w:t>***Nicole: I anticipate this will require adjusting by formatter so prepare excel file</w:t>
      </w:r>
    </w:p>
  </w:comment>
  <w:comment w:id="351" w:author="Nicole" w:date="2019-12-11T12:16:00Z" w:initials="N">
    <w:p w14:paraId="421B9CAA" w14:textId="7B89A586" w:rsidR="00F12CFC" w:rsidRDefault="00F12CFC">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352" w:author="Nicole" w:date="2019-12-11T12:29:00Z" w:initials="N">
    <w:p w14:paraId="6069E5EE" w14:textId="31159D22" w:rsidR="00F12CFC" w:rsidRDefault="00F12CFC">
      <w:pPr>
        <w:pStyle w:val="CommentText"/>
      </w:pPr>
      <w:r>
        <w:rPr>
          <w:rStyle w:val="CommentReference"/>
        </w:rPr>
        <w:annotationRef/>
      </w:r>
      <w:r w:rsidRPr="00453D6E">
        <w:t xml:space="preserve"> </w:t>
      </w:r>
      <w:r>
        <w:t xml:space="preserve">***Nicole: display p-values </w:t>
      </w:r>
    </w:p>
  </w:comment>
  <w:comment w:id="353" w:author="Nicole" w:date="2019-12-11T12:14:00Z" w:initials="N">
    <w:p w14:paraId="3A90EA70" w14:textId="7BF0B5D1" w:rsidR="00F12CFC" w:rsidRDefault="00F12CFC">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354" w:author="Graham Forrester" w:date="2019-12-11T12:28:00Z" w:initials="GF">
    <w:p w14:paraId="043F8E2E" w14:textId="78489BD3" w:rsidR="00F12CFC" w:rsidRDefault="00F12CFC" w:rsidP="004B48F5">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355" w:author="Nicole" w:date="2019-12-11T12:28:00Z" w:initials="N">
    <w:p w14:paraId="65A93ED1" w14:textId="7153FB26" w:rsidR="00F12CFC" w:rsidRDefault="00F12CFC" w:rsidP="009B749C">
      <w:pPr>
        <w:pStyle w:val="CommentText"/>
        <w:ind w:firstLine="0"/>
      </w:pPr>
      <w:r>
        <w:rPr>
          <w:rStyle w:val="CommentReference"/>
        </w:rPr>
        <w:annotationRef/>
      </w:r>
      <w:r>
        <w:t>***Nicole: display p-values</w:t>
      </w:r>
    </w:p>
  </w:comment>
  <w:comment w:id="356" w:author="Nicole" w:date="2019-12-11T12:14:00Z" w:initials="N">
    <w:p w14:paraId="30C6BFF4" w14:textId="73B182B8" w:rsidR="00F12CFC" w:rsidRDefault="00F12CFC">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357" w:author="Nicole" w:date="2019-12-11T12:28:00Z" w:initials="N">
    <w:p w14:paraId="026FDE92" w14:textId="5FE4E19A" w:rsidR="00F12CFC" w:rsidRDefault="00F12CFC">
      <w:pPr>
        <w:pStyle w:val="CommentText"/>
      </w:pPr>
      <w:r>
        <w:rPr>
          <w:rStyle w:val="CommentReference"/>
        </w:rPr>
        <w:annotationRef/>
      </w:r>
      <w:r>
        <w:t>***Nicole: display r-squared and p-values</w:t>
      </w:r>
    </w:p>
  </w:comment>
  <w:comment w:id="359" w:author="Nicole" w:date="2019-12-11T12:36:00Z" w:initials="N">
    <w:p w14:paraId="632CBA13" w14:textId="6D93A060" w:rsidR="00F12CFC" w:rsidRDefault="00F12CFC">
      <w:pPr>
        <w:pStyle w:val="CommentText"/>
      </w:pPr>
      <w:r>
        <w:rPr>
          <w:rStyle w:val="CommentReference"/>
        </w:rPr>
        <w:annotationRef/>
      </w:r>
      <w:r>
        <w:t>***</w:t>
      </w:r>
      <w:proofErr w:type="spellStart"/>
      <w:r>
        <w:t>Gavino</w:t>
      </w:r>
      <w:proofErr w:type="spellEnd"/>
      <w:r>
        <w:t>: Discuss the output and the significance of your estimates.</w:t>
      </w:r>
    </w:p>
  </w:comment>
  <w:comment w:id="358" w:author="Nicole" w:date="2019-12-11T12:28:00Z" w:initials="N">
    <w:p w14:paraId="160A8863" w14:textId="6E39108E" w:rsidR="00F12CFC" w:rsidRDefault="00F12CFC">
      <w:pPr>
        <w:pStyle w:val="CommentText"/>
      </w:pPr>
      <w:r>
        <w:rPr>
          <w:rStyle w:val="CommentReference"/>
        </w:rPr>
        <w:annotationRef/>
      </w:r>
      <w:r>
        <w:t>***Nicole: caption</w:t>
      </w:r>
    </w:p>
  </w:comment>
  <w:comment w:id="360" w:author="Nicole" w:date="2019-12-11T12:28:00Z" w:initials="N">
    <w:p w14:paraId="023B817A" w14:textId="28C48EB6" w:rsidR="00F12CFC" w:rsidRDefault="00F12CFC">
      <w:pPr>
        <w:pStyle w:val="CommentText"/>
      </w:pPr>
      <w:r>
        <w:rPr>
          <w:rStyle w:val="CommentReference"/>
        </w:rPr>
        <w:annotationRef/>
      </w:r>
      <w:r>
        <w:t>***Nicole: caption</w:t>
      </w:r>
    </w:p>
  </w:comment>
  <w:comment w:id="361" w:author="Nicole" w:date="2019-12-11T12:27:00Z" w:initials="N">
    <w:p w14:paraId="1267F158" w14:textId="421D7EB4" w:rsidR="00F12CFC" w:rsidRDefault="00F12CFC">
      <w:pPr>
        <w:pStyle w:val="CommentText"/>
      </w:pPr>
      <w:r>
        <w:rPr>
          <w:rStyle w:val="CommentReference"/>
        </w:rPr>
        <w:annotationRef/>
      </w:r>
      <w:r>
        <w:t>***Nicole: caption</w:t>
      </w:r>
    </w:p>
  </w:comment>
  <w:comment w:id="362" w:author="Nicole" w:date="2019-12-11T12:27:00Z" w:initials="N">
    <w:p w14:paraId="46F10DFB" w14:textId="18D50D14" w:rsidR="00F12CFC" w:rsidRDefault="00F12CFC">
      <w:pPr>
        <w:pStyle w:val="CommentText"/>
      </w:pPr>
      <w:r>
        <w:rPr>
          <w:rStyle w:val="CommentReference"/>
        </w:rPr>
        <w:annotationRef/>
      </w:r>
      <w:r>
        <w:t>***Nicole: caption</w:t>
      </w:r>
    </w:p>
  </w:comment>
  <w:comment w:id="363" w:author="Nicole" w:date="2019-12-11T12:27:00Z" w:initials="N">
    <w:p w14:paraId="5EB87BA6" w14:textId="0CD758A9" w:rsidR="00F12CFC" w:rsidRDefault="00F12CFC">
      <w:pPr>
        <w:pStyle w:val="CommentText"/>
      </w:pPr>
      <w:r>
        <w:t>***</w:t>
      </w:r>
      <w:r>
        <w:rPr>
          <w:rStyle w:val="CommentReference"/>
        </w:rPr>
        <w:annotationRef/>
      </w:r>
      <w:r>
        <w:t>Nicole: caption</w:t>
      </w:r>
    </w:p>
  </w:comment>
  <w:comment w:id="364" w:author="Nicole" w:date="2019-12-11T12:13:00Z" w:initials="N">
    <w:p w14:paraId="7D248898" w14:textId="56D90598" w:rsidR="00F12CFC" w:rsidRDefault="00F12CFC">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comment>
  <w:comment w:id="365" w:author="Nicole" w:date="2019-12-11T12:12:00Z" w:initials="N">
    <w:p w14:paraId="41B57CDF" w14:textId="11A089F4" w:rsidR="00F12CFC" w:rsidRDefault="00F12CFC" w:rsidP="0053549E">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366" w:author="Nicole" w:date="2019-12-11T12:12:00Z" w:initials="N">
    <w:p w14:paraId="7245EA55" w14:textId="5B2410AC" w:rsidR="00F12CFC" w:rsidRDefault="00F12CFC" w:rsidP="0053549E">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367" w:author="Nicole" w:date="2019-12-11T12:12:00Z" w:initials="N">
    <w:p w14:paraId="60FD9570" w14:textId="707BDEED" w:rsidR="00F12CFC" w:rsidRDefault="00F12CFC" w:rsidP="00F220A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368" w:author="Nicole" w:date="2019-12-11T12:12:00Z" w:initials="N">
    <w:p w14:paraId="53327D27" w14:textId="2D195213" w:rsidR="00F12CFC" w:rsidRDefault="00F12CFC" w:rsidP="0053549E">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ACD26E" w15:done="0"/>
  <w15:commentEx w15:paraId="47DEFF18" w15:done="0"/>
  <w15:commentEx w15:paraId="7FB43B6B" w15:done="0"/>
  <w15:commentEx w15:paraId="6A6209B0" w15:done="0"/>
  <w15:commentEx w15:paraId="76597EF1" w15:done="0"/>
  <w15:commentEx w15:paraId="2DBA917A"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30382E06" w15:done="0"/>
  <w15:commentEx w15:paraId="2DE7AC69" w15:done="0"/>
  <w15:commentEx w15:paraId="7BB57589" w15:done="0"/>
  <w15:commentEx w15:paraId="2D513D92" w15:done="0"/>
  <w15:commentEx w15:paraId="535203B4" w15:done="0"/>
  <w15:commentEx w15:paraId="22EFE346" w15:done="0"/>
  <w15:commentEx w15:paraId="4DAD7A81" w15:done="0"/>
  <w15:commentEx w15:paraId="5C51C170" w15:done="0"/>
  <w15:commentEx w15:paraId="5E494665" w15:done="0"/>
  <w15:commentEx w15:paraId="6EC163C9" w15:done="0"/>
  <w15:commentEx w15:paraId="0C1DFA34" w15:done="0"/>
  <w15:commentEx w15:paraId="108FEED3" w15:done="0"/>
  <w15:commentEx w15:paraId="7CC9BF48" w15:done="0"/>
  <w15:commentEx w15:paraId="49B73559" w15:done="0"/>
  <w15:commentEx w15:paraId="148666FC" w15:done="0"/>
  <w15:commentEx w15:paraId="03298840" w15:done="0"/>
  <w15:commentEx w15:paraId="5BF135E2" w15:done="0"/>
  <w15:commentEx w15:paraId="4FAD1483" w15:done="0"/>
  <w15:commentEx w15:paraId="3DF8D7A2" w15:done="0"/>
  <w15:commentEx w15:paraId="0E7526DD" w15:done="0"/>
  <w15:commentEx w15:paraId="6C0C89B5" w15:done="0"/>
  <w15:commentEx w15:paraId="02EF05DA" w15:done="0"/>
  <w15:commentEx w15:paraId="687F7CB5" w15:done="0"/>
  <w15:commentEx w15:paraId="7DE02835" w15:done="0"/>
  <w15:commentEx w15:paraId="1B736E25" w15:done="0"/>
  <w15:commentEx w15:paraId="365542B4" w15:done="0"/>
  <w15:commentEx w15:paraId="579B073D" w15:done="0"/>
  <w15:commentEx w15:paraId="479E64AE" w15:done="0"/>
  <w15:commentEx w15:paraId="76AC9802" w15:done="0"/>
  <w15:commentEx w15:paraId="3E67DCA8" w15:done="0"/>
  <w15:commentEx w15:paraId="4AAC37F0" w15:done="0"/>
  <w15:commentEx w15:paraId="72C826D2" w15:done="0"/>
  <w15:commentEx w15:paraId="6BEEB570" w15:done="0"/>
  <w15:commentEx w15:paraId="5334DAB2" w15:done="0"/>
  <w15:commentEx w15:paraId="34AC5E9D" w15:done="0"/>
  <w15:commentEx w15:paraId="5B336BA2" w15:done="0"/>
  <w15:commentEx w15:paraId="0CD685A3" w15:done="0"/>
  <w15:commentEx w15:paraId="77409D28" w15:done="0"/>
  <w15:commentEx w15:paraId="4D4F4EB0" w15:done="0"/>
  <w15:commentEx w15:paraId="04D9F8FA" w15:done="0"/>
  <w15:commentEx w15:paraId="2F10168B" w15:done="0"/>
  <w15:commentEx w15:paraId="111485E8" w15:done="0"/>
  <w15:commentEx w15:paraId="39314272" w15:done="0"/>
  <w15:commentEx w15:paraId="77EE66FE" w15:done="0"/>
  <w15:commentEx w15:paraId="6712FD07" w15:done="0"/>
  <w15:commentEx w15:paraId="31CEEF06" w15:done="0"/>
  <w15:commentEx w15:paraId="2B2B877E" w15:done="0"/>
  <w15:commentEx w15:paraId="3DA50C48" w15:done="0"/>
  <w15:commentEx w15:paraId="4D452AA7" w15:done="0"/>
  <w15:commentEx w15:paraId="134C5206" w15:done="0"/>
  <w15:commentEx w15:paraId="6C529CCD" w15:done="0"/>
  <w15:commentEx w15:paraId="088687B8" w15:done="0"/>
  <w15:commentEx w15:paraId="124E32E4" w15:done="0"/>
  <w15:commentEx w15:paraId="43EF73E9" w15:done="0"/>
  <w15:commentEx w15:paraId="7BBD76AB" w15:done="0"/>
  <w15:commentEx w15:paraId="50C428AE" w15:done="0"/>
  <w15:commentEx w15:paraId="346559B4" w15:done="0"/>
  <w15:commentEx w15:paraId="5F10E1D1" w15:done="0"/>
  <w15:commentEx w15:paraId="273F8887" w15:done="0"/>
  <w15:commentEx w15:paraId="051BA6B2" w15:done="0"/>
  <w15:commentEx w15:paraId="261FEDD3" w15:done="0"/>
  <w15:commentEx w15:paraId="68DD9017" w15:done="0"/>
  <w15:commentEx w15:paraId="3BB0E0F6" w15:done="0"/>
  <w15:commentEx w15:paraId="5C89248C" w15:done="0"/>
  <w15:commentEx w15:paraId="67E2C70F" w15:done="0"/>
  <w15:commentEx w15:paraId="4D558D39" w15:done="0"/>
  <w15:commentEx w15:paraId="410086E5" w15:done="0"/>
  <w15:commentEx w15:paraId="3B797538" w15:done="0"/>
  <w15:commentEx w15:paraId="3660A529" w15:done="0"/>
  <w15:commentEx w15:paraId="7CC2205C" w15:done="0"/>
  <w15:commentEx w15:paraId="5BD6E678" w15:done="0"/>
  <w15:commentEx w15:paraId="36B6012D" w15:done="0"/>
  <w15:commentEx w15:paraId="49043CF2" w15:done="0"/>
  <w15:commentEx w15:paraId="24D252AE" w15:done="0"/>
  <w15:commentEx w15:paraId="2FA0DBDA" w15:done="0"/>
  <w15:commentEx w15:paraId="2B8FA514" w15:done="0"/>
  <w15:commentEx w15:paraId="17BA8561" w15:done="0"/>
  <w15:commentEx w15:paraId="51620E92" w15:done="0"/>
  <w15:commentEx w15:paraId="7A95CA76" w15:done="0"/>
  <w15:commentEx w15:paraId="535A364B" w15:done="0"/>
  <w15:commentEx w15:paraId="047278CE" w15:done="0"/>
  <w15:commentEx w15:paraId="2B97C10A" w15:done="0"/>
  <w15:commentEx w15:paraId="32559B9D" w15:done="0"/>
  <w15:commentEx w15:paraId="1BAF7B2E" w15:done="0"/>
  <w15:commentEx w15:paraId="0A670FEE" w15:done="0"/>
  <w15:commentEx w15:paraId="3D0125A7" w15:done="0"/>
  <w15:commentEx w15:paraId="26900076" w15:done="0"/>
  <w15:commentEx w15:paraId="06AD3D3B" w15:done="0"/>
  <w15:commentEx w15:paraId="1074E37B" w15:done="0"/>
  <w15:commentEx w15:paraId="13412AB6" w15:done="0"/>
  <w15:commentEx w15:paraId="3D112042" w15:done="0"/>
  <w15:commentEx w15:paraId="106FB61F" w15:done="0"/>
  <w15:commentEx w15:paraId="4F10EE97" w15:done="0"/>
  <w15:commentEx w15:paraId="5144CC18" w15:done="0"/>
  <w15:commentEx w15:paraId="44F83182" w15:done="0"/>
  <w15:commentEx w15:paraId="205736BC" w15:done="0"/>
  <w15:commentEx w15:paraId="0E3754EB" w15:done="0"/>
  <w15:commentEx w15:paraId="0DBA46B0" w15:done="0"/>
  <w15:commentEx w15:paraId="1C000382" w15:done="0"/>
  <w15:commentEx w15:paraId="50199552" w15:done="0"/>
  <w15:commentEx w15:paraId="7C7B8435" w15:done="0"/>
  <w15:commentEx w15:paraId="1F1785F2" w15:done="0"/>
  <w15:commentEx w15:paraId="5D437D9C" w15:done="0"/>
  <w15:commentEx w15:paraId="44C4CBA1" w15:done="0"/>
  <w15:commentEx w15:paraId="4044BF6F" w15:done="0"/>
  <w15:commentEx w15:paraId="6A547E5F" w15:done="0"/>
  <w15:commentEx w15:paraId="085742B9" w15:done="0"/>
  <w15:commentEx w15:paraId="516487CB" w15:done="0"/>
  <w15:commentEx w15:paraId="41A3639F" w15:done="0"/>
  <w15:commentEx w15:paraId="752253B2" w15:done="0"/>
  <w15:commentEx w15:paraId="20A96404" w15:done="0"/>
  <w15:commentEx w15:paraId="59EEE04E" w15:done="0"/>
  <w15:commentEx w15:paraId="76E562C9" w15:done="0"/>
  <w15:commentEx w15:paraId="601D160B" w15:done="0"/>
  <w15:commentEx w15:paraId="45B25EF9" w15:done="0"/>
  <w15:commentEx w15:paraId="6C949A22" w15:done="0"/>
  <w15:commentEx w15:paraId="2FEA37A7" w15:done="0"/>
  <w15:commentEx w15:paraId="12D47874" w15:done="0"/>
  <w15:commentEx w15:paraId="0124AC42" w15:done="0"/>
  <w15:commentEx w15:paraId="17518AB7" w15:done="0"/>
  <w15:commentEx w15:paraId="79381B1A"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43EE3585" w15:done="0"/>
  <w15:commentEx w15:paraId="5600C804" w15:done="0"/>
  <w15:commentEx w15:paraId="1E0478BF"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1FB370F7" w15:done="0"/>
  <w15:commentEx w15:paraId="5461B9EE" w15:done="0"/>
  <w15:commentEx w15:paraId="169535A7" w15:done="0"/>
  <w15:commentEx w15:paraId="14F2AE3F" w15:done="0"/>
  <w15:commentEx w15:paraId="604EF2BD" w15:done="0"/>
  <w15:commentEx w15:paraId="4E027160" w15:done="0"/>
  <w15:commentEx w15:paraId="31CD32E6" w15:done="0"/>
  <w15:commentEx w15:paraId="3D4748BC" w15:done="0"/>
  <w15:commentEx w15:paraId="4371F003" w15:done="0"/>
  <w15:commentEx w15:paraId="0A180984" w15:done="0"/>
  <w15:commentEx w15:paraId="27BB45A2" w15:done="0"/>
  <w15:commentEx w15:paraId="62460E28" w15:done="0"/>
  <w15:commentEx w15:paraId="3DFEBB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0D266" w16cex:dateUtc="2019-12-03T17:24:00Z"/>
  <w16cex:commentExtensible w16cex:durableId="2190C5FB" w16cex:dateUtc="2019-12-03T16:31:00Z"/>
  <w16cex:commentExtensible w16cex:durableId="219A378E" w16cex:dateUtc="2019-12-03T16:41:00Z"/>
  <w16cex:commentExtensible w16cex:durableId="219A28FF" w16cex:dateUtc="2019-12-03T16:34:00Z"/>
  <w16cex:commentExtensible w16cex:durableId="2190C5E4" w16cex:dateUtc="2019-12-03T16:30:00Z"/>
  <w16cex:commentExtensible w16cex:durableId="2190C629" w16cex:dateUtc="2019-12-03T16:31:00Z"/>
  <w16cex:commentExtensible w16cex:durableId="2190C866" w16cex:dateUtc="2019-12-03T16:41:00Z"/>
  <w16cex:commentExtensible w16cex:durableId="2190C6D3" w16cex:dateUtc="2019-12-03T16:34:00Z"/>
  <w16cex:commentExtensible w16cex:durableId="2190C79F" w16cex:dateUtc="2019-12-03T16:38: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Extensible w16cex:durableId="2190D968" w16cex:dateUtc="2019-12-03T17:54:00Z"/>
  <w16cex:commentExtensible w16cex:durableId="2190DE34" w16cex:dateUtc="2019-12-03T18:14:00Z"/>
  <w16cex:commentExtensible w16cex:durableId="2190F314" w16cex:dateUtc="2019-12-03T19:43:00Z"/>
  <w16cex:commentExtensible w16cex:durableId="2190DDC5" w16cex:dateUtc="2019-12-03T1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ACD26E" w16cid:durableId="219A26E5"/>
  <w16cid:commentId w16cid:paraId="47DEFF18" w16cid:durableId="219A26E6"/>
  <w16cid:commentId w16cid:paraId="7FB43B6B" w16cid:durableId="219A26E7"/>
  <w16cid:commentId w16cid:paraId="6A6209B0" w16cid:durableId="219A26E8"/>
  <w16cid:commentId w16cid:paraId="76597EF1" w16cid:durableId="219A26E9"/>
  <w16cid:commentId w16cid:paraId="2DBA917A" w16cid:durableId="2190D266"/>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30382E06" w16cid:durableId="2190C5FB"/>
  <w16cid:commentId w16cid:paraId="2DE7AC69" w16cid:durableId="217167E2"/>
  <w16cid:commentId w16cid:paraId="7BB57589" w16cid:durableId="219A26F8"/>
  <w16cid:commentId w16cid:paraId="2D513D92" w16cid:durableId="217A48B3"/>
  <w16cid:commentId w16cid:paraId="535203B4" w16cid:durableId="217A48B4"/>
  <w16cid:commentId w16cid:paraId="22EFE346" w16cid:durableId="217A48B5"/>
  <w16cid:commentId w16cid:paraId="4DAD7A81" w16cid:durableId="219A2C84"/>
  <w16cid:commentId w16cid:paraId="5C51C170" w16cid:durableId="219A297C"/>
  <w16cid:commentId w16cid:paraId="5E494665" w16cid:durableId="219A2989"/>
  <w16cid:commentId w16cid:paraId="6EC163C9" w16cid:durableId="219A29C7"/>
  <w16cid:commentId w16cid:paraId="0C1DFA34" w16cid:durableId="219A29C6"/>
  <w16cid:commentId w16cid:paraId="7CC9BF48" w16cid:durableId="219A36F0"/>
  <w16cid:commentId w16cid:paraId="49B73559" w16cid:durableId="219A3794"/>
  <w16cid:commentId w16cid:paraId="148666FC" w16cid:durableId="219A3793"/>
  <w16cid:commentId w16cid:paraId="5BF135E2" w16cid:durableId="219A3791"/>
  <w16cid:commentId w16cid:paraId="4FAD1483" w16cid:durableId="219A3790"/>
  <w16cid:commentId w16cid:paraId="3DF8D7A2" w16cid:durableId="219A378F"/>
  <w16cid:commentId w16cid:paraId="0E7526DD" w16cid:durableId="219A378E"/>
  <w16cid:commentId w16cid:paraId="6C0C89B5" w16cid:durableId="219A378D"/>
  <w16cid:commentId w16cid:paraId="02EF05DA" w16cid:durableId="219A3FAC"/>
  <w16cid:commentId w16cid:paraId="687F7CB5" w16cid:durableId="219A2902"/>
  <w16cid:commentId w16cid:paraId="7DE02835" w16cid:durableId="219A2901"/>
  <w16cid:commentId w16cid:paraId="1B736E25" w16cid:durableId="219A2900"/>
  <w16cid:commentId w16cid:paraId="365542B4" w16cid:durableId="219A28FF"/>
  <w16cid:commentId w16cid:paraId="579B073D" w16cid:durableId="219A28FE"/>
  <w16cid:commentId w16cid:paraId="479E64AE" w16cid:durableId="217167E7"/>
  <w16cid:commentId w16cid:paraId="76AC9802" w16cid:durableId="219A26FE"/>
  <w16cid:commentId w16cid:paraId="3E67DCA8" w16cid:durableId="217A48B7"/>
  <w16cid:commentId w16cid:paraId="4AAC37F0" w16cid:durableId="217A48B8"/>
  <w16cid:commentId w16cid:paraId="72C826D2" w16cid:durableId="217A48B9"/>
  <w16cid:commentId w16cid:paraId="6BEEB570" w16cid:durableId="219A2702"/>
  <w16cid:commentId w16cid:paraId="5334DAB2" w16cid:durableId="217A48BA"/>
  <w16cid:commentId w16cid:paraId="34AC5E9D" w16cid:durableId="217A48BB"/>
  <w16cid:commentId w16cid:paraId="5B336BA2" w16cid:durableId="219A2705"/>
  <w16cid:commentId w16cid:paraId="0CD685A3" w16cid:durableId="219A2706"/>
  <w16cid:commentId w16cid:paraId="77409D28" w16cid:durableId="217A48BC"/>
  <w16cid:commentId w16cid:paraId="4D4F4EB0" w16cid:durableId="2190C5E4"/>
  <w16cid:commentId w16cid:paraId="04D9F8FA" w16cid:durableId="217A48BD"/>
  <w16cid:commentId w16cid:paraId="2F10168B" w16cid:durableId="219A270A"/>
  <w16cid:commentId w16cid:paraId="111485E8" w16cid:durableId="219A270B"/>
  <w16cid:commentId w16cid:paraId="39314272" w16cid:durableId="217A48BE"/>
  <w16cid:commentId w16cid:paraId="77EE66FE" w16cid:durableId="2190C629"/>
  <w16cid:commentId w16cid:paraId="6712FD07" w16cid:durableId="219A270E"/>
  <w16cid:commentId w16cid:paraId="31CEEF06" w16cid:durableId="217A48BF"/>
  <w16cid:commentId w16cid:paraId="2B2B877E" w16cid:durableId="217A48C1"/>
  <w16cid:commentId w16cid:paraId="3DA50C48" w16cid:durableId="219A2711"/>
  <w16cid:commentId w16cid:paraId="4D452AA7" w16cid:durableId="2190C866"/>
  <w16cid:commentId w16cid:paraId="134C5206" w16cid:durableId="217A48C2"/>
  <w16cid:commentId w16cid:paraId="6C529CCD" w16cid:durableId="217A48C3"/>
  <w16cid:commentId w16cid:paraId="088687B8" w16cid:durableId="219A2715"/>
  <w16cid:commentId w16cid:paraId="124E32E4" w16cid:durableId="217A48C4"/>
  <w16cid:commentId w16cid:paraId="43EF73E9" w16cid:durableId="2190C6D3"/>
  <w16cid:commentId w16cid:paraId="7BBD76AB" w16cid:durableId="217A48C5"/>
  <w16cid:commentId w16cid:paraId="50C428AE" w16cid:durableId="219A2719"/>
  <w16cid:commentId w16cid:paraId="346559B4" w16cid:durableId="217A48C6"/>
  <w16cid:commentId w16cid:paraId="5F10E1D1" w16cid:durableId="219A271B"/>
  <w16cid:commentId w16cid:paraId="273F8887" w16cid:durableId="217A48CA"/>
  <w16cid:commentId w16cid:paraId="051BA6B2" w16cid:durableId="217A48CB"/>
  <w16cid:commentId w16cid:paraId="261FEDD3" w16cid:durableId="217A48CC"/>
  <w16cid:commentId w16cid:paraId="68DD9017" w16cid:durableId="217F81E1"/>
  <w16cid:commentId w16cid:paraId="3BB0E0F6" w16cid:durableId="219A2720"/>
  <w16cid:commentId w16cid:paraId="5C89248C" w16cid:durableId="2190C79F"/>
  <w16cid:commentId w16cid:paraId="67E2C70F" w16cid:durableId="217A48CE"/>
  <w16cid:commentId w16cid:paraId="4D558D39" w16cid:durableId="219A2723"/>
  <w16cid:commentId w16cid:paraId="410086E5" w16cid:durableId="217A48CF"/>
  <w16cid:commentId w16cid:paraId="3B797538" w16cid:durableId="219A2725"/>
  <w16cid:commentId w16cid:paraId="3660A529" w16cid:durableId="219A2726"/>
  <w16cid:commentId w16cid:paraId="7CC2205C" w16cid:durableId="219A2727"/>
  <w16cid:commentId w16cid:paraId="5BD6E678" w16cid:durableId="219A2728"/>
  <w16cid:commentId w16cid:paraId="36B6012D" w16cid:durableId="219A2729"/>
  <w16cid:commentId w16cid:paraId="49043CF2" w16cid:durableId="219A272A"/>
  <w16cid:commentId w16cid:paraId="24D252AE" w16cid:durableId="219A272B"/>
  <w16cid:commentId w16cid:paraId="2FA0DBDA" w16cid:durableId="219A272C"/>
  <w16cid:commentId w16cid:paraId="2B8FA514" w16cid:durableId="219A272D"/>
  <w16cid:commentId w16cid:paraId="17BA8561" w16cid:durableId="219A272E"/>
  <w16cid:commentId w16cid:paraId="51620E92" w16cid:durableId="219A272F"/>
  <w16cid:commentId w16cid:paraId="7A95CA76" w16cid:durableId="219A2730"/>
  <w16cid:commentId w16cid:paraId="535A364B" w16cid:durableId="219A2731"/>
  <w16cid:commentId w16cid:paraId="047278CE" w16cid:durableId="219A2732"/>
  <w16cid:commentId w16cid:paraId="2B97C10A" w16cid:durableId="219A2733"/>
  <w16cid:commentId w16cid:paraId="32559B9D" w16cid:durableId="219A2734"/>
  <w16cid:commentId w16cid:paraId="1BAF7B2E" w16cid:durableId="219A2735"/>
  <w16cid:commentId w16cid:paraId="0A670FEE" w16cid:durableId="219A2736"/>
  <w16cid:commentId w16cid:paraId="3D0125A7" w16cid:durableId="219A2737"/>
  <w16cid:commentId w16cid:paraId="26900076" w16cid:durableId="219A2738"/>
  <w16cid:commentId w16cid:paraId="06AD3D3B" w16cid:durableId="219A2739"/>
  <w16cid:commentId w16cid:paraId="1074E37B" w16cid:durableId="219A273A"/>
  <w16cid:commentId w16cid:paraId="13412AB6" w16cid:durableId="219A273B"/>
  <w16cid:commentId w16cid:paraId="3D112042" w16cid:durableId="219A273C"/>
  <w16cid:commentId w16cid:paraId="106FB61F" w16cid:durableId="219A273D"/>
  <w16cid:commentId w16cid:paraId="4F10EE97" w16cid:durableId="219A273E"/>
  <w16cid:commentId w16cid:paraId="5144CC18" w16cid:durableId="219A273F"/>
  <w16cid:commentId w16cid:paraId="44F83182" w16cid:durableId="219A2740"/>
  <w16cid:commentId w16cid:paraId="205736BC" w16cid:durableId="219A2741"/>
  <w16cid:commentId w16cid:paraId="0E3754EB" w16cid:durableId="219A2742"/>
  <w16cid:commentId w16cid:paraId="0DBA46B0" w16cid:durableId="219A2743"/>
  <w16cid:commentId w16cid:paraId="1C000382" w16cid:durableId="219A2744"/>
  <w16cid:commentId w16cid:paraId="50199552" w16cid:durableId="219A2745"/>
  <w16cid:commentId w16cid:paraId="7C7B8435" w16cid:durableId="219A2746"/>
  <w16cid:commentId w16cid:paraId="1F1785F2" w16cid:durableId="219A2747"/>
  <w16cid:commentId w16cid:paraId="5D437D9C" w16cid:durableId="219A2748"/>
  <w16cid:commentId w16cid:paraId="44C4CBA1" w16cid:durableId="219A2749"/>
  <w16cid:commentId w16cid:paraId="4044BF6F" w16cid:durableId="219A274A"/>
  <w16cid:commentId w16cid:paraId="6A547E5F" w16cid:durableId="219A274B"/>
  <w16cid:commentId w16cid:paraId="085742B9" w16cid:durableId="219A274C"/>
  <w16cid:commentId w16cid:paraId="516487CB" w16cid:durableId="219A274D"/>
  <w16cid:commentId w16cid:paraId="41A3639F" w16cid:durableId="219A274E"/>
  <w16cid:commentId w16cid:paraId="752253B2" w16cid:durableId="219A274F"/>
  <w16cid:commentId w16cid:paraId="20A96404" w16cid:durableId="219A2750"/>
  <w16cid:commentId w16cid:paraId="59EEE04E" w16cid:durableId="219A2751"/>
  <w16cid:commentId w16cid:paraId="76E562C9" w16cid:durableId="219A2752"/>
  <w16cid:commentId w16cid:paraId="601D160B" w16cid:durableId="219A2753"/>
  <w16cid:commentId w16cid:paraId="45B25EF9" w16cid:durableId="219A2754"/>
  <w16cid:commentId w16cid:paraId="6C949A22" w16cid:durableId="219A2755"/>
  <w16cid:commentId w16cid:paraId="2FEA37A7" w16cid:durableId="219A2756"/>
  <w16cid:commentId w16cid:paraId="12D47874" w16cid:durableId="219A2757"/>
  <w16cid:commentId w16cid:paraId="0124AC42" w16cid:durableId="219A2758"/>
  <w16cid:commentId w16cid:paraId="17518AB7" w16cid:durableId="219A2759"/>
  <w16cid:commentId w16cid:paraId="79381B1A" w16cid:durableId="219A275A"/>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43EE3585" w16cid:durableId="219A2772"/>
  <w16cid:commentId w16cid:paraId="5600C804" w16cid:durableId="217F81EC"/>
  <w16cid:commentId w16cid:paraId="1E0478BF" w16cid:durableId="219A2774"/>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1FB370F7" w16cid:durableId="21757910"/>
  <w16cid:commentId w16cid:paraId="5461B9EE" w16cid:durableId="219A2789"/>
  <w16cid:commentId w16cid:paraId="169535A7" w16cid:durableId="219A278A"/>
  <w16cid:commentId w16cid:paraId="14F2AE3F" w16cid:durableId="219A278B"/>
  <w16cid:commentId w16cid:paraId="604EF2BD" w16cid:durableId="219A278C"/>
  <w16cid:commentId w16cid:paraId="4E027160" w16cid:durableId="219A278D"/>
  <w16cid:commentId w16cid:paraId="31CD32E6" w16cid:durableId="219A278E"/>
  <w16cid:commentId w16cid:paraId="3D4748BC" w16cid:durableId="219A278F"/>
  <w16cid:commentId w16cid:paraId="4371F003" w16cid:durableId="2190D968"/>
  <w16cid:commentId w16cid:paraId="0A180984" w16cid:durableId="2190DE34"/>
  <w16cid:commentId w16cid:paraId="27BB45A2" w16cid:durableId="219A2792"/>
  <w16cid:commentId w16cid:paraId="62460E28" w16cid:durableId="2190F314"/>
  <w16cid:commentId w16cid:paraId="3DFEBBA8" w16cid:durableId="2190DDC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CD4175" w14:textId="77777777" w:rsidR="008C2B6C" w:rsidRDefault="008C2B6C">
      <w:pPr>
        <w:spacing w:line="240" w:lineRule="auto"/>
      </w:pPr>
      <w:r>
        <w:separator/>
      </w:r>
    </w:p>
  </w:endnote>
  <w:endnote w:type="continuationSeparator" w:id="0">
    <w:p w14:paraId="3F8C9C5D" w14:textId="77777777" w:rsidR="008C2B6C" w:rsidRDefault="008C2B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Gungsuh">
    <w:altName w:val="Malgun Gothic"/>
    <w:charset w:val="81"/>
    <w:family w:val="roman"/>
    <w:pitch w:val="variable"/>
    <w:sig w:usb0="B00002AF" w:usb1="69D77CFB" w:usb2="00000030" w:usb3="00000000" w:csb0="0008009F"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F12CFC" w:rsidRDefault="00F12CFC">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F12CFC" w:rsidRDefault="00F12CFC">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F12CFC" w:rsidRDefault="00F12CF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F12CFC" w:rsidRDefault="00F12CFC">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F12CFC" w:rsidRDefault="00F12CFC">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F12CFC" w:rsidRDefault="00F12CFC">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BE74B1">
      <w:rPr>
        <w:noProof/>
        <w:color w:val="000000"/>
      </w:rPr>
      <w:t>67</w:t>
    </w:r>
    <w:r>
      <w:rPr>
        <w:color w:val="000000"/>
      </w:rPr>
      <w:fldChar w:fldCharType="end"/>
    </w:r>
  </w:p>
  <w:p w14:paraId="2EB2665D" w14:textId="77777777" w:rsidR="00F12CFC" w:rsidRDefault="00F12CFC">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56DCFF" w14:textId="77777777" w:rsidR="008C2B6C" w:rsidRDefault="008C2B6C">
      <w:pPr>
        <w:spacing w:line="240" w:lineRule="auto"/>
      </w:pPr>
      <w:r>
        <w:separator/>
      </w:r>
    </w:p>
  </w:footnote>
  <w:footnote w:type="continuationSeparator" w:id="0">
    <w:p w14:paraId="5B52BA92" w14:textId="77777777" w:rsidR="008C2B6C" w:rsidRDefault="008C2B6C">
      <w:pPr>
        <w:spacing w:line="240" w:lineRule="auto"/>
      </w:pPr>
      <w:r>
        <w:continuationSeparator/>
      </w:r>
    </w:p>
  </w:footnote>
  <w:footnote w:id="1">
    <w:p w14:paraId="208BD1FC" w14:textId="61E8DDD0" w:rsidR="00F12CFC" w:rsidRPr="00512A9A" w:rsidRDefault="00F12CFC">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F12CFC" w:rsidRDefault="00F12CFC">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D8469A6"/>
    <w:lvl w:ilvl="0">
      <w:start w:val="1"/>
      <w:numFmt w:val="decimal"/>
      <w:lvlText w:val="%1."/>
      <w:lvlJc w:val="left"/>
      <w:pPr>
        <w:tabs>
          <w:tab w:val="num" w:pos="1800"/>
        </w:tabs>
        <w:ind w:left="1800" w:hanging="360"/>
      </w:pPr>
    </w:lvl>
  </w:abstractNum>
  <w:abstractNum w:abstractNumId="1">
    <w:nsid w:val="FFFFFF7D"/>
    <w:multiLevelType w:val="singleLevel"/>
    <w:tmpl w:val="8F7C0400"/>
    <w:lvl w:ilvl="0">
      <w:start w:val="1"/>
      <w:numFmt w:val="decimal"/>
      <w:lvlText w:val="%1."/>
      <w:lvlJc w:val="left"/>
      <w:pPr>
        <w:tabs>
          <w:tab w:val="num" w:pos="1440"/>
        </w:tabs>
        <w:ind w:left="1440" w:hanging="360"/>
      </w:pPr>
    </w:lvl>
  </w:abstractNum>
  <w:abstractNum w:abstractNumId="2">
    <w:nsid w:val="FFFFFF7E"/>
    <w:multiLevelType w:val="singleLevel"/>
    <w:tmpl w:val="E402B1D0"/>
    <w:lvl w:ilvl="0">
      <w:start w:val="1"/>
      <w:numFmt w:val="decimal"/>
      <w:lvlText w:val="%1."/>
      <w:lvlJc w:val="left"/>
      <w:pPr>
        <w:tabs>
          <w:tab w:val="num" w:pos="1080"/>
        </w:tabs>
        <w:ind w:left="1080" w:hanging="360"/>
      </w:pPr>
    </w:lvl>
  </w:abstractNum>
  <w:abstractNum w:abstractNumId="3">
    <w:nsid w:val="FFFFFF7F"/>
    <w:multiLevelType w:val="singleLevel"/>
    <w:tmpl w:val="041C0978"/>
    <w:lvl w:ilvl="0">
      <w:start w:val="1"/>
      <w:numFmt w:val="decimal"/>
      <w:lvlText w:val="%1."/>
      <w:lvlJc w:val="left"/>
      <w:pPr>
        <w:tabs>
          <w:tab w:val="num" w:pos="720"/>
        </w:tabs>
        <w:ind w:left="720" w:hanging="360"/>
      </w:pPr>
    </w:lvl>
  </w:abstractNum>
  <w:abstractNum w:abstractNumId="4">
    <w:nsid w:val="FFFFFF80"/>
    <w:multiLevelType w:val="singleLevel"/>
    <w:tmpl w:val="712CFF2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72657C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394B01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7D444C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4421302"/>
    <w:lvl w:ilvl="0">
      <w:start w:val="1"/>
      <w:numFmt w:val="decimal"/>
      <w:lvlText w:val="%1."/>
      <w:lvlJc w:val="left"/>
      <w:pPr>
        <w:tabs>
          <w:tab w:val="num" w:pos="360"/>
        </w:tabs>
        <w:ind w:left="360" w:hanging="360"/>
      </w:pPr>
    </w:lvl>
  </w:abstractNum>
  <w:abstractNum w:abstractNumId="9">
    <w:nsid w:val="FFFFFF89"/>
    <w:multiLevelType w:val="singleLevel"/>
    <w:tmpl w:val="D8247974"/>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4BE1"/>
    <w:rsid w:val="00007B3E"/>
    <w:rsid w:val="00007F93"/>
    <w:rsid w:val="00016AF6"/>
    <w:rsid w:val="00025E9B"/>
    <w:rsid w:val="00030BAE"/>
    <w:rsid w:val="00032E80"/>
    <w:rsid w:val="000404AE"/>
    <w:rsid w:val="00042D35"/>
    <w:rsid w:val="000460F7"/>
    <w:rsid w:val="000509C9"/>
    <w:rsid w:val="000556DF"/>
    <w:rsid w:val="00080169"/>
    <w:rsid w:val="000802B6"/>
    <w:rsid w:val="00082267"/>
    <w:rsid w:val="00095511"/>
    <w:rsid w:val="000A2AE9"/>
    <w:rsid w:val="000A3E09"/>
    <w:rsid w:val="000A585A"/>
    <w:rsid w:val="000A68B7"/>
    <w:rsid w:val="000B0115"/>
    <w:rsid w:val="000C2B77"/>
    <w:rsid w:val="000C4FAD"/>
    <w:rsid w:val="000C5D90"/>
    <w:rsid w:val="000D343A"/>
    <w:rsid w:val="000D52A1"/>
    <w:rsid w:val="000D5F1B"/>
    <w:rsid w:val="000E0709"/>
    <w:rsid w:val="000E1584"/>
    <w:rsid w:val="000E4FE9"/>
    <w:rsid w:val="000F5F06"/>
    <w:rsid w:val="00100139"/>
    <w:rsid w:val="00105D9D"/>
    <w:rsid w:val="00110693"/>
    <w:rsid w:val="00114084"/>
    <w:rsid w:val="00115801"/>
    <w:rsid w:val="001228C4"/>
    <w:rsid w:val="00134178"/>
    <w:rsid w:val="001429E5"/>
    <w:rsid w:val="001463E1"/>
    <w:rsid w:val="0015137A"/>
    <w:rsid w:val="00160482"/>
    <w:rsid w:val="00170DE5"/>
    <w:rsid w:val="00173B03"/>
    <w:rsid w:val="0018320D"/>
    <w:rsid w:val="0018493D"/>
    <w:rsid w:val="00193852"/>
    <w:rsid w:val="00197117"/>
    <w:rsid w:val="001C0F3A"/>
    <w:rsid w:val="001C2397"/>
    <w:rsid w:val="001D589C"/>
    <w:rsid w:val="001E222B"/>
    <w:rsid w:val="001E4D66"/>
    <w:rsid w:val="001F2D9B"/>
    <w:rsid w:val="001F3420"/>
    <w:rsid w:val="0020662D"/>
    <w:rsid w:val="002126A8"/>
    <w:rsid w:val="002171C5"/>
    <w:rsid w:val="00221D67"/>
    <w:rsid w:val="002268EB"/>
    <w:rsid w:val="00226D8D"/>
    <w:rsid w:val="002272B7"/>
    <w:rsid w:val="0023176A"/>
    <w:rsid w:val="00247F5E"/>
    <w:rsid w:val="00251576"/>
    <w:rsid w:val="002548D9"/>
    <w:rsid w:val="0025578F"/>
    <w:rsid w:val="00256595"/>
    <w:rsid w:val="002573BD"/>
    <w:rsid w:val="0026468B"/>
    <w:rsid w:val="00264C20"/>
    <w:rsid w:val="002657C8"/>
    <w:rsid w:val="002834B8"/>
    <w:rsid w:val="00286424"/>
    <w:rsid w:val="002870D6"/>
    <w:rsid w:val="0029184A"/>
    <w:rsid w:val="002B6EC5"/>
    <w:rsid w:val="002C61B1"/>
    <w:rsid w:val="002C6A88"/>
    <w:rsid w:val="002D25F0"/>
    <w:rsid w:val="002D2DBB"/>
    <w:rsid w:val="002E11D3"/>
    <w:rsid w:val="002E458F"/>
    <w:rsid w:val="002E560A"/>
    <w:rsid w:val="002F5608"/>
    <w:rsid w:val="002F6971"/>
    <w:rsid w:val="0030502C"/>
    <w:rsid w:val="0030567C"/>
    <w:rsid w:val="00314985"/>
    <w:rsid w:val="003157A0"/>
    <w:rsid w:val="00323F05"/>
    <w:rsid w:val="003254F2"/>
    <w:rsid w:val="0032685D"/>
    <w:rsid w:val="00334955"/>
    <w:rsid w:val="00336D95"/>
    <w:rsid w:val="00340C32"/>
    <w:rsid w:val="003474A6"/>
    <w:rsid w:val="00347B94"/>
    <w:rsid w:val="003573F9"/>
    <w:rsid w:val="0036055A"/>
    <w:rsid w:val="00367168"/>
    <w:rsid w:val="00375F85"/>
    <w:rsid w:val="003818D4"/>
    <w:rsid w:val="00384C5C"/>
    <w:rsid w:val="00384FC2"/>
    <w:rsid w:val="00391E4E"/>
    <w:rsid w:val="003A6E6C"/>
    <w:rsid w:val="003B5B34"/>
    <w:rsid w:val="003C14EE"/>
    <w:rsid w:val="003C38C5"/>
    <w:rsid w:val="003C482E"/>
    <w:rsid w:val="003D174D"/>
    <w:rsid w:val="003D629E"/>
    <w:rsid w:val="003F7563"/>
    <w:rsid w:val="00402890"/>
    <w:rsid w:val="004125DA"/>
    <w:rsid w:val="00414F6C"/>
    <w:rsid w:val="0041645F"/>
    <w:rsid w:val="004174F3"/>
    <w:rsid w:val="0042014B"/>
    <w:rsid w:val="004208D9"/>
    <w:rsid w:val="004225A3"/>
    <w:rsid w:val="004418E8"/>
    <w:rsid w:val="00446786"/>
    <w:rsid w:val="00446A88"/>
    <w:rsid w:val="00451A52"/>
    <w:rsid w:val="00453D6E"/>
    <w:rsid w:val="004546B1"/>
    <w:rsid w:val="00456F8B"/>
    <w:rsid w:val="004570C5"/>
    <w:rsid w:val="00460D4B"/>
    <w:rsid w:val="00462773"/>
    <w:rsid w:val="00462BB4"/>
    <w:rsid w:val="004662A3"/>
    <w:rsid w:val="00467068"/>
    <w:rsid w:val="00477FEB"/>
    <w:rsid w:val="00484C29"/>
    <w:rsid w:val="004862DE"/>
    <w:rsid w:val="00491AE8"/>
    <w:rsid w:val="00495A89"/>
    <w:rsid w:val="00496D7A"/>
    <w:rsid w:val="004A70C4"/>
    <w:rsid w:val="004B44E7"/>
    <w:rsid w:val="004B48F5"/>
    <w:rsid w:val="004B606E"/>
    <w:rsid w:val="004C0B21"/>
    <w:rsid w:val="004C29E0"/>
    <w:rsid w:val="004C5F85"/>
    <w:rsid w:val="004D1FD5"/>
    <w:rsid w:val="004D5430"/>
    <w:rsid w:val="004D6459"/>
    <w:rsid w:val="004D705A"/>
    <w:rsid w:val="004E1061"/>
    <w:rsid w:val="004E18DC"/>
    <w:rsid w:val="004F747F"/>
    <w:rsid w:val="004F7586"/>
    <w:rsid w:val="00502CD3"/>
    <w:rsid w:val="005030CE"/>
    <w:rsid w:val="00507D84"/>
    <w:rsid w:val="00512A9A"/>
    <w:rsid w:val="00514F25"/>
    <w:rsid w:val="00516C2E"/>
    <w:rsid w:val="00517871"/>
    <w:rsid w:val="00533169"/>
    <w:rsid w:val="00534DE4"/>
    <w:rsid w:val="0053549E"/>
    <w:rsid w:val="00536BA7"/>
    <w:rsid w:val="00554C58"/>
    <w:rsid w:val="00562134"/>
    <w:rsid w:val="00562BF9"/>
    <w:rsid w:val="00567C59"/>
    <w:rsid w:val="005804B3"/>
    <w:rsid w:val="00582F2F"/>
    <w:rsid w:val="005912B2"/>
    <w:rsid w:val="005A1886"/>
    <w:rsid w:val="005A23E3"/>
    <w:rsid w:val="005A78E1"/>
    <w:rsid w:val="005C650F"/>
    <w:rsid w:val="005C6F8B"/>
    <w:rsid w:val="006076B1"/>
    <w:rsid w:val="00622EAD"/>
    <w:rsid w:val="006236A9"/>
    <w:rsid w:val="006236FE"/>
    <w:rsid w:val="00633FEF"/>
    <w:rsid w:val="006350EB"/>
    <w:rsid w:val="00635EA6"/>
    <w:rsid w:val="00646CC6"/>
    <w:rsid w:val="00647639"/>
    <w:rsid w:val="00647FB4"/>
    <w:rsid w:val="00653D70"/>
    <w:rsid w:val="00655D6A"/>
    <w:rsid w:val="00662C05"/>
    <w:rsid w:val="00677CFD"/>
    <w:rsid w:val="00684042"/>
    <w:rsid w:val="006875BD"/>
    <w:rsid w:val="00695E29"/>
    <w:rsid w:val="00697406"/>
    <w:rsid w:val="006B6A9C"/>
    <w:rsid w:val="006C3D77"/>
    <w:rsid w:val="006C7225"/>
    <w:rsid w:val="006C756E"/>
    <w:rsid w:val="006D3306"/>
    <w:rsid w:val="006D4EA4"/>
    <w:rsid w:val="006D7B14"/>
    <w:rsid w:val="006D7CA8"/>
    <w:rsid w:val="006E3AA8"/>
    <w:rsid w:val="006F13C7"/>
    <w:rsid w:val="006F3E95"/>
    <w:rsid w:val="00700A7F"/>
    <w:rsid w:val="00703A7A"/>
    <w:rsid w:val="007057C0"/>
    <w:rsid w:val="00714D57"/>
    <w:rsid w:val="00716EBD"/>
    <w:rsid w:val="00720B56"/>
    <w:rsid w:val="00721DFC"/>
    <w:rsid w:val="0073571E"/>
    <w:rsid w:val="0074148C"/>
    <w:rsid w:val="007568F4"/>
    <w:rsid w:val="00756F16"/>
    <w:rsid w:val="00764AA6"/>
    <w:rsid w:val="0076634D"/>
    <w:rsid w:val="00766FC9"/>
    <w:rsid w:val="007817DC"/>
    <w:rsid w:val="007826C9"/>
    <w:rsid w:val="00786229"/>
    <w:rsid w:val="00796F47"/>
    <w:rsid w:val="007B4245"/>
    <w:rsid w:val="007B4BF5"/>
    <w:rsid w:val="007B72DD"/>
    <w:rsid w:val="007B79EF"/>
    <w:rsid w:val="007B7C5B"/>
    <w:rsid w:val="007C3EED"/>
    <w:rsid w:val="007C6425"/>
    <w:rsid w:val="007D0B2A"/>
    <w:rsid w:val="007D1B38"/>
    <w:rsid w:val="007E383A"/>
    <w:rsid w:val="007F25E6"/>
    <w:rsid w:val="007F6BFC"/>
    <w:rsid w:val="007F7C4A"/>
    <w:rsid w:val="00802EBE"/>
    <w:rsid w:val="00804C84"/>
    <w:rsid w:val="00805066"/>
    <w:rsid w:val="008104B1"/>
    <w:rsid w:val="008165F0"/>
    <w:rsid w:val="0081750B"/>
    <w:rsid w:val="00822782"/>
    <w:rsid w:val="00835659"/>
    <w:rsid w:val="00836E9A"/>
    <w:rsid w:val="00841D1E"/>
    <w:rsid w:val="008739FD"/>
    <w:rsid w:val="0087421F"/>
    <w:rsid w:val="008746A9"/>
    <w:rsid w:val="008818CB"/>
    <w:rsid w:val="0088253A"/>
    <w:rsid w:val="008A2FEF"/>
    <w:rsid w:val="008A47B3"/>
    <w:rsid w:val="008B6706"/>
    <w:rsid w:val="008C22A7"/>
    <w:rsid w:val="008C2B6C"/>
    <w:rsid w:val="008D1BA7"/>
    <w:rsid w:val="008D2FAF"/>
    <w:rsid w:val="008D6764"/>
    <w:rsid w:val="009005CF"/>
    <w:rsid w:val="00901A55"/>
    <w:rsid w:val="00902EEB"/>
    <w:rsid w:val="00904409"/>
    <w:rsid w:val="00907C44"/>
    <w:rsid w:val="0091599B"/>
    <w:rsid w:val="009175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2442"/>
    <w:rsid w:val="009836F5"/>
    <w:rsid w:val="00986A6D"/>
    <w:rsid w:val="009933F1"/>
    <w:rsid w:val="0099543B"/>
    <w:rsid w:val="009A3559"/>
    <w:rsid w:val="009A4D49"/>
    <w:rsid w:val="009B58CE"/>
    <w:rsid w:val="009B749C"/>
    <w:rsid w:val="009D158F"/>
    <w:rsid w:val="009D2091"/>
    <w:rsid w:val="009D28F0"/>
    <w:rsid w:val="009D7B5F"/>
    <w:rsid w:val="009F0A28"/>
    <w:rsid w:val="00A00425"/>
    <w:rsid w:val="00A02BDE"/>
    <w:rsid w:val="00A04752"/>
    <w:rsid w:val="00A0565F"/>
    <w:rsid w:val="00A15ABA"/>
    <w:rsid w:val="00A303E4"/>
    <w:rsid w:val="00A324C5"/>
    <w:rsid w:val="00A40D26"/>
    <w:rsid w:val="00A42AA5"/>
    <w:rsid w:val="00A47CE4"/>
    <w:rsid w:val="00A6553C"/>
    <w:rsid w:val="00A67532"/>
    <w:rsid w:val="00A679EA"/>
    <w:rsid w:val="00A74D35"/>
    <w:rsid w:val="00A75CAA"/>
    <w:rsid w:val="00A80577"/>
    <w:rsid w:val="00A82E79"/>
    <w:rsid w:val="00A85AC7"/>
    <w:rsid w:val="00A85B62"/>
    <w:rsid w:val="00A9484B"/>
    <w:rsid w:val="00A948FD"/>
    <w:rsid w:val="00A9579D"/>
    <w:rsid w:val="00A95B9C"/>
    <w:rsid w:val="00AA1855"/>
    <w:rsid w:val="00AB1769"/>
    <w:rsid w:val="00AD3DF3"/>
    <w:rsid w:val="00AF0299"/>
    <w:rsid w:val="00AF467F"/>
    <w:rsid w:val="00B01658"/>
    <w:rsid w:val="00B01AA2"/>
    <w:rsid w:val="00B0373A"/>
    <w:rsid w:val="00B06EB3"/>
    <w:rsid w:val="00B129FD"/>
    <w:rsid w:val="00B1353A"/>
    <w:rsid w:val="00B20CC7"/>
    <w:rsid w:val="00B21A6D"/>
    <w:rsid w:val="00B25C9B"/>
    <w:rsid w:val="00B35D7D"/>
    <w:rsid w:val="00B42A1E"/>
    <w:rsid w:val="00B42DAD"/>
    <w:rsid w:val="00B43562"/>
    <w:rsid w:val="00B451A0"/>
    <w:rsid w:val="00B5363F"/>
    <w:rsid w:val="00B55564"/>
    <w:rsid w:val="00B6152E"/>
    <w:rsid w:val="00B648A4"/>
    <w:rsid w:val="00B7084F"/>
    <w:rsid w:val="00B83565"/>
    <w:rsid w:val="00B86576"/>
    <w:rsid w:val="00B9243A"/>
    <w:rsid w:val="00B95EAD"/>
    <w:rsid w:val="00BA4562"/>
    <w:rsid w:val="00BA73F0"/>
    <w:rsid w:val="00BB1205"/>
    <w:rsid w:val="00BB269A"/>
    <w:rsid w:val="00BB3CB4"/>
    <w:rsid w:val="00BB7289"/>
    <w:rsid w:val="00BC5F7E"/>
    <w:rsid w:val="00BC63CA"/>
    <w:rsid w:val="00BD307E"/>
    <w:rsid w:val="00BD49FE"/>
    <w:rsid w:val="00BE5094"/>
    <w:rsid w:val="00BE6CB6"/>
    <w:rsid w:val="00BE74B1"/>
    <w:rsid w:val="00BF35E9"/>
    <w:rsid w:val="00BF3A1C"/>
    <w:rsid w:val="00BF406D"/>
    <w:rsid w:val="00BF55D9"/>
    <w:rsid w:val="00BF7305"/>
    <w:rsid w:val="00C04715"/>
    <w:rsid w:val="00C11451"/>
    <w:rsid w:val="00C23004"/>
    <w:rsid w:val="00C26A73"/>
    <w:rsid w:val="00C32A8C"/>
    <w:rsid w:val="00C42B4A"/>
    <w:rsid w:val="00C62A8A"/>
    <w:rsid w:val="00C63DF1"/>
    <w:rsid w:val="00C6632D"/>
    <w:rsid w:val="00C6729A"/>
    <w:rsid w:val="00C73944"/>
    <w:rsid w:val="00C77A17"/>
    <w:rsid w:val="00C8211B"/>
    <w:rsid w:val="00C84908"/>
    <w:rsid w:val="00C86FB7"/>
    <w:rsid w:val="00C926CE"/>
    <w:rsid w:val="00CA388E"/>
    <w:rsid w:val="00CA66EB"/>
    <w:rsid w:val="00CB02B2"/>
    <w:rsid w:val="00CB0AD7"/>
    <w:rsid w:val="00CB33FC"/>
    <w:rsid w:val="00CB745A"/>
    <w:rsid w:val="00CC386C"/>
    <w:rsid w:val="00CC70C6"/>
    <w:rsid w:val="00CD5F38"/>
    <w:rsid w:val="00CE687F"/>
    <w:rsid w:val="00CF03EC"/>
    <w:rsid w:val="00CF1C06"/>
    <w:rsid w:val="00CF2C3B"/>
    <w:rsid w:val="00CF3FA2"/>
    <w:rsid w:val="00D0298C"/>
    <w:rsid w:val="00D03E44"/>
    <w:rsid w:val="00D0553C"/>
    <w:rsid w:val="00D145C2"/>
    <w:rsid w:val="00D14CCA"/>
    <w:rsid w:val="00D361F1"/>
    <w:rsid w:val="00D409A1"/>
    <w:rsid w:val="00D4600D"/>
    <w:rsid w:val="00D46872"/>
    <w:rsid w:val="00D56E2F"/>
    <w:rsid w:val="00D605E9"/>
    <w:rsid w:val="00D60922"/>
    <w:rsid w:val="00D62FBB"/>
    <w:rsid w:val="00D70A21"/>
    <w:rsid w:val="00D7386B"/>
    <w:rsid w:val="00D74C70"/>
    <w:rsid w:val="00D813D1"/>
    <w:rsid w:val="00D820B7"/>
    <w:rsid w:val="00D87ED2"/>
    <w:rsid w:val="00D91FDF"/>
    <w:rsid w:val="00D97955"/>
    <w:rsid w:val="00DA3A06"/>
    <w:rsid w:val="00DA5066"/>
    <w:rsid w:val="00DB508B"/>
    <w:rsid w:val="00DC33FA"/>
    <w:rsid w:val="00DC67D1"/>
    <w:rsid w:val="00DE59B9"/>
    <w:rsid w:val="00DE5D74"/>
    <w:rsid w:val="00DF05B3"/>
    <w:rsid w:val="00DF3AD8"/>
    <w:rsid w:val="00E04396"/>
    <w:rsid w:val="00E058FD"/>
    <w:rsid w:val="00E061B2"/>
    <w:rsid w:val="00E14149"/>
    <w:rsid w:val="00E23C07"/>
    <w:rsid w:val="00E31749"/>
    <w:rsid w:val="00E31DE6"/>
    <w:rsid w:val="00E60A40"/>
    <w:rsid w:val="00E6241A"/>
    <w:rsid w:val="00E63A92"/>
    <w:rsid w:val="00E74719"/>
    <w:rsid w:val="00E756F3"/>
    <w:rsid w:val="00EA001C"/>
    <w:rsid w:val="00EA3C4D"/>
    <w:rsid w:val="00EA56B0"/>
    <w:rsid w:val="00EA64CC"/>
    <w:rsid w:val="00EB04EA"/>
    <w:rsid w:val="00EB505B"/>
    <w:rsid w:val="00EB5354"/>
    <w:rsid w:val="00EB7263"/>
    <w:rsid w:val="00EC46A8"/>
    <w:rsid w:val="00EC48F2"/>
    <w:rsid w:val="00EC52DD"/>
    <w:rsid w:val="00ED0596"/>
    <w:rsid w:val="00ED1C98"/>
    <w:rsid w:val="00ED3A4F"/>
    <w:rsid w:val="00ED485E"/>
    <w:rsid w:val="00ED7313"/>
    <w:rsid w:val="00EE0FCC"/>
    <w:rsid w:val="00EE5D45"/>
    <w:rsid w:val="00EF0E81"/>
    <w:rsid w:val="00EF7402"/>
    <w:rsid w:val="00F011E0"/>
    <w:rsid w:val="00F10053"/>
    <w:rsid w:val="00F10BD7"/>
    <w:rsid w:val="00F12891"/>
    <w:rsid w:val="00F12CFC"/>
    <w:rsid w:val="00F17D8A"/>
    <w:rsid w:val="00F220A6"/>
    <w:rsid w:val="00F23266"/>
    <w:rsid w:val="00F25817"/>
    <w:rsid w:val="00F264AE"/>
    <w:rsid w:val="00F26D3D"/>
    <w:rsid w:val="00F31459"/>
    <w:rsid w:val="00F31CF6"/>
    <w:rsid w:val="00F56F3F"/>
    <w:rsid w:val="00F72F1A"/>
    <w:rsid w:val="00F924AE"/>
    <w:rsid w:val="00FA068C"/>
    <w:rsid w:val="00FB2624"/>
    <w:rsid w:val="00FB273C"/>
    <w:rsid w:val="00FB28FD"/>
    <w:rsid w:val="00FB6C3D"/>
    <w:rsid w:val="00FB6D2F"/>
    <w:rsid w:val="00FB6DD0"/>
    <w:rsid w:val="00FC7BF3"/>
    <w:rsid w:val="00FD33C4"/>
    <w:rsid w:val="00FE1228"/>
    <w:rsid w:val="00FE2D2F"/>
    <w:rsid w:val="00FE2FA4"/>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microsoft.com/office/2011/relationships/people" Target="peop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eg"/><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32"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fontTable" Target="fontTable.xml"/><Relationship Id="rId35"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19DC7E9-A049-4807-8813-93982A819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79</Pages>
  <Words>53362</Words>
  <Characters>304169</Characters>
  <Application>Microsoft Office Word</Application>
  <DocSecurity>0</DocSecurity>
  <Lines>2534</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356818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36</cp:revision>
  <cp:lastPrinted>2019-11-26T17:35:00Z</cp:lastPrinted>
  <dcterms:created xsi:type="dcterms:W3CDTF">2019-12-10T00:48:00Z</dcterms:created>
  <dcterms:modified xsi:type="dcterms:W3CDTF">2019-12-11T18:34:00Z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