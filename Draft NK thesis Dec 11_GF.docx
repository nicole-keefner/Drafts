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bookmarkStart w:id="0" w:name="_GoBack"/>
      <w:bookmarkEnd w:id="0"/>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commentRangeStart w:id="1"/>
      <w:r w:rsidRPr="00CC386C">
        <w:rPr>
          <w:rFonts w:eastAsia="SimSun" w:cs="Mangal"/>
          <w:bCs/>
          <w:iCs/>
          <w:kern w:val="1"/>
          <w:lang w:eastAsia="hi-IN" w:bidi="hi-IN"/>
        </w:rPr>
        <w:lastRenderedPageBreak/>
        <w:t>TEMPORAL</w:t>
      </w:r>
      <w:commentRangeEnd w:id="1"/>
      <w:r w:rsidR="00B42DAD">
        <w:rPr>
          <w:rStyle w:val="CommentReference"/>
        </w:rPr>
        <w:commentReference w:id="1"/>
      </w:r>
      <w:r w:rsidRPr="00CC386C">
        <w:rPr>
          <w:rFonts w:eastAsia="SimSun" w:cs="Mangal"/>
          <w:bCs/>
          <w:iCs/>
          <w:kern w:val="1"/>
          <w:lang w:eastAsia="hi-IN" w:bidi="hi-IN"/>
        </w:rPr>
        <w:t xml:space="preserve">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2" w:name="_Toc25154312"/>
      <w:commentRangeStart w:id="3"/>
      <w:r w:rsidRPr="00E74719">
        <w:lastRenderedPageBreak/>
        <w:t>ABSTRACT</w:t>
      </w:r>
      <w:bookmarkEnd w:id="2"/>
      <w:commentRangeEnd w:id="3"/>
      <w:r w:rsidR="000A585A">
        <w:rPr>
          <w:rStyle w:val="CommentReference"/>
          <w:b w:val="0"/>
        </w:rPr>
        <w:commentReference w:id="3"/>
      </w:r>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4" w:name="_Toc25154313"/>
      <w:r w:rsidRPr="003C14EE">
        <w:lastRenderedPageBreak/>
        <w:t>ACKNOWLEDGEMENTS</w:t>
      </w:r>
      <w:bookmarkEnd w:id="4"/>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mbers, Dr. Gavino Puggioni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Lungu, Innocent Gumulira, Vida Osei, </w:t>
      </w:r>
      <w:r>
        <w:rPr>
          <w:color w:val="333333"/>
        </w:rPr>
        <w:t>Erin Wampole</w:t>
      </w:r>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Juliana Masseloux</w:t>
      </w:r>
      <w:r w:rsidR="00C84908">
        <w:rPr>
          <w:color w:val="333333"/>
        </w:rPr>
        <w:t xml:space="preserve">, Sarah Holbrook, Katie Nickles, and Celeste Venolia.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Dr. Lianna Jarecki</w:t>
      </w:r>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5" w:name="_Toc25154314"/>
      <w:r>
        <w:lastRenderedPageBreak/>
        <w:t>DEDICATION</w:t>
      </w:r>
      <w:bookmarkEnd w:id="5"/>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6" w:name="_Toc25154315"/>
      <w:r w:rsidR="00655D6A">
        <w:lastRenderedPageBreak/>
        <w:t>PREFACE</w:t>
      </w:r>
      <w:bookmarkEnd w:id="6"/>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7" w:name="_Toc25154316"/>
      <w:r w:rsidRPr="007D1B38">
        <w:lastRenderedPageBreak/>
        <w:t>TABLE OF CONTENTS</w:t>
      </w:r>
      <w:bookmarkEnd w:id="7"/>
    </w:p>
    <w:p w14:paraId="581D4982" w14:textId="77777777" w:rsidR="0041645F"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5154312" w:history="1">
        <w:r w:rsidR="0041645F" w:rsidRPr="0091329E">
          <w:rPr>
            <w:rStyle w:val="Hyperlink"/>
            <w:rFonts w:eastAsia="Georgia"/>
            <w:noProof/>
          </w:rPr>
          <w:t>ABSTRACT</w:t>
        </w:r>
        <w:r w:rsidR="0041645F">
          <w:rPr>
            <w:noProof/>
            <w:webHidden/>
          </w:rPr>
          <w:tab/>
        </w:r>
        <w:r w:rsidR="0041645F">
          <w:rPr>
            <w:noProof/>
            <w:webHidden/>
          </w:rPr>
          <w:fldChar w:fldCharType="begin"/>
        </w:r>
        <w:r w:rsidR="0041645F">
          <w:rPr>
            <w:noProof/>
            <w:webHidden/>
          </w:rPr>
          <w:instrText xml:space="preserve"> PAGEREF _Toc25154312 \h </w:instrText>
        </w:r>
        <w:r w:rsidR="0041645F">
          <w:rPr>
            <w:noProof/>
            <w:webHidden/>
          </w:rPr>
        </w:r>
        <w:r w:rsidR="0041645F">
          <w:rPr>
            <w:noProof/>
            <w:webHidden/>
          </w:rPr>
          <w:fldChar w:fldCharType="separate"/>
        </w:r>
        <w:r w:rsidR="00517871">
          <w:rPr>
            <w:noProof/>
            <w:webHidden/>
          </w:rPr>
          <w:t>ii</w:t>
        </w:r>
        <w:r w:rsidR="0041645F">
          <w:rPr>
            <w:noProof/>
            <w:webHidden/>
          </w:rPr>
          <w:fldChar w:fldCharType="end"/>
        </w:r>
      </w:hyperlink>
    </w:p>
    <w:p w14:paraId="7699E813" w14:textId="77777777" w:rsidR="0041645F" w:rsidRDefault="00387C1D">
      <w:pPr>
        <w:pStyle w:val="TOC1"/>
        <w:tabs>
          <w:tab w:val="right" w:leader="dot" w:pos="8342"/>
        </w:tabs>
        <w:rPr>
          <w:rFonts w:asciiTheme="minorHAnsi" w:eastAsiaTheme="minorEastAsia" w:hAnsiTheme="minorHAnsi" w:cstheme="minorBidi"/>
          <w:noProof/>
          <w:sz w:val="22"/>
          <w:szCs w:val="22"/>
        </w:rPr>
      </w:pPr>
      <w:hyperlink w:anchor="_Toc25154313" w:history="1">
        <w:r w:rsidR="0041645F" w:rsidRPr="0091329E">
          <w:rPr>
            <w:rStyle w:val="Hyperlink"/>
            <w:rFonts w:eastAsia="Georgia"/>
            <w:noProof/>
          </w:rPr>
          <w:t>ACKNOWLEDGEMENTS</w:t>
        </w:r>
        <w:r w:rsidR="0041645F">
          <w:rPr>
            <w:noProof/>
            <w:webHidden/>
          </w:rPr>
          <w:tab/>
        </w:r>
        <w:r w:rsidR="0041645F">
          <w:rPr>
            <w:noProof/>
            <w:webHidden/>
          </w:rPr>
          <w:fldChar w:fldCharType="begin"/>
        </w:r>
        <w:r w:rsidR="0041645F">
          <w:rPr>
            <w:noProof/>
            <w:webHidden/>
          </w:rPr>
          <w:instrText xml:space="preserve"> PAGEREF _Toc25154313 \h </w:instrText>
        </w:r>
        <w:r w:rsidR="0041645F">
          <w:rPr>
            <w:noProof/>
            <w:webHidden/>
          </w:rPr>
        </w:r>
        <w:r w:rsidR="0041645F">
          <w:rPr>
            <w:noProof/>
            <w:webHidden/>
          </w:rPr>
          <w:fldChar w:fldCharType="separate"/>
        </w:r>
        <w:r w:rsidR="00517871">
          <w:rPr>
            <w:noProof/>
            <w:webHidden/>
          </w:rPr>
          <w:t>iii</w:t>
        </w:r>
        <w:r w:rsidR="0041645F">
          <w:rPr>
            <w:noProof/>
            <w:webHidden/>
          </w:rPr>
          <w:fldChar w:fldCharType="end"/>
        </w:r>
      </w:hyperlink>
    </w:p>
    <w:p w14:paraId="096917AB" w14:textId="77777777" w:rsidR="0041645F" w:rsidRDefault="00387C1D">
      <w:pPr>
        <w:pStyle w:val="TOC1"/>
        <w:tabs>
          <w:tab w:val="right" w:leader="dot" w:pos="8342"/>
        </w:tabs>
        <w:rPr>
          <w:rFonts w:asciiTheme="minorHAnsi" w:eastAsiaTheme="minorEastAsia" w:hAnsiTheme="minorHAnsi" w:cstheme="minorBidi"/>
          <w:noProof/>
          <w:sz w:val="22"/>
          <w:szCs w:val="22"/>
        </w:rPr>
      </w:pPr>
      <w:hyperlink w:anchor="_Toc25154314" w:history="1">
        <w:r w:rsidR="0041645F" w:rsidRPr="0091329E">
          <w:rPr>
            <w:rStyle w:val="Hyperlink"/>
            <w:rFonts w:eastAsia="Georgia"/>
            <w:noProof/>
          </w:rPr>
          <w:t>DEDICATION</w:t>
        </w:r>
        <w:r w:rsidR="0041645F">
          <w:rPr>
            <w:noProof/>
            <w:webHidden/>
          </w:rPr>
          <w:tab/>
        </w:r>
        <w:r w:rsidR="0041645F">
          <w:rPr>
            <w:noProof/>
            <w:webHidden/>
          </w:rPr>
          <w:fldChar w:fldCharType="begin"/>
        </w:r>
        <w:r w:rsidR="0041645F">
          <w:rPr>
            <w:noProof/>
            <w:webHidden/>
          </w:rPr>
          <w:instrText xml:space="preserve"> PAGEREF _Toc25154314 \h </w:instrText>
        </w:r>
        <w:r w:rsidR="0041645F">
          <w:rPr>
            <w:noProof/>
            <w:webHidden/>
          </w:rPr>
        </w:r>
        <w:r w:rsidR="0041645F">
          <w:rPr>
            <w:noProof/>
            <w:webHidden/>
          </w:rPr>
          <w:fldChar w:fldCharType="separate"/>
        </w:r>
        <w:r w:rsidR="00517871">
          <w:rPr>
            <w:noProof/>
            <w:webHidden/>
          </w:rPr>
          <w:t>iv</w:t>
        </w:r>
        <w:r w:rsidR="0041645F">
          <w:rPr>
            <w:noProof/>
            <w:webHidden/>
          </w:rPr>
          <w:fldChar w:fldCharType="end"/>
        </w:r>
      </w:hyperlink>
    </w:p>
    <w:p w14:paraId="1FBDAADA" w14:textId="77777777" w:rsidR="0041645F" w:rsidRDefault="00387C1D">
      <w:pPr>
        <w:pStyle w:val="TOC1"/>
        <w:tabs>
          <w:tab w:val="right" w:leader="dot" w:pos="8342"/>
        </w:tabs>
        <w:rPr>
          <w:rFonts w:asciiTheme="minorHAnsi" w:eastAsiaTheme="minorEastAsia" w:hAnsiTheme="minorHAnsi" w:cstheme="minorBidi"/>
          <w:noProof/>
          <w:sz w:val="22"/>
          <w:szCs w:val="22"/>
        </w:rPr>
      </w:pPr>
      <w:hyperlink w:anchor="_Toc25154315" w:history="1">
        <w:r w:rsidR="0041645F" w:rsidRPr="0091329E">
          <w:rPr>
            <w:rStyle w:val="Hyperlink"/>
            <w:rFonts w:eastAsia="Georgia"/>
            <w:noProof/>
          </w:rPr>
          <w:t>PREFACE</w:t>
        </w:r>
        <w:r w:rsidR="0041645F">
          <w:rPr>
            <w:noProof/>
            <w:webHidden/>
          </w:rPr>
          <w:tab/>
        </w:r>
        <w:r w:rsidR="0041645F">
          <w:rPr>
            <w:noProof/>
            <w:webHidden/>
          </w:rPr>
          <w:fldChar w:fldCharType="begin"/>
        </w:r>
        <w:r w:rsidR="0041645F">
          <w:rPr>
            <w:noProof/>
            <w:webHidden/>
          </w:rPr>
          <w:instrText xml:space="preserve"> PAGEREF _Toc25154315 \h </w:instrText>
        </w:r>
        <w:r w:rsidR="0041645F">
          <w:rPr>
            <w:noProof/>
            <w:webHidden/>
          </w:rPr>
        </w:r>
        <w:r w:rsidR="0041645F">
          <w:rPr>
            <w:noProof/>
            <w:webHidden/>
          </w:rPr>
          <w:fldChar w:fldCharType="separate"/>
        </w:r>
        <w:r w:rsidR="00517871">
          <w:rPr>
            <w:noProof/>
            <w:webHidden/>
          </w:rPr>
          <w:t>v</w:t>
        </w:r>
        <w:r w:rsidR="0041645F">
          <w:rPr>
            <w:noProof/>
            <w:webHidden/>
          </w:rPr>
          <w:fldChar w:fldCharType="end"/>
        </w:r>
      </w:hyperlink>
    </w:p>
    <w:p w14:paraId="4A503BB8" w14:textId="77777777" w:rsidR="0041645F" w:rsidRDefault="00387C1D">
      <w:pPr>
        <w:pStyle w:val="TOC1"/>
        <w:tabs>
          <w:tab w:val="right" w:leader="dot" w:pos="8342"/>
        </w:tabs>
        <w:rPr>
          <w:rFonts w:asciiTheme="minorHAnsi" w:eastAsiaTheme="minorEastAsia" w:hAnsiTheme="minorHAnsi" w:cstheme="minorBidi"/>
          <w:noProof/>
          <w:sz w:val="22"/>
          <w:szCs w:val="22"/>
        </w:rPr>
      </w:pPr>
      <w:hyperlink w:anchor="_Toc25154316" w:history="1">
        <w:r w:rsidR="0041645F" w:rsidRPr="0091329E">
          <w:rPr>
            <w:rStyle w:val="Hyperlink"/>
            <w:rFonts w:eastAsia="Georgia"/>
            <w:noProof/>
          </w:rPr>
          <w:t>TABLE OF CONTENTS</w:t>
        </w:r>
        <w:r w:rsidR="0041645F">
          <w:rPr>
            <w:noProof/>
            <w:webHidden/>
          </w:rPr>
          <w:tab/>
        </w:r>
        <w:r w:rsidR="0041645F">
          <w:rPr>
            <w:noProof/>
            <w:webHidden/>
          </w:rPr>
          <w:fldChar w:fldCharType="begin"/>
        </w:r>
        <w:r w:rsidR="0041645F">
          <w:rPr>
            <w:noProof/>
            <w:webHidden/>
          </w:rPr>
          <w:instrText xml:space="preserve"> PAGEREF _Toc25154316 \h </w:instrText>
        </w:r>
        <w:r w:rsidR="0041645F">
          <w:rPr>
            <w:noProof/>
            <w:webHidden/>
          </w:rPr>
        </w:r>
        <w:r w:rsidR="0041645F">
          <w:rPr>
            <w:noProof/>
            <w:webHidden/>
          </w:rPr>
          <w:fldChar w:fldCharType="separate"/>
        </w:r>
        <w:r w:rsidR="00517871">
          <w:rPr>
            <w:noProof/>
            <w:webHidden/>
          </w:rPr>
          <w:t>vi</w:t>
        </w:r>
        <w:r w:rsidR="0041645F">
          <w:rPr>
            <w:noProof/>
            <w:webHidden/>
          </w:rPr>
          <w:fldChar w:fldCharType="end"/>
        </w:r>
      </w:hyperlink>
    </w:p>
    <w:p w14:paraId="030FE979" w14:textId="77777777" w:rsidR="0041645F" w:rsidRDefault="00387C1D">
      <w:pPr>
        <w:pStyle w:val="TOC1"/>
        <w:tabs>
          <w:tab w:val="right" w:leader="dot" w:pos="8342"/>
        </w:tabs>
        <w:rPr>
          <w:rFonts w:asciiTheme="minorHAnsi" w:eastAsiaTheme="minorEastAsia" w:hAnsiTheme="minorHAnsi" w:cstheme="minorBidi"/>
          <w:noProof/>
          <w:sz w:val="22"/>
          <w:szCs w:val="22"/>
        </w:rPr>
      </w:pPr>
      <w:hyperlink w:anchor="_Toc25154317" w:history="1">
        <w:r w:rsidR="0041645F" w:rsidRPr="0091329E">
          <w:rPr>
            <w:rStyle w:val="Hyperlink"/>
            <w:rFonts w:eastAsia="Georgia"/>
            <w:noProof/>
          </w:rPr>
          <w:t>LIST OF TABLES</w:t>
        </w:r>
        <w:r w:rsidR="0041645F">
          <w:rPr>
            <w:noProof/>
            <w:webHidden/>
          </w:rPr>
          <w:tab/>
        </w:r>
        <w:r w:rsidR="0041645F">
          <w:rPr>
            <w:noProof/>
            <w:webHidden/>
          </w:rPr>
          <w:fldChar w:fldCharType="begin"/>
        </w:r>
        <w:r w:rsidR="0041645F">
          <w:rPr>
            <w:noProof/>
            <w:webHidden/>
          </w:rPr>
          <w:instrText xml:space="preserve"> PAGEREF _Toc25154317 \h </w:instrText>
        </w:r>
        <w:r w:rsidR="0041645F">
          <w:rPr>
            <w:noProof/>
            <w:webHidden/>
          </w:rPr>
        </w:r>
        <w:r w:rsidR="0041645F">
          <w:rPr>
            <w:noProof/>
            <w:webHidden/>
          </w:rPr>
          <w:fldChar w:fldCharType="separate"/>
        </w:r>
        <w:r w:rsidR="00517871">
          <w:rPr>
            <w:noProof/>
            <w:webHidden/>
          </w:rPr>
          <w:t>vii</w:t>
        </w:r>
        <w:r w:rsidR="0041645F">
          <w:rPr>
            <w:noProof/>
            <w:webHidden/>
          </w:rPr>
          <w:fldChar w:fldCharType="end"/>
        </w:r>
      </w:hyperlink>
    </w:p>
    <w:p w14:paraId="147C8274" w14:textId="77777777" w:rsidR="0041645F" w:rsidRDefault="00387C1D">
      <w:pPr>
        <w:pStyle w:val="TOC1"/>
        <w:tabs>
          <w:tab w:val="right" w:leader="dot" w:pos="8342"/>
        </w:tabs>
        <w:rPr>
          <w:rFonts w:asciiTheme="minorHAnsi" w:eastAsiaTheme="minorEastAsia" w:hAnsiTheme="minorHAnsi" w:cstheme="minorBidi"/>
          <w:noProof/>
          <w:sz w:val="22"/>
          <w:szCs w:val="22"/>
        </w:rPr>
      </w:pPr>
      <w:hyperlink w:anchor="_Toc25154318" w:history="1">
        <w:r w:rsidR="0041645F" w:rsidRPr="0091329E">
          <w:rPr>
            <w:rStyle w:val="Hyperlink"/>
            <w:rFonts w:eastAsia="Georgia"/>
            <w:noProof/>
          </w:rPr>
          <w:t>LIST OF FIGURES</w:t>
        </w:r>
        <w:r w:rsidR="0041645F">
          <w:rPr>
            <w:noProof/>
            <w:webHidden/>
          </w:rPr>
          <w:tab/>
        </w:r>
        <w:r w:rsidR="0041645F">
          <w:rPr>
            <w:noProof/>
            <w:webHidden/>
          </w:rPr>
          <w:fldChar w:fldCharType="begin"/>
        </w:r>
        <w:r w:rsidR="0041645F">
          <w:rPr>
            <w:noProof/>
            <w:webHidden/>
          </w:rPr>
          <w:instrText xml:space="preserve"> PAGEREF _Toc25154318 \h </w:instrText>
        </w:r>
        <w:r w:rsidR="0041645F">
          <w:rPr>
            <w:noProof/>
            <w:webHidden/>
          </w:rPr>
        </w:r>
        <w:r w:rsidR="0041645F">
          <w:rPr>
            <w:noProof/>
            <w:webHidden/>
          </w:rPr>
          <w:fldChar w:fldCharType="separate"/>
        </w:r>
        <w:r w:rsidR="00517871">
          <w:rPr>
            <w:noProof/>
            <w:webHidden/>
          </w:rPr>
          <w:t>viii</w:t>
        </w:r>
        <w:r w:rsidR="0041645F">
          <w:rPr>
            <w:noProof/>
            <w:webHidden/>
          </w:rPr>
          <w:fldChar w:fldCharType="end"/>
        </w:r>
      </w:hyperlink>
    </w:p>
    <w:p w14:paraId="07A5582A" w14:textId="77777777" w:rsidR="0041645F" w:rsidRDefault="00387C1D">
      <w:pPr>
        <w:pStyle w:val="TOC1"/>
        <w:tabs>
          <w:tab w:val="right" w:leader="dot" w:pos="8342"/>
        </w:tabs>
        <w:rPr>
          <w:rFonts w:asciiTheme="minorHAnsi" w:eastAsiaTheme="minorEastAsia" w:hAnsiTheme="minorHAnsi" w:cstheme="minorBidi"/>
          <w:noProof/>
          <w:sz w:val="22"/>
          <w:szCs w:val="22"/>
        </w:rPr>
      </w:pPr>
      <w:hyperlink w:anchor="_Toc25154319" w:history="1">
        <w:r w:rsidR="0041645F" w:rsidRPr="0091329E">
          <w:rPr>
            <w:rStyle w:val="Hyperlink"/>
            <w:rFonts w:eastAsia="Georgia"/>
            <w:noProof/>
          </w:rPr>
          <w:t>LIST OF APPENDICES</w:t>
        </w:r>
        <w:r w:rsidR="0041645F">
          <w:rPr>
            <w:noProof/>
            <w:webHidden/>
          </w:rPr>
          <w:tab/>
        </w:r>
        <w:r w:rsidR="0041645F">
          <w:rPr>
            <w:noProof/>
            <w:webHidden/>
          </w:rPr>
          <w:fldChar w:fldCharType="begin"/>
        </w:r>
        <w:r w:rsidR="0041645F">
          <w:rPr>
            <w:noProof/>
            <w:webHidden/>
          </w:rPr>
          <w:instrText xml:space="preserve"> PAGEREF _Toc25154319 \h </w:instrText>
        </w:r>
        <w:r w:rsidR="0041645F">
          <w:rPr>
            <w:noProof/>
            <w:webHidden/>
          </w:rPr>
        </w:r>
        <w:r w:rsidR="0041645F">
          <w:rPr>
            <w:noProof/>
            <w:webHidden/>
          </w:rPr>
          <w:fldChar w:fldCharType="separate"/>
        </w:r>
        <w:r w:rsidR="00517871">
          <w:rPr>
            <w:noProof/>
            <w:webHidden/>
          </w:rPr>
          <w:t>ix</w:t>
        </w:r>
        <w:r w:rsidR="0041645F">
          <w:rPr>
            <w:noProof/>
            <w:webHidden/>
          </w:rPr>
          <w:fldChar w:fldCharType="end"/>
        </w:r>
      </w:hyperlink>
    </w:p>
    <w:p w14:paraId="6D33FA54" w14:textId="77777777" w:rsidR="0041645F" w:rsidRDefault="00387C1D">
      <w:pPr>
        <w:pStyle w:val="TOC1"/>
        <w:tabs>
          <w:tab w:val="right" w:leader="dot" w:pos="8342"/>
        </w:tabs>
        <w:rPr>
          <w:rFonts w:asciiTheme="minorHAnsi" w:eastAsiaTheme="minorEastAsia" w:hAnsiTheme="minorHAnsi" w:cstheme="minorBidi"/>
          <w:noProof/>
          <w:sz w:val="22"/>
          <w:szCs w:val="22"/>
        </w:rPr>
      </w:pPr>
      <w:hyperlink w:anchor="_Toc25154320" w:history="1">
        <w:r w:rsidR="0041645F" w:rsidRPr="0091329E">
          <w:rPr>
            <w:rStyle w:val="Hyperlink"/>
            <w:rFonts w:eastAsia="Georgia"/>
            <w:noProof/>
          </w:rPr>
          <w:t>CHAPTER 1</w:t>
        </w:r>
        <w:r w:rsidR="0041645F">
          <w:rPr>
            <w:noProof/>
            <w:webHidden/>
          </w:rPr>
          <w:tab/>
        </w:r>
        <w:r w:rsidR="0041645F">
          <w:rPr>
            <w:noProof/>
            <w:webHidden/>
          </w:rPr>
          <w:fldChar w:fldCharType="begin"/>
        </w:r>
        <w:r w:rsidR="0041645F">
          <w:rPr>
            <w:noProof/>
            <w:webHidden/>
          </w:rPr>
          <w:instrText xml:space="preserve"> PAGEREF _Toc25154320 \h </w:instrText>
        </w:r>
        <w:r w:rsidR="0041645F">
          <w:rPr>
            <w:noProof/>
            <w:webHidden/>
          </w:rPr>
        </w:r>
        <w:r w:rsidR="0041645F">
          <w:rPr>
            <w:noProof/>
            <w:webHidden/>
          </w:rPr>
          <w:fldChar w:fldCharType="separate"/>
        </w:r>
        <w:r w:rsidR="00517871">
          <w:rPr>
            <w:noProof/>
            <w:webHidden/>
          </w:rPr>
          <w:t>1</w:t>
        </w:r>
        <w:r w:rsidR="0041645F">
          <w:rPr>
            <w:noProof/>
            <w:webHidden/>
          </w:rPr>
          <w:fldChar w:fldCharType="end"/>
        </w:r>
      </w:hyperlink>
    </w:p>
    <w:p w14:paraId="7E1755C2"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21" w:history="1">
        <w:r w:rsidR="0041645F" w:rsidRPr="0091329E">
          <w:rPr>
            <w:rStyle w:val="Hyperlink"/>
            <w:rFonts w:eastAsia="Georgia"/>
            <w:noProof/>
          </w:rPr>
          <w:t>Abstract</w:t>
        </w:r>
        <w:r w:rsidR="0041645F">
          <w:rPr>
            <w:noProof/>
            <w:webHidden/>
          </w:rPr>
          <w:tab/>
        </w:r>
        <w:r w:rsidR="0041645F">
          <w:rPr>
            <w:noProof/>
            <w:webHidden/>
          </w:rPr>
          <w:fldChar w:fldCharType="begin"/>
        </w:r>
        <w:r w:rsidR="0041645F">
          <w:rPr>
            <w:noProof/>
            <w:webHidden/>
          </w:rPr>
          <w:instrText xml:space="preserve"> PAGEREF _Toc25154321 \h </w:instrText>
        </w:r>
        <w:r w:rsidR="0041645F">
          <w:rPr>
            <w:noProof/>
            <w:webHidden/>
          </w:rPr>
        </w:r>
        <w:r w:rsidR="0041645F">
          <w:rPr>
            <w:noProof/>
            <w:webHidden/>
          </w:rPr>
          <w:fldChar w:fldCharType="separate"/>
        </w:r>
        <w:r w:rsidR="00517871">
          <w:rPr>
            <w:noProof/>
            <w:webHidden/>
          </w:rPr>
          <w:t>2</w:t>
        </w:r>
        <w:r w:rsidR="0041645F">
          <w:rPr>
            <w:noProof/>
            <w:webHidden/>
          </w:rPr>
          <w:fldChar w:fldCharType="end"/>
        </w:r>
      </w:hyperlink>
    </w:p>
    <w:p w14:paraId="6041ED3C"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22" w:history="1">
        <w:r w:rsidR="0041645F" w:rsidRPr="0091329E">
          <w:rPr>
            <w:rStyle w:val="Hyperlink"/>
            <w:rFonts w:eastAsia="Georgia"/>
            <w:noProof/>
          </w:rPr>
          <w:t>Introduction</w:t>
        </w:r>
        <w:r w:rsidR="0041645F">
          <w:rPr>
            <w:noProof/>
            <w:webHidden/>
          </w:rPr>
          <w:tab/>
        </w:r>
        <w:r w:rsidR="0041645F">
          <w:rPr>
            <w:noProof/>
            <w:webHidden/>
          </w:rPr>
          <w:fldChar w:fldCharType="begin"/>
        </w:r>
        <w:r w:rsidR="0041645F">
          <w:rPr>
            <w:noProof/>
            <w:webHidden/>
          </w:rPr>
          <w:instrText xml:space="preserve"> PAGEREF _Toc25154322 \h </w:instrText>
        </w:r>
        <w:r w:rsidR="0041645F">
          <w:rPr>
            <w:noProof/>
            <w:webHidden/>
          </w:rPr>
        </w:r>
        <w:r w:rsidR="0041645F">
          <w:rPr>
            <w:noProof/>
            <w:webHidden/>
          </w:rPr>
          <w:fldChar w:fldCharType="separate"/>
        </w:r>
        <w:r w:rsidR="00517871">
          <w:rPr>
            <w:noProof/>
            <w:webHidden/>
          </w:rPr>
          <w:t>3</w:t>
        </w:r>
        <w:r w:rsidR="0041645F">
          <w:rPr>
            <w:noProof/>
            <w:webHidden/>
          </w:rPr>
          <w:fldChar w:fldCharType="end"/>
        </w:r>
      </w:hyperlink>
    </w:p>
    <w:p w14:paraId="5C36F714"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23" w:history="1">
        <w:r w:rsidR="0041645F" w:rsidRPr="0091329E">
          <w:rPr>
            <w:rStyle w:val="Hyperlink"/>
            <w:rFonts w:eastAsia="Georgia"/>
            <w:noProof/>
          </w:rPr>
          <w:t>Material and Methods</w:t>
        </w:r>
        <w:r w:rsidR="0041645F">
          <w:rPr>
            <w:noProof/>
            <w:webHidden/>
          </w:rPr>
          <w:tab/>
        </w:r>
        <w:r w:rsidR="0041645F">
          <w:rPr>
            <w:noProof/>
            <w:webHidden/>
          </w:rPr>
          <w:fldChar w:fldCharType="begin"/>
        </w:r>
        <w:r w:rsidR="0041645F">
          <w:rPr>
            <w:noProof/>
            <w:webHidden/>
          </w:rPr>
          <w:instrText xml:space="preserve"> PAGEREF _Toc25154323 \h </w:instrText>
        </w:r>
        <w:r w:rsidR="0041645F">
          <w:rPr>
            <w:noProof/>
            <w:webHidden/>
          </w:rPr>
        </w:r>
        <w:r w:rsidR="0041645F">
          <w:rPr>
            <w:noProof/>
            <w:webHidden/>
          </w:rPr>
          <w:fldChar w:fldCharType="separate"/>
        </w:r>
        <w:r w:rsidR="00517871">
          <w:rPr>
            <w:noProof/>
            <w:webHidden/>
          </w:rPr>
          <w:t>8</w:t>
        </w:r>
        <w:r w:rsidR="0041645F">
          <w:rPr>
            <w:noProof/>
            <w:webHidden/>
          </w:rPr>
          <w:fldChar w:fldCharType="end"/>
        </w:r>
      </w:hyperlink>
    </w:p>
    <w:p w14:paraId="43B1A3C4"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24" w:history="1">
        <w:r w:rsidR="0041645F" w:rsidRPr="0091329E">
          <w:rPr>
            <w:rStyle w:val="Hyperlink"/>
            <w:rFonts w:eastAsia="Georgia"/>
            <w:noProof/>
          </w:rPr>
          <w:t>Results</w:t>
        </w:r>
        <w:r w:rsidR="0041645F">
          <w:rPr>
            <w:noProof/>
            <w:webHidden/>
          </w:rPr>
          <w:tab/>
        </w:r>
        <w:r w:rsidR="0041645F">
          <w:rPr>
            <w:noProof/>
            <w:webHidden/>
          </w:rPr>
          <w:fldChar w:fldCharType="begin"/>
        </w:r>
        <w:r w:rsidR="0041645F">
          <w:rPr>
            <w:noProof/>
            <w:webHidden/>
          </w:rPr>
          <w:instrText xml:space="preserve"> PAGEREF _Toc25154324 \h </w:instrText>
        </w:r>
        <w:r w:rsidR="0041645F">
          <w:rPr>
            <w:noProof/>
            <w:webHidden/>
          </w:rPr>
        </w:r>
        <w:r w:rsidR="0041645F">
          <w:rPr>
            <w:noProof/>
            <w:webHidden/>
          </w:rPr>
          <w:fldChar w:fldCharType="separate"/>
        </w:r>
        <w:r w:rsidR="00517871">
          <w:rPr>
            <w:noProof/>
            <w:webHidden/>
          </w:rPr>
          <w:t>14</w:t>
        </w:r>
        <w:r w:rsidR="0041645F">
          <w:rPr>
            <w:noProof/>
            <w:webHidden/>
          </w:rPr>
          <w:fldChar w:fldCharType="end"/>
        </w:r>
      </w:hyperlink>
    </w:p>
    <w:p w14:paraId="10E46674"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25" w:history="1">
        <w:r w:rsidR="0041645F" w:rsidRPr="0091329E">
          <w:rPr>
            <w:rStyle w:val="Hyperlink"/>
            <w:rFonts w:eastAsia="Georgia"/>
            <w:noProof/>
          </w:rPr>
          <w:t>Discussion</w:t>
        </w:r>
        <w:r w:rsidR="0041645F">
          <w:rPr>
            <w:noProof/>
            <w:webHidden/>
          </w:rPr>
          <w:tab/>
        </w:r>
        <w:r w:rsidR="0041645F">
          <w:rPr>
            <w:noProof/>
            <w:webHidden/>
          </w:rPr>
          <w:fldChar w:fldCharType="begin"/>
        </w:r>
        <w:r w:rsidR="0041645F">
          <w:rPr>
            <w:noProof/>
            <w:webHidden/>
          </w:rPr>
          <w:instrText xml:space="preserve"> PAGEREF _Toc25154325 \h </w:instrText>
        </w:r>
        <w:r w:rsidR="0041645F">
          <w:rPr>
            <w:noProof/>
            <w:webHidden/>
          </w:rPr>
        </w:r>
        <w:r w:rsidR="0041645F">
          <w:rPr>
            <w:noProof/>
            <w:webHidden/>
          </w:rPr>
          <w:fldChar w:fldCharType="separate"/>
        </w:r>
        <w:r w:rsidR="00517871">
          <w:rPr>
            <w:noProof/>
            <w:webHidden/>
          </w:rPr>
          <w:t>19</w:t>
        </w:r>
        <w:r w:rsidR="0041645F">
          <w:rPr>
            <w:noProof/>
            <w:webHidden/>
          </w:rPr>
          <w:fldChar w:fldCharType="end"/>
        </w:r>
      </w:hyperlink>
    </w:p>
    <w:p w14:paraId="253B3839"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26" w:history="1">
        <w:r w:rsidR="0041645F" w:rsidRPr="0091329E">
          <w:rPr>
            <w:rStyle w:val="Hyperlink"/>
            <w:rFonts w:eastAsia="Georgia"/>
            <w:noProof/>
          </w:rPr>
          <w:t>Acknowledgements</w:t>
        </w:r>
        <w:r w:rsidR="0041645F">
          <w:rPr>
            <w:noProof/>
            <w:webHidden/>
          </w:rPr>
          <w:tab/>
        </w:r>
        <w:r w:rsidR="0041645F">
          <w:rPr>
            <w:noProof/>
            <w:webHidden/>
          </w:rPr>
          <w:fldChar w:fldCharType="begin"/>
        </w:r>
        <w:r w:rsidR="0041645F">
          <w:rPr>
            <w:noProof/>
            <w:webHidden/>
          </w:rPr>
          <w:instrText xml:space="preserve"> PAGEREF _Toc25154326 \h </w:instrText>
        </w:r>
        <w:r w:rsidR="0041645F">
          <w:rPr>
            <w:noProof/>
            <w:webHidden/>
          </w:rPr>
        </w:r>
        <w:r w:rsidR="0041645F">
          <w:rPr>
            <w:noProof/>
            <w:webHidden/>
          </w:rPr>
          <w:fldChar w:fldCharType="separate"/>
        </w:r>
        <w:r w:rsidR="00517871">
          <w:rPr>
            <w:noProof/>
            <w:webHidden/>
          </w:rPr>
          <w:t>23</w:t>
        </w:r>
        <w:r w:rsidR="0041645F">
          <w:rPr>
            <w:noProof/>
            <w:webHidden/>
          </w:rPr>
          <w:fldChar w:fldCharType="end"/>
        </w:r>
      </w:hyperlink>
    </w:p>
    <w:p w14:paraId="6BE8B281"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27" w:history="1">
        <w:r w:rsidR="0041645F" w:rsidRPr="0091329E">
          <w:rPr>
            <w:rStyle w:val="Hyperlink"/>
            <w:rFonts w:eastAsia="Georgia"/>
            <w:noProof/>
          </w:rPr>
          <w:t>Literature Cited</w:t>
        </w:r>
        <w:r w:rsidR="0041645F">
          <w:rPr>
            <w:noProof/>
            <w:webHidden/>
          </w:rPr>
          <w:tab/>
        </w:r>
        <w:r w:rsidR="0041645F">
          <w:rPr>
            <w:noProof/>
            <w:webHidden/>
          </w:rPr>
          <w:fldChar w:fldCharType="begin"/>
        </w:r>
        <w:r w:rsidR="0041645F">
          <w:rPr>
            <w:noProof/>
            <w:webHidden/>
          </w:rPr>
          <w:instrText xml:space="preserve"> PAGEREF _Toc25154327 \h </w:instrText>
        </w:r>
        <w:r w:rsidR="0041645F">
          <w:rPr>
            <w:noProof/>
            <w:webHidden/>
          </w:rPr>
        </w:r>
        <w:r w:rsidR="0041645F">
          <w:rPr>
            <w:noProof/>
            <w:webHidden/>
          </w:rPr>
          <w:fldChar w:fldCharType="separate"/>
        </w:r>
        <w:r w:rsidR="00517871">
          <w:rPr>
            <w:noProof/>
            <w:webHidden/>
          </w:rPr>
          <w:t>24</w:t>
        </w:r>
        <w:r w:rsidR="0041645F">
          <w:rPr>
            <w:noProof/>
            <w:webHidden/>
          </w:rPr>
          <w:fldChar w:fldCharType="end"/>
        </w:r>
      </w:hyperlink>
    </w:p>
    <w:p w14:paraId="5914E9DC"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28" w:history="1">
        <w:r w:rsidR="0041645F" w:rsidRPr="0091329E">
          <w:rPr>
            <w:rStyle w:val="Hyperlink"/>
            <w:rFonts w:eastAsia="Georgia"/>
            <w:noProof/>
          </w:rPr>
          <w:t>Tables</w:t>
        </w:r>
        <w:r w:rsidR="0041645F">
          <w:rPr>
            <w:noProof/>
            <w:webHidden/>
          </w:rPr>
          <w:tab/>
        </w:r>
        <w:r w:rsidR="0041645F">
          <w:rPr>
            <w:noProof/>
            <w:webHidden/>
          </w:rPr>
          <w:fldChar w:fldCharType="begin"/>
        </w:r>
        <w:r w:rsidR="0041645F">
          <w:rPr>
            <w:noProof/>
            <w:webHidden/>
          </w:rPr>
          <w:instrText xml:space="preserve"> PAGEREF _Toc25154328 \h </w:instrText>
        </w:r>
        <w:r w:rsidR="0041645F">
          <w:rPr>
            <w:noProof/>
            <w:webHidden/>
          </w:rPr>
        </w:r>
        <w:r w:rsidR="0041645F">
          <w:rPr>
            <w:noProof/>
            <w:webHidden/>
          </w:rPr>
          <w:fldChar w:fldCharType="separate"/>
        </w:r>
        <w:r w:rsidR="00517871">
          <w:rPr>
            <w:noProof/>
            <w:webHidden/>
          </w:rPr>
          <w:t>33</w:t>
        </w:r>
        <w:r w:rsidR="0041645F">
          <w:rPr>
            <w:noProof/>
            <w:webHidden/>
          </w:rPr>
          <w:fldChar w:fldCharType="end"/>
        </w:r>
      </w:hyperlink>
    </w:p>
    <w:p w14:paraId="125C8573"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29" w:history="1">
        <w:r w:rsidR="0041645F" w:rsidRPr="0091329E">
          <w:rPr>
            <w:rStyle w:val="Hyperlink"/>
            <w:rFonts w:eastAsia="Georgia"/>
            <w:noProof/>
          </w:rPr>
          <w:t>Figures</w:t>
        </w:r>
        <w:r w:rsidR="0041645F">
          <w:rPr>
            <w:noProof/>
            <w:webHidden/>
          </w:rPr>
          <w:tab/>
        </w:r>
        <w:r w:rsidR="0041645F">
          <w:rPr>
            <w:noProof/>
            <w:webHidden/>
          </w:rPr>
          <w:fldChar w:fldCharType="begin"/>
        </w:r>
        <w:r w:rsidR="0041645F">
          <w:rPr>
            <w:noProof/>
            <w:webHidden/>
          </w:rPr>
          <w:instrText xml:space="preserve"> PAGEREF _Toc25154329 \h </w:instrText>
        </w:r>
        <w:r w:rsidR="0041645F">
          <w:rPr>
            <w:noProof/>
            <w:webHidden/>
          </w:rPr>
        </w:r>
        <w:r w:rsidR="0041645F">
          <w:rPr>
            <w:noProof/>
            <w:webHidden/>
          </w:rPr>
          <w:fldChar w:fldCharType="separate"/>
        </w:r>
        <w:r w:rsidR="00517871">
          <w:rPr>
            <w:noProof/>
            <w:webHidden/>
          </w:rPr>
          <w:t>37</w:t>
        </w:r>
        <w:r w:rsidR="0041645F">
          <w:rPr>
            <w:noProof/>
            <w:webHidden/>
          </w:rPr>
          <w:fldChar w:fldCharType="end"/>
        </w:r>
      </w:hyperlink>
    </w:p>
    <w:p w14:paraId="02784F2B" w14:textId="77777777" w:rsidR="0041645F" w:rsidRDefault="00387C1D">
      <w:pPr>
        <w:pStyle w:val="TOC2"/>
        <w:tabs>
          <w:tab w:val="right" w:leader="dot" w:pos="8342"/>
        </w:tabs>
        <w:rPr>
          <w:rFonts w:asciiTheme="minorHAnsi" w:eastAsiaTheme="minorEastAsia" w:hAnsiTheme="minorHAnsi" w:cstheme="minorBidi"/>
          <w:noProof/>
          <w:sz w:val="22"/>
          <w:szCs w:val="22"/>
        </w:rPr>
      </w:pPr>
      <w:hyperlink w:anchor="_Toc25154330" w:history="1">
        <w:r w:rsidR="0041645F" w:rsidRPr="0091329E">
          <w:rPr>
            <w:rStyle w:val="Hyperlink"/>
            <w:rFonts w:eastAsia="Georgia"/>
            <w:noProof/>
          </w:rPr>
          <w:t>Appendices</w:t>
        </w:r>
        <w:r w:rsidR="0041645F">
          <w:rPr>
            <w:noProof/>
            <w:webHidden/>
          </w:rPr>
          <w:tab/>
        </w:r>
        <w:r w:rsidR="0041645F">
          <w:rPr>
            <w:noProof/>
            <w:webHidden/>
          </w:rPr>
          <w:fldChar w:fldCharType="begin"/>
        </w:r>
        <w:r w:rsidR="0041645F">
          <w:rPr>
            <w:noProof/>
            <w:webHidden/>
          </w:rPr>
          <w:instrText xml:space="preserve"> PAGEREF _Toc25154330 \h </w:instrText>
        </w:r>
        <w:r w:rsidR="0041645F">
          <w:rPr>
            <w:noProof/>
            <w:webHidden/>
          </w:rPr>
        </w:r>
        <w:r w:rsidR="0041645F">
          <w:rPr>
            <w:noProof/>
            <w:webHidden/>
          </w:rPr>
          <w:fldChar w:fldCharType="separate"/>
        </w:r>
        <w:r w:rsidR="00517871">
          <w:rPr>
            <w:noProof/>
            <w:webHidden/>
          </w:rPr>
          <w:t>45</w:t>
        </w:r>
        <w:r w:rsidR="0041645F">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8" w:name="_Toc25154317"/>
      <w:commentRangeStart w:id="9"/>
      <w:r w:rsidR="00FD751A">
        <w:lastRenderedPageBreak/>
        <w:t>LIST OF TABLES</w:t>
      </w:r>
      <w:commentRangeEnd w:id="9"/>
      <w:r w:rsidR="00FD751A">
        <w:rPr>
          <w:rStyle w:val="CommentReference"/>
          <w:b w:val="0"/>
        </w:rPr>
        <w:commentReference w:id="9"/>
      </w:r>
    </w:p>
    <w:p w14:paraId="3489A6DA" w14:textId="77777777" w:rsidR="00FD751A" w:rsidRDefault="00FD751A" w:rsidP="00FD751A">
      <w:pPr>
        <w:spacing w:after="200" w:line="276" w:lineRule="auto"/>
        <w:ind w:firstLine="0"/>
      </w:pPr>
      <w:r w:rsidRPr="00F12CFC">
        <w:t>Table 1. AICc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36</w:t>
      </w:r>
    </w:p>
    <w:p w14:paraId="1FD2CBEB" w14:textId="77777777" w:rsidR="00FD751A" w:rsidRDefault="00FD751A" w:rsidP="00FD751A">
      <w:pPr>
        <w:spacing w:after="200" w:line="276" w:lineRule="auto"/>
        <w:ind w:firstLine="0"/>
      </w:pPr>
      <w:r>
        <w:t>Table 2. AICc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37</w:t>
      </w:r>
    </w:p>
    <w:p w14:paraId="74E5BE39" w14:textId="77777777" w:rsidR="00FD751A" w:rsidRDefault="00FD751A" w:rsidP="00FD751A">
      <w:pPr>
        <w:spacing w:after="200" w:line="276" w:lineRule="auto"/>
        <w:ind w:firstLine="0"/>
      </w:pPr>
      <w:r>
        <w:t>Table 3. AICc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38</w:t>
      </w:r>
    </w:p>
    <w:p w14:paraId="2CBF9854" w14:textId="77777777" w:rsidR="00FD751A" w:rsidRDefault="00FD751A" w:rsidP="00FD751A">
      <w:pPr>
        <w:spacing w:after="200" w:line="276" w:lineRule="auto"/>
        <w:ind w:firstLine="0"/>
      </w:pPr>
      <w:r>
        <w:t>Table 4. AICc table of models with combined richness, as the sum of coral, fish, and sponge richness,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t>39</w:t>
      </w:r>
    </w:p>
    <w:p w14:paraId="4D439F83" w14:textId="77777777" w:rsidR="00FD751A" w:rsidRDefault="00FD751A" w:rsidP="00FD751A">
      <w:pPr>
        <w:spacing w:after="200" w:line="276" w:lineRule="auto"/>
        <w:ind w:firstLine="0"/>
      </w:pPr>
      <w:r>
        <w:t>Table 5. AICc table of models with coral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40</w:t>
      </w:r>
    </w:p>
    <w:p w14:paraId="364B4BFE" w14:textId="77777777" w:rsidR="00FD751A" w:rsidRDefault="00FD751A" w:rsidP="00FD751A">
      <w:pPr>
        <w:spacing w:after="200" w:line="276" w:lineRule="auto"/>
        <w:ind w:firstLine="0"/>
      </w:pPr>
      <w:r>
        <w:t>Table 6. AICc table of models with sponge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41</w:t>
      </w:r>
    </w:p>
    <w:p w14:paraId="01AF1C3B" w14:textId="77777777" w:rsidR="00FD751A" w:rsidRDefault="00FD751A" w:rsidP="00FD751A">
      <w:pPr>
        <w:spacing w:after="200" w:line="276" w:lineRule="auto"/>
        <w:ind w:firstLine="0"/>
      </w:pPr>
      <w:r>
        <w:t>Table 7. AICc table of models with fish richness as the response variable (target) and rugosity (in cm)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42</w:t>
      </w:r>
    </w:p>
    <w:p w14:paraId="35DAA574" w14:textId="77777777" w:rsidR="00FD751A" w:rsidRDefault="00FD751A" w:rsidP="00FD751A">
      <w:pPr>
        <w:spacing w:after="200" w:line="276" w:lineRule="auto"/>
        <w:ind w:firstLine="0"/>
      </w:pPr>
      <w:r>
        <w:t xml:space="preserve">Table 8. AICc table of models with combined richness, as the sum of coral, fish, and sponge richness, as the response variable (target) and rugosity (in cm) as the top </w:t>
      </w:r>
      <w:r>
        <w:lastRenderedPageBreak/>
        <w:t>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10" w:name="_Toc25154318"/>
      <w:bookmarkEnd w:id="8"/>
      <w:commentRangeStart w:id="11"/>
      <w:r>
        <w:lastRenderedPageBreak/>
        <w:t>LIST OF FIGURES</w:t>
      </w:r>
      <w:commentRangeEnd w:id="11"/>
      <w:r>
        <w:rPr>
          <w:rStyle w:val="CommentReference"/>
          <w:b w:val="0"/>
        </w:rPr>
        <w:commentReference w:id="11"/>
      </w:r>
    </w:p>
    <w:bookmarkEnd w:id="10"/>
    <w:p w14:paraId="0C9EA2ED" w14:textId="50506658" w:rsidR="00982442" w:rsidRDefault="00982442" w:rsidP="00982442">
      <w:pPr>
        <w:spacing w:after="200" w:line="276" w:lineRule="auto"/>
        <w:ind w:firstLine="0"/>
      </w:pPr>
      <w:r>
        <w:t>Figure 1. Top panel: a map of Guana Island, British Virgin Islands showing the eight study sites: (1) Grand Ghut, (2) Pelican Ghut, (3) Bigelow Beach, (4) Monkey Point, (5) White Bay, (6) Iguana Head, (7) Crab Cove, and (8) Long Point, also known as Muskmelon. Lower panel: the location of Guana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r>
        <w:t xml:space="preserve">Figure 2. </w:t>
      </w:r>
      <w:r w:rsidR="00662C05" w:rsidRPr="00662C05">
        <w:t>Plots of the targets (rows) and candidate surrogates (columns). 95% confidence intervals shown. Nagelkerke’s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r>
        <w:t xml:space="preserve">Figure 3.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r>
        <w:t xml:space="preserve">Figure 4.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r>
        <w:t xml:space="preserve">Figure 5.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r>
        <w:t xml:space="preserve">Figure 6.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r>
        <w:t xml:space="preserve">Figure 7. </w:t>
      </w:r>
      <w:r w:rsidR="00662C05" w:rsidRPr="00662C05">
        <w:t>Spatial variation of combined richness as it varies with rugosity (in cm) across 8 monitoring sites, where combined richness is the sum of richnesses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r>
        <w:t xml:space="preserve">Figure 8. </w:t>
      </w:r>
      <w:r w:rsidR="00662C05" w:rsidRPr="00662C05">
        <w:t>Temporal variation of combined richness as it varies with rugosity (in cm), where combined richness is the sum of richnesses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2" w:name="_Toc25154319"/>
      <w:commentRangeStart w:id="13"/>
      <w:r w:rsidR="00FD751A">
        <w:lastRenderedPageBreak/>
        <w:t>LIST OF APPENDICES</w:t>
      </w:r>
      <w:commentRangeEnd w:id="13"/>
      <w:r w:rsidR="00FD751A">
        <w:rPr>
          <w:rStyle w:val="CommentReference"/>
          <w:b w:val="0"/>
        </w:rPr>
        <w:commentReference w:id="13"/>
      </w:r>
      <w:bookmarkEnd w:id="12"/>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r w:rsidR="00662C05">
        <w:t>Basic associations between the targets.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r w:rsidR="00662C05">
        <w:t>Basic associations between the surrogates.</w:t>
      </w:r>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4" w:name="_Toc25154320"/>
      <w:r w:rsidRPr="003474A6">
        <w:lastRenderedPageBreak/>
        <w:t>CHAPTER 1</w:t>
      </w:r>
      <w:bookmarkEnd w:id="14"/>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w:t>
      </w:r>
      <w:commentRangeStart w:id="15"/>
      <w:r w:rsidRPr="003474A6">
        <w:rPr>
          <w:b/>
        </w:rPr>
        <w:t>hor</w:t>
      </w:r>
      <w:commentRangeEnd w:id="15"/>
      <w:r w:rsidR="00536BA7">
        <w:rPr>
          <w:rStyle w:val="CommentReference"/>
        </w:rPr>
        <w:commentReference w:id="15"/>
      </w:r>
      <w:r w:rsidRPr="003474A6">
        <w:rPr>
          <w:b/>
        </w:rPr>
        <w:t>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6" w:name="_Toc25154321"/>
      <w:commentRangeStart w:id="17"/>
      <w:commentRangeStart w:id="18"/>
      <w:commentRangeStart w:id="19"/>
      <w:r w:rsidRPr="00B42A1E">
        <w:lastRenderedPageBreak/>
        <w:t>Abstract</w:t>
      </w:r>
      <w:bookmarkEnd w:id="16"/>
      <w:commentRangeEnd w:id="17"/>
      <w:r w:rsidR="004662A3">
        <w:rPr>
          <w:rStyle w:val="CommentReference"/>
          <w:b w:val="0"/>
        </w:rPr>
        <w:commentReference w:id="17"/>
      </w:r>
      <w:commentRangeEnd w:id="18"/>
      <w:commentRangeEnd w:id="19"/>
      <w:r w:rsidR="00226D8D">
        <w:rPr>
          <w:rStyle w:val="CommentReference"/>
          <w:b w:val="0"/>
        </w:rPr>
        <w:commentReference w:id="18"/>
      </w:r>
      <w:r w:rsidR="000A585A">
        <w:rPr>
          <w:rStyle w:val="CommentReference"/>
          <w:b w:val="0"/>
        </w:rPr>
        <w:commentReference w:id="19"/>
      </w:r>
    </w:p>
    <w:p w14:paraId="1D980721" w14:textId="5B64EA1D" w:rsidR="00FE2FA4" w:rsidRDefault="00C32A8C" w:rsidP="00C32A8C">
      <w:r>
        <w:rPr>
          <w:rStyle w:val="CommentReference"/>
        </w:rPr>
        <w:annotationRef/>
      </w:r>
      <w:commentRangeStart w:id="20"/>
      <w:r>
        <w:t>Taxonomic</w:t>
      </w:r>
      <w:commentRangeEnd w:id="20"/>
      <w:r w:rsidR="000460F7">
        <w:rPr>
          <w:rStyle w:val="CommentReference"/>
        </w:rPr>
        <w:commentReference w:id="20"/>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21"/>
      <w:r w:rsidRPr="00DF3AD8">
        <w:t>:</w:t>
      </w:r>
      <w:commentRangeEnd w:id="21"/>
      <w:r w:rsidR="00256595">
        <w:rPr>
          <w:rStyle w:val="CommentReference"/>
        </w:rPr>
        <w:commentReference w:id="21"/>
      </w:r>
      <w:r w:rsidRPr="00DF3AD8">
        <w:t xml:space="preserve"> fish and corals. Due to logistical challenges of species identification, there have been efforts </w:t>
      </w:r>
      <w:commentRangeStart w:id="22"/>
      <w:r w:rsidRPr="00DF3AD8">
        <w:t>attempting</w:t>
      </w:r>
      <w:commentRangeEnd w:id="22"/>
      <w:r w:rsidR="00256595">
        <w:rPr>
          <w:rStyle w:val="CommentReference"/>
        </w:rPr>
        <w:commentReference w:id="22"/>
      </w:r>
      <w:r w:rsidRPr="00DF3AD8">
        <w:t xml:space="preserve"> to estimate species richness on reefs using landscape features as surrogates</w:t>
      </w:r>
      <w:r>
        <w:t xml:space="preserve">, simple indicators that provide an estimate of a target component of biodiversity, often referred </w:t>
      </w:r>
      <w:commentRangeStart w:id="23"/>
      <w:r>
        <w:t xml:space="preserve">to more simply </w:t>
      </w:r>
      <w:commentRangeEnd w:id="23"/>
      <w:r w:rsidR="00A85B62">
        <w:rPr>
          <w:rStyle w:val="CommentReference"/>
        </w:rPr>
        <w:commentReference w:id="23"/>
      </w:r>
      <w:r>
        <w:t>as a target</w:t>
      </w:r>
      <w:r w:rsidRPr="00DF3AD8">
        <w:t xml:space="preserve">. Many of these efforts are limited in spatial or temporal scope, focus on rugosity and coral cover as predictors, and use coral and fish richnesses as proxies for total species richness. Here we examine how </w:t>
      </w:r>
      <w:commentRangeStart w:id="24"/>
      <w:r w:rsidRPr="00DF3AD8">
        <w:t>top</w:t>
      </w:r>
      <w:commentRangeEnd w:id="24"/>
      <w:r w:rsidR="00226D8D">
        <w:rPr>
          <w:rStyle w:val="CommentReference"/>
        </w:rPr>
        <w:commentReference w:id="24"/>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5"/>
      <w:r w:rsidRPr="00DF3AD8">
        <w:t xml:space="preserve"> </w:t>
      </w:r>
      <w:commentRangeEnd w:id="25"/>
      <w:r w:rsidR="00B42DAD">
        <w:rPr>
          <w:rStyle w:val="CommentReference"/>
        </w:rPr>
        <w:commentReference w:id="25"/>
      </w:r>
      <w:r w:rsidRPr="00DF3AD8">
        <w:t xml:space="preserve">This study provides additional support to the idea that surrogate-target relationships should be assessed over space and time because it can provide </w:t>
      </w:r>
      <w:commentRangeStart w:id="26"/>
      <w:r w:rsidRPr="00DF3AD8">
        <w:t>insight</w:t>
      </w:r>
      <w:commentRangeEnd w:id="26"/>
      <w:r w:rsidR="00226D8D">
        <w:rPr>
          <w:rStyle w:val="CommentReference"/>
        </w:rPr>
        <w:commentReference w:id="26"/>
      </w:r>
      <w:r w:rsidRPr="00DF3AD8">
        <w:t xml:space="preserve"> into these relationships and how the ecosystem changes. We also </w:t>
      </w:r>
      <w:commentRangeStart w:id="27"/>
      <w:r w:rsidRPr="00DF3AD8">
        <w:t>show</w:t>
      </w:r>
      <w:commentRangeEnd w:id="27"/>
      <w:r w:rsidR="00226D8D">
        <w:rPr>
          <w:rStyle w:val="CommentReference"/>
        </w:rPr>
        <w:commentReference w:id="27"/>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8" w:name="_Toc25154322"/>
      <w:r>
        <w:lastRenderedPageBreak/>
        <w:t>Introd</w:t>
      </w:r>
      <w:commentRangeStart w:id="29"/>
      <w:r>
        <w:t>uction</w:t>
      </w:r>
      <w:bookmarkEnd w:id="28"/>
      <w:commentRangeEnd w:id="29"/>
      <w:r w:rsidR="005030CE">
        <w:rPr>
          <w:rStyle w:val="CommentReference"/>
          <w:b w:val="0"/>
        </w:rPr>
        <w:commentReference w:id="29"/>
      </w:r>
      <w:r>
        <w:t xml:space="preserve"> </w:t>
      </w:r>
    </w:p>
    <w:p w14:paraId="44C1DF3E" w14:textId="64C91CC5" w:rsidR="00A679EA" w:rsidRDefault="00A679EA" w:rsidP="00CC386C">
      <w:bookmarkStart w:id="30" w:name="_gjdgxs" w:colFirst="0" w:colLast="0"/>
      <w:bookmarkEnd w:id="30"/>
      <w:commentRangeStart w:id="31"/>
      <w:r>
        <w:t>Biodiversity</w:t>
      </w:r>
      <w:commentRangeEnd w:id="31"/>
      <w:r>
        <w:rPr>
          <w:rStyle w:val="CommentReference"/>
        </w:rPr>
        <w:commentReference w:id="31"/>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32"/>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32"/>
      <w:r w:rsidR="00CD5F38">
        <w:rPr>
          <w:rStyle w:val="CommentReference"/>
        </w:rPr>
        <w:commentReference w:id="32"/>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33"/>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33"/>
      <w:r w:rsidR="00CD5F38">
        <w:rPr>
          <w:rStyle w:val="CommentReference"/>
        </w:rPr>
        <w:commentReference w:id="33"/>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34"/>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34"/>
      <w:r w:rsidR="00CD5F38">
        <w:rPr>
          <w:rStyle w:val="CommentReference"/>
        </w:rPr>
        <w:commentReference w:id="34"/>
      </w:r>
      <w:r>
        <w:t>.</w:t>
      </w:r>
    </w:p>
    <w:p w14:paraId="17B674DA" w14:textId="2ECC29C9" w:rsidR="00FB6DD0" w:rsidRDefault="00FB6DD0" w:rsidP="00FB6DD0">
      <w:r>
        <w:t xml:space="preserve">Monitoring species richness requires substantial </w:t>
      </w:r>
      <w:commentRangeStart w:id="35"/>
      <w:commentRangeEnd w:id="35"/>
      <w:r>
        <w:rPr>
          <w:rStyle w:val="CommentReference"/>
        </w:rPr>
        <w:commentReference w:id="35"/>
      </w:r>
      <w:r>
        <w:t xml:space="preserve">taxonomic expertise </w:t>
      </w:r>
      <w:commentRangeStart w:id="36"/>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36"/>
      <w:r>
        <w:rPr>
          <w:rStyle w:val="CommentReference"/>
        </w:rPr>
        <w:commentReference w:id="36"/>
      </w:r>
      <w:r>
        <w:t xml:space="preserve">. Even for taxonomic groups that can be completely inventoried in principle, monitoring strategies that could detect all species in a given habitat are often prohibitively expensive and time-consuming </w:t>
      </w:r>
      <w:commentRangeStart w:id="37"/>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37"/>
      <w:r>
        <w:rPr>
          <w:rStyle w:val="CommentReference"/>
        </w:rPr>
        <w:commentReference w:id="37"/>
      </w:r>
      <w:r>
        <w:t xml:space="preserve">. Because a complete inventory of species present in an area is unattainable in many ecosystems, particularly in high diversity systems, surrogates are often used their place. Surrogates are simple indicators that provide an estimate of a target component of biodiversity, often referred to more simply as a target </w:t>
      </w:r>
      <w:commentRangeStart w:id="38"/>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38"/>
      <w:r>
        <w:rPr>
          <w:rStyle w:val="CommentReference"/>
        </w:rPr>
        <w:commentReference w:id="38"/>
      </w:r>
      <w:r>
        <w:t>.</w:t>
      </w:r>
    </w:p>
    <w:p w14:paraId="16F464A2" w14:textId="1B1D6EB9"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taxon </w:t>
      </w:r>
      <w:r w:rsidR="001C0F3A">
        <w:t xml:space="preserve">at a higher level </w:t>
      </w:r>
      <w:r>
        <w:t xml:space="preserve">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 xml:space="preserve">when one taxon acts as a surrogate for a larger target group of which it is a part </w:t>
      </w:r>
      <w:commentRangeStart w:id="39"/>
      <w:r w:rsidR="001C0F3A">
        <w:t xml:space="preserve">{Mellin 2011}. </w:t>
      </w:r>
      <w:commentRangeEnd w:id="39"/>
      <w:r w:rsidR="0029035A">
        <w:rPr>
          <w:rStyle w:val="CommentReference"/>
        </w:rPr>
        <w:commentReference w:id="39"/>
      </w:r>
      <w:r w:rsidR="001C0F3A">
        <w:t xml:space="preserve">Abiotic surrogates </w:t>
      </w:r>
      <w:r w:rsidR="00FE2D2F">
        <w:t xml:space="preserve">include variables related to resource use (e.g. light, nutrients), variables influencing physiological tolerances (e.g. temperature), and variables indirectly related to either of these (e.g. depth, latitude) </w:t>
      </w:r>
      <w:commentRangeStart w:id="40"/>
      <w:r w:rsidR="00FE2D2F">
        <w:t>{McAarthur 2010}</w:t>
      </w:r>
      <w:commentRangeEnd w:id="40"/>
      <w:r w:rsidR="00357248">
        <w:rPr>
          <w:rStyle w:val="CommentReference"/>
        </w:rPr>
        <w:commentReference w:id="40"/>
      </w:r>
      <w:r w:rsidR="00FE2D2F">
        <w:t xml:space="preserve">.  </w:t>
      </w:r>
    </w:p>
    <w:p w14:paraId="1BBB1F82" w14:textId="5E18B9F5"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41"/>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41"/>
      <w:r>
        <w:t>.</w:t>
      </w:r>
      <w:r>
        <w:rPr>
          <w:rStyle w:val="CommentReference"/>
        </w:rPr>
        <w:commentReference w:id="41"/>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E53F7F">
        <w:t xml:space="preserve">predict patterns of </w:t>
      </w:r>
      <w:r w:rsidR="003157A0">
        <w:t xml:space="preserve"> species richness across sites</w:t>
      </w:r>
      <w:r w:rsidR="00A0565F">
        <w:t xml:space="preserve"> </w:t>
      </w:r>
      <w:commentRangeStart w:id="42"/>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42"/>
      <w:r w:rsidR="00A0565F">
        <w:rPr>
          <w:rStyle w:val="CommentReference"/>
        </w:rPr>
        <w:commentReference w:id="42"/>
      </w:r>
      <w:r w:rsidR="00A0565F">
        <w:t xml:space="preserve">. The prevalence of studies </w:t>
      </w:r>
      <w:r w:rsidR="003157A0">
        <w:t>analyzing the spatial predi</w:t>
      </w:r>
      <w:r w:rsidR="00F10053">
        <w:t>c</w:t>
      </w:r>
      <w:r w:rsidR="003157A0">
        <w:t>tability of surrogates</w:t>
      </w:r>
      <w:r w:rsidR="00A0565F">
        <w:t xml:space="preserve"> may be due to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43"/>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43"/>
      <w:r w:rsidR="00A0565F">
        <w:rPr>
          <w:rStyle w:val="CommentReference"/>
        </w:rPr>
        <w:commentReference w:id="43"/>
      </w:r>
      <w:r w:rsidR="00A0565F">
        <w:t xml:space="preserve">. </w:t>
      </w:r>
      <w:commentRangeStart w:id="44"/>
      <w:r w:rsidR="00A0565F">
        <w:t xml:space="preserve">However, few studies have explicitly investigated surrogate effectiveness </w:t>
      </w:r>
      <w:r w:rsidR="003157A0">
        <w:t>over time</w:t>
      </w:r>
      <w:r w:rsidR="00A0565F">
        <w:t xml:space="preserve">, and those that have are typically quite short </w:t>
      </w:r>
      <w:commentRangeStart w:id="45"/>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45"/>
      <w:r w:rsidR="00A0565F">
        <w:rPr>
          <w:rStyle w:val="CommentReference"/>
        </w:rPr>
        <w:commentReference w:id="45"/>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46"/>
      <w:r w:rsidR="00A0565F">
        <w:t>changes</w:t>
      </w:r>
      <w:commentRangeEnd w:id="46"/>
      <w:r w:rsidR="00A0565F">
        <w:rPr>
          <w:rStyle w:val="CommentReference"/>
        </w:rPr>
        <w:commentReference w:id="46"/>
      </w:r>
      <w:r w:rsidR="00A0565F">
        <w:t xml:space="preserve"> that influence the target must have a qualitatively similar influence on the surrogate </w:t>
      </w:r>
      <w:commentRangeEnd w:id="44"/>
      <w:r w:rsidR="00A0565F">
        <w:rPr>
          <w:rStyle w:val="CommentReference"/>
        </w:rPr>
        <w:commentReference w:id="44"/>
      </w:r>
      <w:commentRangeStart w:id="47"/>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47"/>
      <w:r w:rsidR="00A0565F">
        <w:rPr>
          <w:rStyle w:val="CommentReference"/>
        </w:rPr>
        <w:commentReference w:id="47"/>
      </w:r>
      <w:r w:rsidR="00A0565F">
        <w:t xml:space="preserve">. </w:t>
      </w:r>
    </w:p>
    <w:p w14:paraId="0842E37A" w14:textId="75EC5428" w:rsidR="008B6706" w:rsidRDefault="00B25C9B">
      <w:commentRangeStart w:id="48"/>
      <w:r>
        <w:t xml:space="preserve">Our main aim </w:t>
      </w:r>
      <w:commentRangeEnd w:id="48"/>
      <w:r>
        <w:rPr>
          <w:rStyle w:val="CommentReference"/>
        </w:rPr>
        <w:commentReference w:id="48"/>
      </w:r>
      <w:r>
        <w:t xml:space="preserve">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49" w:name="_q2hepsd6fli" w:colFirst="0" w:colLast="0"/>
      <w:bookmarkEnd w:id="49"/>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50"/>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50"/>
      <w:r w:rsidR="00CD5F38">
        <w:rPr>
          <w:rStyle w:val="CommentReference"/>
        </w:rPr>
        <w:commentReference w:id="50"/>
      </w:r>
      <w:r w:rsidR="00A679EA">
        <w:t xml:space="preserve">. </w:t>
      </w:r>
    </w:p>
    <w:p w14:paraId="26DC28A9" w14:textId="1EBBB979"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51"/>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51"/>
      <w:r w:rsidR="00460D4B">
        <w:rPr>
          <w:rStyle w:val="CommentReference"/>
        </w:rPr>
        <w:commentReference w:id="51"/>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52"/>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52"/>
      <w:r w:rsidR="00460D4B">
        <w:rPr>
          <w:rStyle w:val="CommentReference"/>
        </w:rPr>
        <w:commentReference w:id="52"/>
      </w:r>
      <w:r w:rsidR="00A679EA">
        <w:t xml:space="preserve">. Concerns regarding </w:t>
      </w:r>
      <w:commentRangeStart w:id="53"/>
      <w:r w:rsidR="00A679EA">
        <w:t>declines</w:t>
      </w:r>
      <w:commentRangeEnd w:id="53"/>
      <w:r w:rsidR="00226D8D">
        <w:rPr>
          <w:rStyle w:val="CommentReference"/>
        </w:rPr>
        <w:commentReference w:id="53"/>
      </w:r>
      <w:r w:rsidR="00A679EA">
        <w:t xml:space="preserve">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54"/>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54"/>
      <w:r w:rsidR="00697406">
        <w:rPr>
          <w:rStyle w:val="CommentReference"/>
        </w:rPr>
        <w:commentReference w:id="54"/>
      </w:r>
      <w:r w:rsidR="00A679EA">
        <w:t>.</w:t>
      </w:r>
      <w:r w:rsidR="004D4A2E">
        <w:t xml:space="preserve"> </w:t>
      </w:r>
      <w:r w:rsidR="000F4993">
        <w:t>However, r</w:t>
      </w:r>
      <w:r w:rsidR="005475B1">
        <w:t xml:space="preserve">ecent studies, particularly those using </w:t>
      </w:r>
      <w:r w:rsidR="002B5899" w:rsidRPr="002B5899">
        <w:t>environmental DNA (eDNA</w:t>
      </w:r>
      <w:r w:rsidR="002B5899">
        <w:t xml:space="preserve">) </w:t>
      </w:r>
      <w:commentRangeStart w:id="55"/>
      <w:r w:rsidR="002B5899">
        <w:t>{</w:t>
      </w:r>
      <w:r w:rsidR="002B5899" w:rsidRPr="002B5899">
        <w:t xml:space="preserve">Deiner </w:t>
      </w:r>
      <w:commentRangeStart w:id="56"/>
      <w:r w:rsidR="002B5899" w:rsidRPr="002B5899">
        <w:t xml:space="preserve">et al. </w:t>
      </w:r>
      <w:commentRangeEnd w:id="56"/>
      <w:r w:rsidR="000F4993">
        <w:rPr>
          <w:rStyle w:val="CommentReference"/>
        </w:rPr>
        <w:commentReference w:id="56"/>
      </w:r>
      <w:r w:rsidR="002B5899" w:rsidRPr="002B5899">
        <w:t>2017</w:t>
      </w:r>
      <w:r w:rsidR="00BF4B5F">
        <w:t>}</w:t>
      </w:r>
      <w:r w:rsidR="005475B1">
        <w:t>,</w:t>
      </w:r>
      <w:commentRangeEnd w:id="55"/>
      <w:r w:rsidR="00357248">
        <w:rPr>
          <w:rStyle w:val="CommentReference"/>
        </w:rPr>
        <w:commentReference w:id="55"/>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can </w:t>
      </w:r>
      <w:r w:rsidR="000F4993" w:rsidRPr="000F4993">
        <w:t>contribute considerabl</w:t>
      </w:r>
      <w:r w:rsidR="000E5EE4">
        <w:t xml:space="preserve">y </w:t>
      </w:r>
      <w:r w:rsidR="000F4993" w:rsidRPr="000F4993">
        <w:t xml:space="preserve">to </w:t>
      </w:r>
      <w:r w:rsidR="000F4993">
        <w:t xml:space="preserve">overall species-richness </w:t>
      </w:r>
      <w:commentRangeStart w:id="57"/>
      <w:r w:rsidR="000F4993">
        <w:t>{</w:t>
      </w:r>
      <w:r w:rsidR="00BF4B5F">
        <w:t>Stat et al. 2017; P</w:t>
      </w:r>
      <w:commentRangeStart w:id="58"/>
      <w:r w:rsidR="000F4993" w:rsidRPr="000F4993">
        <w:t>earman et al</w:t>
      </w:r>
      <w:commentRangeEnd w:id="58"/>
      <w:r w:rsidR="000F4993">
        <w:rPr>
          <w:rStyle w:val="CommentReference"/>
        </w:rPr>
        <w:commentReference w:id="58"/>
      </w:r>
      <w:r w:rsidR="000F4993" w:rsidRPr="000F4993">
        <w:t>. 201</w:t>
      </w:r>
      <w:r w:rsidR="000F4993">
        <w:t>8}.</w:t>
      </w:r>
      <w:commentRangeEnd w:id="57"/>
      <w:r w:rsidR="00357248">
        <w:rPr>
          <w:rStyle w:val="CommentReference"/>
        </w:rPr>
        <w:commentReference w:id="57"/>
      </w:r>
    </w:p>
    <w:p w14:paraId="16B0C601" w14:textId="4DE45C93" w:rsidR="0091385A" w:rsidRDefault="00BF4B5F" w:rsidP="004D4A2E">
      <w:commentRangeStart w:id="59"/>
      <w:r>
        <w:t>Because c</w:t>
      </w:r>
      <w:r w:rsidR="004D4A2E">
        <w:t>orals</w:t>
      </w:r>
      <w:commentRangeEnd w:id="59"/>
      <w:r w:rsidR="004D4A2E">
        <w:rPr>
          <w:rStyle w:val="CommentReference"/>
        </w:rPr>
        <w:commentReference w:id="59"/>
      </w:r>
      <w:r w:rsidR="004D4A2E">
        <w:t xml:space="preserve"> and </w:t>
      </w:r>
      <w:commentRangeStart w:id="60"/>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61"/>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61"/>
      <w:r w:rsidR="004D4A2E">
        <w:rPr>
          <w:rStyle w:val="CommentReference"/>
        </w:rPr>
        <w:commentReference w:id="61"/>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60"/>
      <w:r w:rsidR="004D4A2E">
        <w:rPr>
          <w:rStyle w:val="CommentReference"/>
        </w:rPr>
        <w:commentReference w:id="60"/>
      </w:r>
      <w:r w:rsidR="004D4A2E">
        <w:t xml:space="preserve">We selected sponges because they </w:t>
      </w:r>
      <w:r w:rsidR="007F2B9D">
        <w:t>represent a common benthic group that is</w:t>
      </w:r>
      <w:r w:rsidR="0091385A">
        <w:t xml:space="preserve"> of functional importance </w:t>
      </w:r>
      <w:commentRangeStart w:id="62"/>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62"/>
      <w:r w:rsidR="004D4A2E">
        <w:rPr>
          <w:rStyle w:val="CommentReference"/>
        </w:rPr>
        <w:commentReference w:id="62"/>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63"/>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63"/>
      <w:r w:rsidR="004D4A2E">
        <w:rPr>
          <w:rStyle w:val="CommentReference"/>
        </w:rPr>
        <w:commentReference w:id="63"/>
      </w:r>
      <w:r w:rsidR="004D4A2E">
        <w:t xml:space="preserve">. </w:t>
      </w:r>
    </w:p>
    <w:p w14:paraId="29D5AE2E" w14:textId="0A0F41CD" w:rsidR="00836B4A" w:rsidRDefault="00DF46D1" w:rsidP="00836B4A">
      <w:r>
        <w:t>Researchers have used a variety of criteria when selecting surrogates</w:t>
      </w:r>
      <w:r w:rsidR="00C9205B">
        <w:t xml:space="preserve"> </w:t>
      </w:r>
      <w:commentRangeStart w:id="64"/>
      <w:r w:rsidR="00C9205B">
        <w:t>{Noss 1990}</w:t>
      </w:r>
      <w:commentRangeEnd w:id="64"/>
      <w:r w:rsidR="00357248">
        <w:rPr>
          <w:rStyle w:val="CommentReference"/>
        </w:rPr>
        <w:commentReference w:id="64"/>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w:t>
      </w:r>
      <w:commentRangeStart w:id="65"/>
      <w:r w:rsidR="006A0D2E">
        <w:t xml:space="preserve">in </w:t>
      </w:r>
      <w:commentRangeStart w:id="66"/>
      <w:r w:rsidR="006A0D2E">
        <w:t xml:space="preserve">this ecosystem </w:t>
      </w:r>
      <w:commentRangeEnd w:id="66"/>
      <w:r w:rsidR="00280F68">
        <w:rPr>
          <w:rStyle w:val="CommentReference"/>
        </w:rPr>
        <w:commentReference w:id="66"/>
      </w:r>
      <w:commentRangeEnd w:id="65"/>
      <w:r w:rsidR="00357248">
        <w:rPr>
          <w:rStyle w:val="CommentReference"/>
        </w:rPr>
        <w:commentReference w:id="65"/>
      </w:r>
      <w:commentRangeStart w:id="67"/>
      <w:r w:rsidR="006A0D2E">
        <w:fldChar w:fldCharType="begin" w:fldLock="1"/>
      </w:r>
      <w:r w:rsidR="006A0D2E">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corals","type":"article-journal","volume":"301"},"uris":["http://www.mendeley.com/documents/?uuid=d5ae1871-98cc-455d-802a-022dbb0df349"]}],"mendeley":{"formattedCitation":"(Alvarez-Filip, Dulvy, Gill, Côté, &amp; Watkinson, 2009; Gardner, Côté, Gill, Grant, &amp; Watkinson, 2003)","plainTextFormattedCitation":"(Alvarez-Filip, Dulvy, Gill, Côté, &amp; Watkinson, 2009; Gardner, Côté, Gill, Grant, &amp; Watkinson, 2003)","previouslyFormattedCitation":"(Alvarez-Filip, Dulvy, Gill, Côté, &amp; Watkinson, 2009; Gardner, Côté, Gill, Grant, &amp; Watkinson, 2003)"},"properties":{"noteIndex":0},"schema":"https://github.com/citation-style-language/schema/raw/master/csl-citation.json"}</w:instrText>
      </w:r>
      <w:r w:rsidR="006A0D2E">
        <w:fldChar w:fldCharType="separate"/>
      </w:r>
      <w:r w:rsidR="006A0D2E" w:rsidRPr="008D6764">
        <w:rPr>
          <w:noProof/>
        </w:rPr>
        <w:t>(Alvarez-Filip, Dulvy, Gill, Côté, &amp; Watkinson, 2009; Gardner, Côté, Gill, Grant, &amp; Watkinson, 2003)</w:t>
      </w:r>
      <w:r w:rsidR="006A0D2E">
        <w:fldChar w:fldCharType="end"/>
      </w:r>
      <w:commentRangeEnd w:id="67"/>
      <w:r w:rsidR="006A0D2E">
        <w:rPr>
          <w:rStyle w:val="CommentReference"/>
        </w:rPr>
        <w:commentReference w:id="67"/>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r w:rsidR="00043545">
        <w:t xml:space="preserve">abiotic </w:t>
      </w:r>
      <w:r w:rsidR="00836B4A">
        <w:t xml:space="preserve">surrogate for fish species richness because </w:t>
      </w:r>
      <w:r w:rsidR="00043545">
        <w:t xml:space="preserve">the habitat requirements of many fishes include structural reef features. </w:t>
      </w:r>
      <w:r w:rsidR="00043545">
        <w:lastRenderedPageBreak/>
        <w:t xml:space="preserve">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68"/>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68"/>
      <w:r w:rsidR="00836B4A">
        <w:rPr>
          <w:rStyle w:val="CommentReference"/>
        </w:rPr>
        <w:commentReference w:id="68"/>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structure, </w:t>
      </w:r>
      <w:r w:rsidR="00836B4A">
        <w:t>many fish species utilize structur</w:t>
      </w:r>
      <w:r w:rsidR="00833173">
        <w:t>al reef features</w:t>
      </w:r>
      <w:r w:rsidR="00836B4A">
        <w:t xml:space="preserve"> even when the coral is dead </w:t>
      </w:r>
      <w:commentRangeStart w:id="69"/>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69"/>
      <w:r w:rsidR="00836B4A">
        <w:rPr>
          <w:rStyle w:val="CommentReference"/>
        </w:rPr>
        <w:commentReference w:id="69"/>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149F34E0" w:rsidR="00BF406D" w:rsidRDefault="00A56F8A" w:rsidP="003B5B34">
      <w:r w:rsidRPr="00804C84">
        <w:t xml:space="preserve">Our goal </w:t>
      </w:r>
      <w:r>
        <w:t>wa</w:t>
      </w:r>
      <w:r w:rsidRPr="00804C84">
        <w:t xml:space="preserve">s to </w:t>
      </w:r>
      <w:commentRangeStart w:id="70"/>
      <w:r w:rsidRPr="00804C84">
        <w:t>understand</w:t>
      </w:r>
      <w:commentRangeEnd w:id="70"/>
      <w:r w:rsidR="00032670">
        <w:rPr>
          <w:rStyle w:val="CommentReference"/>
        </w:rPr>
        <w:commentReference w:id="70"/>
      </w:r>
      <w:r w:rsidRPr="00804C84">
        <w:t xml:space="preserve">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ins w:id="71" w:author="Graham Forrester" w:date="2019-12-11T15:48:00Z">
        <w:r w:rsidR="000E5EE4">
          <w:t xml:space="preserve"> </w:t>
        </w:r>
      </w:ins>
      <w:moveToRangeStart w:id="72" w:author="Graham Forrester" w:date="2019-12-11T15:48:00Z" w:name="move26971712"/>
      <w:moveTo w:id="73" w:author="Graham Forrester" w:date="2019-12-11T15:48:00Z">
        <w:r w:rsidR="000E5EE4">
          <w:t>us</w:t>
        </w:r>
        <w:del w:id="74" w:author="Graham Forrester" w:date="2019-12-11T15:48:00Z">
          <w:r w:rsidR="000E5EE4" w:rsidDel="000E5EE4">
            <w:delText>ed</w:delText>
          </w:r>
        </w:del>
      </w:moveTo>
      <w:ins w:id="75" w:author="Graham Forrester" w:date="2019-12-11T15:48:00Z">
        <w:r w:rsidR="000E5EE4">
          <w:t>ing</w:t>
        </w:r>
      </w:ins>
      <w:moveTo w:id="76" w:author="Graham Forrester" w:date="2019-12-11T15:48:00Z">
        <w:r w:rsidR="000E5EE4">
          <w:t xml:space="preserve">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w:t>
        </w:r>
      </w:moveTo>
      <w:moveToRangeEnd w:id="72"/>
      <w:ins w:id="77" w:author="Graham Forrester" w:date="2019-12-11T15:48:00Z">
        <w:r w:rsidR="000E5EE4">
          <w:t xml:space="preserve"> Our first objective was to determine</w:t>
        </w:r>
      </w:ins>
      <w:ins w:id="78" w:author="Graham Forrester" w:date="2019-12-11T15:49:00Z">
        <w:r w:rsidR="000E5EE4">
          <w:t xml:space="preserve"> which of our three candidate surrogates </w:t>
        </w:r>
      </w:ins>
      <w:ins w:id="79" w:author="Graham Forrester" w:date="2019-12-11T15:50:00Z">
        <w:r w:rsidR="000E5EE4">
          <w:t xml:space="preserve">(coral cover, sponge cover, rugosity) </w:t>
        </w:r>
      </w:ins>
      <w:ins w:id="80" w:author="Graham Forrester" w:date="2019-12-11T15:53:00Z">
        <w:r w:rsidR="00FB34DE">
          <w:t>was most strongly correlated with</w:t>
        </w:r>
      </w:ins>
      <w:ins w:id="81" w:author="Graham Forrester" w:date="2019-12-11T15:50:00Z">
        <w:r w:rsidR="000E5EE4">
          <w:t xml:space="preserve"> </w:t>
        </w:r>
      </w:ins>
      <w:ins w:id="82" w:author="Graham Forrester" w:date="2019-12-11T15:48:00Z">
        <w:r w:rsidR="000E5EE4">
          <w:t xml:space="preserve">each of four separate targets </w:t>
        </w:r>
      </w:ins>
      <w:ins w:id="83" w:author="Graham Forrester" w:date="2019-12-11T15:49:00Z">
        <w:r w:rsidR="000E5EE4">
          <w:t>(species richness of coral</w:t>
        </w:r>
      </w:ins>
      <w:ins w:id="84" w:author="Graham Forrester" w:date="2019-12-11T15:50:00Z">
        <w:r w:rsidR="000E5EE4">
          <w:t>s</w:t>
        </w:r>
      </w:ins>
      <w:ins w:id="85" w:author="Graham Forrester" w:date="2019-12-11T15:49:00Z">
        <w:r w:rsidR="000E5EE4">
          <w:t>, fish</w:t>
        </w:r>
      </w:ins>
      <w:ins w:id="86" w:author="Graham Forrester" w:date="2019-12-11T15:50:00Z">
        <w:r w:rsidR="000E5EE4">
          <w:t>es</w:t>
        </w:r>
      </w:ins>
      <w:ins w:id="87" w:author="Graham Forrester" w:date="2019-12-11T15:49:00Z">
        <w:r w:rsidR="000E5EE4">
          <w:t xml:space="preserve">, sponges, and </w:t>
        </w:r>
      </w:ins>
      <w:ins w:id="88" w:author="Graham Forrester" w:date="2019-12-11T15:50:00Z">
        <w:r w:rsidR="000E5EE4">
          <w:t xml:space="preserve">richness </w:t>
        </w:r>
      </w:ins>
      <w:ins w:id="89" w:author="Graham Forrester" w:date="2019-12-11T15:49:00Z">
        <w:r w:rsidR="000E5EE4">
          <w:t>of the three groups pooled)</w:t>
        </w:r>
      </w:ins>
      <w:ins w:id="90" w:author="Graham Forrester" w:date="2019-12-11T15:51:00Z">
        <w:r w:rsidR="000E5EE4">
          <w:t xml:space="preserve">. Our second objective was to determine if the relationships between </w:t>
        </w:r>
      </w:ins>
      <w:ins w:id="91" w:author="Graham Forrester" w:date="2019-12-11T15:55:00Z">
        <w:r w:rsidR="00FB34DE">
          <w:t xml:space="preserve">the </w:t>
        </w:r>
      </w:ins>
      <w:ins w:id="92" w:author="Graham Forrester" w:date="2019-12-11T15:51:00Z">
        <w:r w:rsidR="000E5EE4">
          <w:t>surrogate and corresponding target remain consistent over space and</w:t>
        </w:r>
      </w:ins>
      <w:ins w:id="93" w:author="Graham Forrester" w:date="2019-12-11T15:55:00Z">
        <w:r w:rsidR="00FB34DE">
          <w:t>, most importantly, over</w:t>
        </w:r>
      </w:ins>
      <w:ins w:id="94" w:author="Graham Forrester" w:date="2019-12-11T15:51:00Z">
        <w:r w:rsidR="000E5EE4">
          <w:t xml:space="preserve"> time. </w:t>
        </w:r>
      </w:ins>
      <w:del w:id="95" w:author="Graham Forrester" w:date="2019-12-11T15:48:00Z">
        <w:r w:rsidR="003573F9" w:rsidDel="000E5EE4">
          <w:delText>.</w:delText>
        </w:r>
      </w:del>
      <w:del w:id="96" w:author="Graham Forrester" w:date="2019-12-11T15:55:00Z">
        <w:r w:rsidR="00BF406D" w:rsidDel="00FB34DE">
          <w:delText xml:space="preserve"> In other words, we asked</w:delText>
        </w:r>
        <w:r w:rsidR="00D97955" w:rsidDel="00FB34DE">
          <w:delText>:</w:delText>
        </w:r>
        <w:r w:rsidR="00BF406D" w:rsidDel="00FB34DE">
          <w:delText xml:space="preserve"> 1) can coral cover or rugosity predict sponge richness? 2) how does sponge cover compare to coral cover and rugosity as a</w:delText>
        </w:r>
        <w:r w:rsidR="003573F9" w:rsidDel="00FB34DE">
          <w:delText xml:space="preserve"> candidate</w:delText>
        </w:r>
        <w:r w:rsidR="00BF406D" w:rsidDel="00FB34DE">
          <w:delText xml:space="preserve"> </w:delText>
        </w:r>
        <w:r w:rsidR="003B5B34" w:rsidDel="00FB34DE">
          <w:delText xml:space="preserve">surrogate for richness of corals, fish, sponges, and combined richness? and 3) how do the top </w:delText>
        </w:r>
        <w:r w:rsidR="003573F9" w:rsidDel="00FB34DE">
          <w:delText xml:space="preserve">candidate </w:delText>
        </w:r>
        <w:r w:rsidR="003B5B34" w:rsidDel="00FB34DE">
          <w:delText xml:space="preserve">surrogate-target relationships vary over space and time? </w:delText>
        </w:r>
        <w:r w:rsidR="00BF406D" w:rsidDel="00FB34DE">
          <w:delText>To address these questions,</w:delText>
        </w:r>
        <w:r w:rsidR="003B5B34" w:rsidRPr="003B5B34" w:rsidDel="00FB34DE">
          <w:delText xml:space="preserve"> </w:delText>
        </w:r>
        <w:r w:rsidR="003B5B34" w:rsidDel="00FB34DE">
          <w:delText xml:space="preserve">we </w:delText>
        </w:r>
      </w:del>
      <w:moveFromRangeStart w:id="97" w:author="Graham Forrester" w:date="2019-12-11T15:48:00Z" w:name="move26971712"/>
      <w:moveFrom w:id="98" w:author="Graham Forrester" w:date="2019-12-11T15:48:00Z">
        <w:r w:rsidR="003B5B34" w:rsidDel="000E5EE4">
          <w:t xml:space="preserve">used 27 </w:t>
        </w:r>
        <w:r w:rsidR="003B5B34" w:rsidDel="000E5EE4">
          <w:lastRenderedPageBreak/>
          <w:t xml:space="preserve">years of monitoring data from eight sites around Guana Island in the British Virgin Islands </w:t>
        </w:r>
        <w:r w:rsidR="003B5B34" w:rsidDel="000E5EE4">
          <w:fldChar w:fldCharType="begin" w:fldLock="1"/>
        </w:r>
        <w:r w:rsidR="003B5B34" w:rsidRPr="000E5EE4" w:rsidDel="000E5EE4">
          <w:instrText xml:space="preserve">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w:instrText>
        </w:r>
        <w:r w:rsidR="003B5B34" w:rsidRPr="00F65AA7" w:rsidDel="000E5EE4">
          <w:instrText xml:space="preserve">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w:instrText>
        </w:r>
        <w:r w:rsidR="003B5B34" w:rsidRPr="00FB34DE" w:rsidDel="000E5EE4">
          <w:instrText>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3B5B34" w:rsidDel="000E5EE4">
          <w:fldChar w:fldCharType="separate"/>
        </w:r>
        <w:r w:rsidR="003B5B34" w:rsidRPr="00C26A73" w:rsidDel="000E5EE4">
          <w:rPr>
            <w:noProof/>
          </w:rPr>
          <w:t>(Forrester et al., 2015)</w:t>
        </w:r>
        <w:r w:rsidR="003B5B34" w:rsidDel="000E5EE4">
          <w:fldChar w:fldCharType="end"/>
        </w:r>
        <w:r w:rsidR="003B5B34" w:rsidDel="000E5EE4">
          <w:t xml:space="preserve">. </w:t>
        </w:r>
      </w:moveFrom>
      <w:moveFromRangeEnd w:id="97"/>
      <w:del w:id="99" w:author="Graham Forrester" w:date="2019-12-11T15:48:00Z">
        <w:r w:rsidR="003B5B34" w:rsidDel="000E5EE4">
          <w:delText>O</w:delText>
        </w:r>
        <w:r w:rsidR="00BF406D" w:rsidDel="000E5EE4">
          <w:delText xml:space="preserve">ur first objective was to determine, for each of the four targets separately, which of these three candidate surrogates is the best predictor. </w:delText>
        </w:r>
      </w:del>
      <w:del w:id="100" w:author="Graham Forrester" w:date="2019-12-11T15:51:00Z">
        <w:r w:rsidR="00BF406D" w:rsidDel="000E5EE4">
          <w:delText xml:space="preserve">Our second objective was to determine if the relationships between the </w:delText>
        </w:r>
        <w:r w:rsidR="0081750B" w:rsidDel="000E5EE4">
          <w:delText>top</w:delText>
        </w:r>
        <w:r w:rsidR="00BF406D" w:rsidDel="000E5EE4">
          <w:delText xml:space="preserve"> candidate surrogate for each target and the corresponding target remain consistent over space and time.</w:delText>
        </w:r>
      </w:del>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101" w:name="_Toc25154323"/>
      <w:r>
        <w:lastRenderedPageBreak/>
        <w:t>Material and Methods</w:t>
      </w:r>
      <w:bookmarkEnd w:id="101"/>
    </w:p>
    <w:p w14:paraId="772F3A4B" w14:textId="77777777" w:rsidR="00A679EA" w:rsidRPr="00E74719" w:rsidRDefault="00A679EA" w:rsidP="00E74719">
      <w:pPr>
        <w:pStyle w:val="Heading3"/>
      </w:pPr>
      <w:r w:rsidRPr="00E74719">
        <w:t>Field study design</w:t>
      </w:r>
    </w:p>
    <w:p w14:paraId="69DC4F5F" w14:textId="03E241A5"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ins w:id="102" w:author="Graham Forrester" w:date="2019-12-11T16:01:00Z">
        <w:r w:rsidR="008D26FF">
          <w:t xml:space="preserve">sloping </w:t>
        </w:r>
      </w:ins>
      <w:r w:rsidR="00A679EA">
        <w:t xml:space="preserve">fringing coral reef adjacent to the island at a depth of 9-10 m. Sites varied in exposure to prevailing weather; sites on the windward north side of the island are more exposed </w:t>
      </w:r>
      <w:ins w:id="103" w:author="Graham Forrester" w:date="2019-12-11T15:57:00Z">
        <w:r w:rsidR="00A65E3D">
          <w:t xml:space="preserve">to prevailing winds and swell </w:t>
        </w:r>
      </w:ins>
      <w:r w:rsidR="00A679EA">
        <w:t xml:space="preserve">than those on the southern leeward side (Fig. 1). </w:t>
      </w:r>
      <w:ins w:id="104" w:author="Graham Forrester" w:date="2019-12-11T15:57:00Z">
        <w:r w:rsidR="00A65E3D">
          <w:t xml:space="preserve">Although </w:t>
        </w:r>
      </w:ins>
      <w:ins w:id="105" w:author="Graham Forrester" w:date="2019-12-11T15:58:00Z">
        <w:r w:rsidR="00A65E3D">
          <w:t xml:space="preserve">distributed across </w:t>
        </w:r>
      </w:ins>
      <w:ins w:id="106" w:author="Graham Forrester" w:date="2019-12-11T15:57:00Z">
        <w:r w:rsidR="00A65E3D">
          <w:t>a g</w:t>
        </w:r>
      </w:ins>
      <w:ins w:id="107" w:author="Graham Forrester" w:date="2019-12-11T15:58:00Z">
        <w:r w:rsidR="00A65E3D">
          <w:t xml:space="preserve">radient of prevailing wave exposure, the sites were similar </w:t>
        </w:r>
      </w:ins>
      <w:ins w:id="108" w:author="Graham Forrester" w:date="2019-12-11T16:04:00Z">
        <w:r w:rsidR="00246B4C">
          <w:t>enough in</w:t>
        </w:r>
      </w:ins>
      <w:ins w:id="109" w:author="Graham Forrester" w:date="2019-12-11T15:58:00Z">
        <w:r w:rsidR="00A65E3D">
          <w:t xml:space="preserve"> other res</w:t>
        </w:r>
      </w:ins>
      <w:ins w:id="110" w:author="Graham Forrester" w:date="2019-12-11T15:59:00Z">
        <w:r w:rsidR="00A65E3D">
          <w:t xml:space="preserve">pects </w:t>
        </w:r>
      </w:ins>
      <w:ins w:id="111" w:author="Graham Forrester" w:date="2019-12-11T16:04:00Z">
        <w:r w:rsidR="00246B4C">
          <w:t xml:space="preserve">that they </w:t>
        </w:r>
      </w:ins>
      <w:ins w:id="112" w:author="Graham Forrester" w:date="2019-12-11T16:05:00Z">
        <w:r w:rsidR="00246B4C">
          <w:t xml:space="preserve">represent broadly similar habitats. In other words, we assume that </w:t>
        </w:r>
      </w:ins>
      <w:ins w:id="113" w:author="Graham Forrester" w:date="2019-12-11T16:10:00Z">
        <w:r w:rsidR="00906B80">
          <w:t>spati-temporal shifts in</w:t>
        </w:r>
      </w:ins>
      <w:ins w:id="114" w:author="Graham Forrester" w:date="2019-12-11T16:06:00Z">
        <w:r w:rsidR="00246B4C">
          <w:t xml:space="preserve"> species richness primarily reflect changes in </w:t>
        </w:r>
      </w:ins>
      <w:ins w:id="115" w:author="Graham Forrester" w:date="2019-12-11T16:07:00Z">
        <w:r w:rsidR="00246B4C">
          <w:sym w:font="Symbol" w:char="F061"/>
        </w:r>
        <w:r w:rsidR="00246B4C">
          <w:t xml:space="preserve"> (local) </w:t>
        </w:r>
      </w:ins>
      <w:ins w:id="116" w:author="Graham Forrester" w:date="2019-12-11T16:06:00Z">
        <w:r w:rsidR="00246B4C">
          <w:t>diversity</w:t>
        </w:r>
      </w:ins>
      <w:ins w:id="117" w:author="Graham Forrester" w:date="2019-12-11T16:07:00Z">
        <w:r w:rsidR="00246B4C">
          <w:t xml:space="preserve">, rather than differences </w:t>
        </w:r>
      </w:ins>
      <w:ins w:id="118" w:author="Graham Forrester" w:date="2019-12-11T16:08:00Z">
        <w:r w:rsidR="00246B4C">
          <w:t xml:space="preserve">in </w:t>
        </w:r>
      </w:ins>
      <w:ins w:id="119" w:author="Graham Forrester" w:date="2019-12-11T16:07:00Z">
        <w:r w:rsidR="00246B4C">
          <w:t>between habitats (</w:t>
        </w:r>
      </w:ins>
      <w:ins w:id="120" w:author="Graham Forrester" w:date="2019-12-11T16:08:00Z">
        <w:r w:rsidR="00246B4C">
          <w:sym w:font="Symbol" w:char="F062"/>
        </w:r>
      </w:ins>
      <w:ins w:id="121" w:author="Graham Forrester" w:date="2019-12-11T16:07:00Z">
        <w:r w:rsidR="00246B4C">
          <w:t>-diversit</w:t>
        </w:r>
      </w:ins>
      <w:ins w:id="122" w:author="Graham Forrester" w:date="2019-12-11T16:08:00Z">
        <w:r w:rsidR="00246B4C">
          <w:t>y</w:t>
        </w:r>
      </w:ins>
      <w:ins w:id="123" w:author="Graham Forrester" w:date="2019-12-11T16:09:00Z">
        <w:r w:rsidR="00246B4C">
          <w:t>) {</w:t>
        </w:r>
        <w:commentRangeStart w:id="124"/>
        <w:r w:rsidR="00246B4C">
          <w:t>Whittaker 1960</w:t>
        </w:r>
        <w:commentRangeEnd w:id="124"/>
        <w:r w:rsidR="00246B4C">
          <w:rPr>
            <w:rStyle w:val="CommentReference"/>
          </w:rPr>
          <w:commentReference w:id="124"/>
        </w:r>
        <w:r w:rsidR="00246B4C">
          <w:t>}.</w:t>
        </w:r>
      </w:ins>
      <w:ins w:id="125" w:author="Graham Forrester" w:date="2019-12-11T16:07:00Z">
        <w:r w:rsidR="00246B4C">
          <w:t xml:space="preserve"> </w:t>
        </w:r>
      </w:ins>
      <w:r w:rsidR="00A679EA">
        <w:t xml:space="preserve">Corals, fishes, and </w:t>
      </w:r>
      <w:commentRangeStart w:id="126"/>
      <w:r w:rsidR="00A679EA">
        <w:t>rugosity</w:t>
      </w:r>
      <w:commentRangeEnd w:id="126"/>
      <w:r w:rsidR="00B648A4">
        <w:rPr>
          <w:rStyle w:val="CommentReference"/>
        </w:rPr>
        <w:commentReference w:id="126"/>
      </w:r>
      <w:r w:rsidR="00115801">
        <w:t xml:space="preserve"> </w:t>
      </w:r>
      <w:r w:rsidR="00A679EA">
        <w:t>were sampled annually between June and August from 1992-2018</w:t>
      </w:r>
      <w:ins w:id="127" w:author="Graham Forrester" w:date="2019-12-11T16:11:00Z">
        <w:r w:rsidR="00906B80">
          <w:t xml:space="preserve">. </w:t>
        </w:r>
      </w:ins>
      <w:commentRangeStart w:id="128"/>
      <w:del w:id="129" w:author="Graham Forrester" w:date="2019-12-11T16:11:00Z">
        <w:r w:rsidR="00A679EA" w:rsidDel="00906B80">
          <w:delText>,</w:delText>
        </w:r>
      </w:del>
      <w:ins w:id="130" w:author="Graham Forrester" w:date="2019-12-11T16:11:00Z">
        <w:r w:rsidR="00906B80">
          <w:t>Logistical constraints meant that s</w:t>
        </w:r>
      </w:ins>
      <w:del w:id="131" w:author="Graham Forrester" w:date="2019-12-11T16:11:00Z">
        <w:r w:rsidR="00A679EA" w:rsidDel="00906B80">
          <w:delText xml:space="preserve"> but </w:delText>
        </w:r>
        <w:commentRangeEnd w:id="128"/>
        <w:r w:rsidR="00B648A4" w:rsidDel="00906B80">
          <w:rPr>
            <w:rStyle w:val="CommentReference"/>
          </w:rPr>
          <w:commentReference w:id="128"/>
        </w:r>
        <w:r w:rsidR="00A679EA" w:rsidDel="00906B80">
          <w:delText>s</w:delText>
        </w:r>
      </w:del>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commentRangeStart w:id="132"/>
      <w:r w:rsidR="00A679EA">
        <w:t>)</w:t>
      </w:r>
      <w:ins w:id="133" w:author="Graham Forrester" w:date="2019-12-11T16:20:00Z">
        <w:r w:rsidR="00FA28C6">
          <w:t xml:space="preserve">. However, </w:t>
        </w:r>
      </w:ins>
      <w:del w:id="134" w:author="Graham Forrester" w:date="2019-12-11T16:20:00Z">
        <w:r w:rsidR="00A679EA" w:rsidDel="00FA28C6">
          <w:delText xml:space="preserve"> but, </w:delText>
        </w:r>
        <w:commentRangeEnd w:id="132"/>
        <w:r w:rsidR="00B648A4" w:rsidDel="00FA28C6">
          <w:rPr>
            <w:rStyle w:val="CommentReference"/>
          </w:rPr>
          <w:commentReference w:id="132"/>
        </w:r>
      </w:del>
      <w:ins w:id="135" w:author="Graham Forrester" w:date="2019-12-11T16:19:00Z">
        <w:r w:rsidR="00FA28C6">
          <w:t xml:space="preserve">because species-richness estimates are dependent on sampling effort, </w:t>
        </w:r>
      </w:ins>
      <w:del w:id="136" w:author="Graham Forrester" w:date="2019-12-11T16:20:00Z">
        <w:r w:rsidR="00A679EA" w:rsidDel="00FA28C6">
          <w:delText>for this study</w:delText>
        </w:r>
      </w:del>
      <w:del w:id="137" w:author="Graham Forrester" w:date="2019-12-11T16:19:00Z">
        <w:r w:rsidR="00A679EA" w:rsidDel="00FA28C6">
          <w:delText xml:space="preserve">, </w:delText>
        </w:r>
      </w:del>
      <w:ins w:id="138" w:author="Graham Forrester" w:date="2019-12-11T16:19:00Z">
        <w:r w:rsidR="00FA28C6">
          <w:t xml:space="preserve">we opted to standardize to </w:t>
        </w:r>
      </w:ins>
      <w:r w:rsidR="00A679EA">
        <w:t>three transects per site per year</w:t>
      </w:r>
      <w:ins w:id="139" w:author="Graham Forrester" w:date="2019-12-11T16:28:00Z">
        <w:r w:rsidR="0036707E">
          <w:t>. Transects for analysis were</w:t>
        </w:r>
      </w:ins>
      <w:r w:rsidR="00A679EA">
        <w:t xml:space="preserve"> </w:t>
      </w:r>
      <w:del w:id="140" w:author="Graham Forrester" w:date="2019-12-11T16:20:00Z">
        <w:r w:rsidR="00A679EA" w:rsidDel="00FA28C6">
          <w:delText xml:space="preserve">were </w:delText>
        </w:r>
      </w:del>
      <w:r w:rsidR="00A679EA">
        <w:t>selected at random</w:t>
      </w:r>
      <w:del w:id="141" w:author="Graham Forrester" w:date="2019-12-11T16:20:00Z">
        <w:r w:rsidR="00A679EA" w:rsidDel="00FA28C6">
          <w:delText xml:space="preserve"> for use in the analysis.</w:delText>
        </w:r>
      </w:del>
      <w:ins w:id="142" w:author="Graham Forrester" w:date="2019-12-11T16:18:00Z">
        <w:r w:rsidR="00FA28C6">
          <w:t>.</w:t>
        </w:r>
      </w:ins>
      <w:ins w:id="143" w:author="Graham Forrester" w:date="2019-12-11T16:17:00Z">
        <w:r w:rsidR="00FA28C6">
          <w:t xml:space="preserve"> </w:t>
        </w:r>
      </w:ins>
    </w:p>
    <w:p w14:paraId="43DDE0BA" w14:textId="77777777" w:rsidR="00A679EA" w:rsidRDefault="00A679EA" w:rsidP="00E74719">
      <w:pPr>
        <w:pStyle w:val="Heading3"/>
      </w:pPr>
      <w:bookmarkStart w:id="144" w:name="_fwntfdganz29" w:colFirst="0" w:colLast="0"/>
      <w:bookmarkEnd w:id="144"/>
      <w:r>
        <w:t>Survey methods</w:t>
      </w:r>
    </w:p>
    <w:p w14:paraId="3E96246D" w14:textId="33D687A7" w:rsidR="00A679EA" w:rsidRDefault="00A679EA" w:rsidP="00F31CF6">
      <w:r>
        <w:lastRenderedPageBreak/>
        <w:t>Corals, sponges, fishes, and</w:t>
      </w:r>
      <w:commentRangeStart w:id="145"/>
      <w:r>
        <w:t xml:space="preserve"> rugosity</w:t>
      </w:r>
      <w:commentRangeEnd w:id="145"/>
      <w:r w:rsidR="00B648A4">
        <w:rPr>
          <w:rStyle w:val="CommentReference"/>
        </w:rPr>
        <w:commentReference w:id="145"/>
      </w:r>
      <w:r>
        <w:t xml:space="preserve"> were sampled using well-established visual survey method</w:t>
      </w:r>
      <w:commentRangeStart w:id="146"/>
      <w:r>
        <w:t xml:space="preserve">s. </w:t>
      </w:r>
      <w:commentRangeEnd w:id="146"/>
      <w:r w:rsidR="00B648A4">
        <w:rPr>
          <w:rStyle w:val="CommentReference"/>
        </w:rPr>
        <w:commentReference w:id="146"/>
      </w:r>
      <w:r w:rsidR="00F31CF6">
        <w:t>Surveys</w:t>
      </w:r>
      <w:r w:rsidR="00F31CF6" w:rsidRPr="00F31CF6">
        <w:t xml:space="preserve"> conducted with the approval of the BVI Department of Conservation and Fisheries, and fish counts were approved by the URI Institutional Animal Care and Use Committee</w:t>
      </w:r>
      <w:r w:rsidR="00F31CF6">
        <w:t xml:space="preserve"> </w:t>
      </w:r>
      <w:r w:rsidR="00F31CF6" w:rsidRPr="00F31CF6">
        <w:t>(protocol AN13-04-016).</w:t>
      </w:r>
      <w:r w:rsidR="00F31CF6">
        <w:t xml:space="preserve"> </w:t>
      </w:r>
      <w:r>
        <w:t>Fishes were counted within a belt transect 30 m long x 1.5 m wide, and a T-shaped bar was used to determine the transect width as the diver swam along the transect line. Fish counts were restricted to species that are amenable to visual survey;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t>(Willis, 2001)</w:t>
      </w:r>
      <w:r w:rsidR="00C26A73">
        <w:fldChar w:fldCharType="end"/>
      </w:r>
      <w:r>
        <w:t xml:space="preserve">. </w:t>
      </w:r>
      <w:commentRangeStart w:id="147"/>
      <w:r>
        <w:t>Nocturnal</w:t>
      </w:r>
      <w:commentRangeEnd w:id="147"/>
      <w:r w:rsidR="00B648A4">
        <w:rPr>
          <w:rStyle w:val="CommentReference"/>
        </w:rPr>
        <w:commentReference w:id="147"/>
      </w:r>
      <w:r>
        <w:t xml:space="preserve">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t>(Robertson, 1992)</w:t>
      </w:r>
      <w:r w:rsidR="00C26A73">
        <w:fldChar w:fldCharType="end"/>
      </w:r>
      <w:r>
        <w:t>. Because fish were the only mobile organisms surveyed, the fish survey was conducted first for each transect in order to reduce the 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t>(Emslie, Cheal, MacNeil, Miller, &amp; Sweatman, 2018)</w:t>
      </w:r>
      <w:r w:rsidR="003F7563">
        <w:fldChar w:fldCharType="end"/>
      </w:r>
      <w:r>
        <w:t xml:space="preserve">. </w:t>
      </w:r>
    </w:p>
    <w:p w14:paraId="210039A0" w14:textId="4EF8C46A" w:rsidR="00A679EA" w:rsidDel="00017553" w:rsidRDefault="00A679EA" w:rsidP="00CC386C">
      <w:pPr>
        <w:rPr>
          <w:del w:id="148" w:author="Graham Forrester" w:date="2019-12-11T16:35:00Z"/>
        </w:rPr>
      </w:pPr>
      <w:r>
        <w:t xml:space="preserve">Corals </w:t>
      </w:r>
      <w:ins w:id="149" w:author="Graham Forrester" w:date="2019-12-11T16:29:00Z">
        <w:r w:rsidR="009818C2">
          <w:t>w</w:t>
        </w:r>
      </w:ins>
      <w:del w:id="150" w:author="Graham Forrester" w:date="2019-12-11T16:29:00Z">
        <w:r w:rsidDel="009818C2">
          <w:delText xml:space="preserve">and </w:delText>
        </w:r>
        <w:commentRangeStart w:id="151"/>
        <w:r w:rsidDel="009818C2">
          <w:delText xml:space="preserve">other benthic taxa </w:delText>
        </w:r>
        <w:commentRangeEnd w:id="151"/>
        <w:r w:rsidR="00B648A4" w:rsidDel="009818C2">
          <w:rPr>
            <w:rStyle w:val="CommentReference"/>
          </w:rPr>
          <w:commentReference w:id="151"/>
        </w:r>
        <w:r w:rsidDel="009818C2">
          <w:delText>w</w:delText>
        </w:r>
      </w:del>
      <w:r>
        <w:t xml:space="preserve">ere surveyed using the linear point-intercept method, wherein a diver swam along </w:t>
      </w:r>
      <w:commentRangeStart w:id="152"/>
      <w:r>
        <w:t xml:space="preserve">the tape </w:t>
      </w:r>
      <w:commentRangeEnd w:id="152"/>
      <w:r w:rsidR="00B648A4">
        <w:rPr>
          <w:rStyle w:val="CommentReference"/>
        </w:rPr>
        <w:commentReference w:id="152"/>
      </w:r>
      <w:r>
        <w:t>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 xml:space="preserve">. </w:t>
      </w:r>
      <w:commentRangeStart w:id="153"/>
      <w:r>
        <w:t>Corals</w:t>
      </w:r>
      <w:commentRangeEnd w:id="153"/>
      <w:r w:rsidR="00B648A4">
        <w:rPr>
          <w:rStyle w:val="CommentReference"/>
        </w:rPr>
        <w:commentReference w:id="153"/>
      </w:r>
      <w:r>
        <w:t xml:space="preserve"> encountered were identified to species, where possible, </w:t>
      </w:r>
      <w:del w:id="154" w:author="Graham Forrester" w:date="2019-12-11T16:30:00Z">
        <w:r w:rsidDel="009818C2">
          <w:delText xml:space="preserve">but </w:delText>
        </w:r>
      </w:del>
      <w:ins w:id="155" w:author="Graham Forrester" w:date="2019-12-11T16:30:00Z">
        <w:r w:rsidR="009818C2">
          <w:t xml:space="preserve">and </w:t>
        </w:r>
      </w:ins>
      <w:r>
        <w:t xml:space="preserve">other taxa </w:t>
      </w:r>
      <w:ins w:id="156" w:author="Graham Forrester" w:date="2019-12-11T16:30:00Z">
        <w:r w:rsidR="009818C2">
          <w:t xml:space="preserve">encountered </w:t>
        </w:r>
      </w:ins>
      <w:r>
        <w:t xml:space="preserve">(including sponges) were classified into broader groupings. The point-intercept data was thus used to estimate coral species richness as well as the total abundance (% cover) of hard corals and </w:t>
      </w:r>
      <w:ins w:id="157" w:author="Graham Forrester" w:date="2019-12-11T16:30:00Z">
        <w:r w:rsidR="009818C2">
          <w:t xml:space="preserve">total % cover of </w:t>
        </w:r>
      </w:ins>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 xml:space="preserve">(Almada-Villela, Sale, Gold-Bouchot, &amp; </w:t>
      </w:r>
      <w:r w:rsidR="003F7563" w:rsidRPr="003F7563">
        <w:rPr>
          <w:noProof/>
        </w:rPr>
        <w:lastRenderedPageBreak/>
        <w:t>Kjerfve, 2003)</w:t>
      </w:r>
      <w:r w:rsidR="003F7563">
        <w:fldChar w:fldCharType="end"/>
      </w:r>
      <w:r>
        <w:t xml:space="preserve">. </w:t>
      </w:r>
      <w:ins w:id="158" w:author="Graham Forrester" w:date="2019-12-11T16:33:00Z">
        <w:r w:rsidR="00017553">
          <w:t xml:space="preserve">Because % </w:t>
        </w:r>
      </w:ins>
      <w:ins w:id="159" w:author="Graham Forrester" w:date="2019-12-11T16:35:00Z">
        <w:r w:rsidR="00017553">
          <w:t xml:space="preserve">cover of </w:t>
        </w:r>
      </w:ins>
      <w:ins w:id="160" w:author="Graham Forrester" w:date="2019-12-11T16:33:00Z">
        <w:r w:rsidR="00017553">
          <w:t xml:space="preserve">sponges was </w:t>
        </w:r>
      </w:ins>
      <w:ins w:id="161" w:author="Graham Forrester" w:date="2019-12-11T16:34:00Z">
        <w:r w:rsidR="00017553">
          <w:t>generally lower than that of corals, we used a different method to estimate sponge richness that was designed to sample a greater number of sponge colonies a</w:t>
        </w:r>
      </w:ins>
      <w:ins w:id="162" w:author="Graham Forrester" w:date="2019-12-11T16:35:00Z">
        <w:r w:rsidR="00017553">
          <w:t xml:space="preserve">t the site. </w:t>
        </w:r>
      </w:ins>
    </w:p>
    <w:p w14:paraId="20AF624E" w14:textId="77777777" w:rsidR="00A679EA" w:rsidRDefault="00A679EA" w:rsidP="00017553">
      <w:commentRangeStart w:id="163"/>
      <w:r>
        <w:t xml:space="preserve">To </w:t>
      </w:r>
      <w:commentRangeEnd w:id="163"/>
      <w:r w:rsidR="00B648A4">
        <w:rPr>
          <w:rStyle w:val="CommentReference"/>
        </w:rPr>
        <w:commentReference w:id="163"/>
      </w:r>
      <w:r>
        <w:t>estimate sponge species richness, sponges were surveyed using a line intercept method in which any sponge that intercepted the transect was recorded and identified to species, where possible.</w:t>
      </w:r>
    </w:p>
    <w:p w14:paraId="035B0023" w14:textId="651E4CCB" w:rsidR="00A679EA" w:rsidRDefault="00A679EA" w:rsidP="00CC386C">
      <w:commentRangeStart w:id="164"/>
      <w:r>
        <w:t>Rugosity</w:t>
      </w:r>
      <w:commentRangeEnd w:id="164"/>
      <w:r w:rsidR="00B648A4">
        <w:rPr>
          <w:rStyle w:val="CommentReference"/>
        </w:rPr>
        <w:commentReference w:id="164"/>
      </w:r>
      <w:r>
        <w:t xml:space="preserve"> 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t>, where a diver records the difference between the height of the transect tape and the substrate at 1 m intervals along the first 10 m of each transect. Rugosity (in cm) is calculated as the square root of the sum of the squared differences between successive height measurement</w:t>
      </w:r>
      <w:commentRangeStart w:id="165"/>
      <w:r>
        <w:t xml:space="preserve">s, </w:t>
      </w:r>
      <w:commentRangeEnd w:id="165"/>
      <w:r w:rsidR="00B648A4">
        <w:rPr>
          <w:rStyle w:val="CommentReference"/>
        </w:rPr>
        <w:commentReference w:id="165"/>
      </w:r>
      <w:r>
        <w:t>and so a value of 0 is flat and vertical complexity increases as the rugosity value increases.</w:t>
      </w:r>
    </w:p>
    <w:p w14:paraId="55210239" w14:textId="5675058D"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t xml:space="preserve">, </w:t>
      </w:r>
      <w:commentRangeStart w:id="166"/>
      <w:r>
        <w:t>though</w:t>
      </w:r>
      <w:commentRangeEnd w:id="166"/>
      <w:r w:rsidR="00B648A4">
        <w:rPr>
          <w:rStyle w:val="CommentReference"/>
        </w:rPr>
        <w:commentReference w:id="166"/>
      </w:r>
      <w:r>
        <w:t xml:space="preserve"> </w:t>
      </w:r>
      <w:commentRangeStart w:id="167"/>
      <w:r>
        <w:t xml:space="preserve">both </w:t>
      </w:r>
      <w:commentRangeEnd w:id="167"/>
      <w:r w:rsidR="00D97955">
        <w:rPr>
          <w:rStyle w:val="CommentReference"/>
        </w:rPr>
        <w:commentReference w:id="167"/>
      </w:r>
      <w:r>
        <w:t>observers compared their counts and species identifications to those of another expert one year (data not shown). Coral data were collected by three observers, but new observers’ species identifications and counts were calibrated with those of another observer during a training period of at least 15 dives before their data were incorporated into the study.</w:t>
      </w:r>
    </w:p>
    <w:p w14:paraId="6E5F37CB" w14:textId="13182C3B" w:rsidR="00A679EA" w:rsidRDefault="00DE59B9" w:rsidP="00CC386C">
      <w:commentRangeStart w:id="168"/>
      <w:r>
        <w:t>Because</w:t>
      </w:r>
      <w:commentRangeEnd w:id="168"/>
      <w:r w:rsidR="00B648A4">
        <w:rPr>
          <w:rStyle w:val="CommentReference"/>
        </w:rPr>
        <w:commentReference w:id="168"/>
      </w:r>
      <w:r>
        <w:t xml:space="preserve"> i</w:t>
      </w:r>
      <w:r w:rsidR="00A679EA">
        <w:t>dentifying taxa to species is not always possible</w:t>
      </w:r>
      <w:r>
        <w:t xml:space="preserve"> or practical in field surveys, </w:t>
      </w:r>
      <w:r w:rsidR="00A679EA">
        <w:t>fish, corals</w:t>
      </w:r>
      <w:r>
        <w:t>,</w:t>
      </w:r>
      <w:r w:rsidR="00A679EA">
        <w:t xml:space="preserve"> and sponges were identified to the </w:t>
      </w:r>
      <w:commentRangeStart w:id="169"/>
      <w:r w:rsidR="00A679EA">
        <w:t xml:space="preserve">most specific </w:t>
      </w:r>
      <w:commentRangeEnd w:id="169"/>
      <w:r w:rsidR="00D97955">
        <w:rPr>
          <w:rStyle w:val="CommentReference"/>
        </w:rPr>
        <w:commentReference w:id="169"/>
      </w:r>
      <w:r w:rsidR="00A679EA">
        <w:t xml:space="preserve">taxonomic group </w:t>
      </w:r>
      <w:r w:rsidR="00771107">
        <w:t xml:space="preserve">possible </w:t>
      </w:r>
      <w:r w:rsidR="00A679EA">
        <w:t>(</w:t>
      </w:r>
      <w:r w:rsidR="0018320D" w:rsidRPr="0018320D">
        <w:t>Table</w:t>
      </w:r>
      <w:r w:rsidR="0018320D">
        <w:t>s</w:t>
      </w:r>
      <w:r w:rsidR="0018320D" w:rsidRPr="0018320D">
        <w:t xml:space="preserve"> A.1</w:t>
      </w:r>
      <w:r w:rsidR="0018320D">
        <w:t>-A.2</w:t>
      </w:r>
      <w:r w:rsidR="005A1886">
        <w:t>)</w:t>
      </w:r>
      <w:r w:rsidR="00A679EA">
        <w:t xml:space="preserve">. All fish were identified to species, while corals and </w:t>
      </w:r>
      <w:r w:rsidR="00A679EA">
        <w:lastRenderedPageBreak/>
        <w:t>sponges were sometimes identified as multi-species recognizable taxonomic units</w:t>
      </w:r>
      <w:r w:rsidR="00CF3FA2">
        <w:t xml:space="preserve"> </w:t>
      </w:r>
      <w:commentRangeStart w:id="170"/>
      <w:commentRangeStart w:id="171"/>
      <w:r w:rsidR="003F7563">
        <w:fldChar w:fldCharType="begin" w:fldLock="1"/>
      </w:r>
      <w:r w:rsidR="006F3E95">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3F7563">
        <w:fldChar w:fldCharType="separate"/>
      </w:r>
      <w:r w:rsidR="004C5F85" w:rsidRPr="004C5F85">
        <w:rPr>
          <w:noProof/>
        </w:rPr>
        <w:t>(D. F. Ward &amp; Stanley, 2004)</w:t>
      </w:r>
      <w:r w:rsidR="003F7563">
        <w:fldChar w:fldCharType="end"/>
      </w:r>
      <w:commentRangeEnd w:id="170"/>
      <w:r w:rsidR="00B648A4">
        <w:rPr>
          <w:rStyle w:val="CommentReference"/>
        </w:rPr>
        <w:commentReference w:id="170"/>
      </w:r>
      <w:commentRangeEnd w:id="171"/>
      <w:r w:rsidR="005F45C7">
        <w:rPr>
          <w:rStyle w:val="CommentReference"/>
        </w:rPr>
        <w:commentReference w:id="171"/>
      </w:r>
      <w:r w:rsidR="00A679EA">
        <w:t>, or RTU’s, for the following reasons: (</w:t>
      </w:r>
      <w:commentRangeStart w:id="172"/>
      <w:r w:rsidR="00A679EA">
        <w:t>1</w:t>
      </w:r>
      <w:commentRangeEnd w:id="172"/>
      <w:r w:rsidR="00B648A4">
        <w:rPr>
          <w:rStyle w:val="CommentReference"/>
        </w:rPr>
        <w:commentReference w:id="172"/>
      </w:r>
      <w:r w:rsidR="00A679EA">
        <w:t>) taxonomists reassigned taxa thought to be different species to the same species after the study began, (2) taxonomists divided a single species into multiple species after the study began, and (3) several species are visually indistinguishable in the field. In all cases, the lowest resolution RTU was used, and for simplicity RTU’s are refer</w:t>
      </w:r>
      <w:r w:rsidR="004E18DC">
        <w:t xml:space="preserve">red to as “species” hereafter. </w:t>
      </w:r>
      <w:commentRangeStart w:id="173"/>
      <w:r w:rsidR="004E18DC">
        <w:t>We</w:t>
      </w:r>
      <w:r w:rsidR="00A679EA">
        <w:t xml:space="preserve"> suggest that </w:t>
      </w:r>
      <w:commentRangeStart w:id="174"/>
      <w:r w:rsidR="00A679EA">
        <w:t>t</w:t>
      </w:r>
      <w:commentRangeEnd w:id="173"/>
      <w:r w:rsidR="00D97955">
        <w:rPr>
          <w:rStyle w:val="CommentReference"/>
        </w:rPr>
        <w:commentReference w:id="173"/>
      </w:r>
      <w:r w:rsidR="00A679EA">
        <w:t xml:space="preserve">he use of RTU’s, although it affects estimates of absolute species richness, should </w:t>
      </w:r>
      <w:commentRangeStart w:id="175"/>
      <w:r w:rsidR="00A679EA">
        <w:t>not</w:t>
      </w:r>
      <w:commentRangeEnd w:id="175"/>
      <w:r w:rsidR="00B648A4">
        <w:rPr>
          <w:rStyle w:val="CommentReference"/>
        </w:rPr>
        <w:commentReference w:id="175"/>
      </w:r>
      <w:r w:rsidR="00A679EA">
        <w:t xml:space="preserve"> alter the outcome of the analysis.</w:t>
      </w:r>
      <w:commentRangeEnd w:id="174"/>
      <w:r w:rsidR="00256595">
        <w:rPr>
          <w:rStyle w:val="CommentReference"/>
        </w:rPr>
        <w:commentReference w:id="174"/>
      </w:r>
    </w:p>
    <w:p w14:paraId="55EC66F3" w14:textId="77777777" w:rsidR="00A679EA" w:rsidRDefault="00A679EA" w:rsidP="00E74719">
      <w:pPr>
        <w:pStyle w:val="Heading3"/>
      </w:pPr>
      <w:bookmarkStart w:id="176" w:name="_j2rsg1phwf4n" w:colFirst="0" w:colLast="0"/>
      <w:bookmarkEnd w:id="176"/>
      <w:r>
        <w:t>Statistical Analysis</w:t>
      </w:r>
    </w:p>
    <w:p w14:paraId="69364A06" w14:textId="51D0A22B" w:rsidR="00A679EA" w:rsidRDefault="00A679EA" w:rsidP="00EB5354">
      <w:commentRangeStart w:id="177"/>
      <w:r>
        <w:t xml:space="preserve">We used sites as replicates because they represent spatial units of relevance from both ecological and </w:t>
      </w:r>
      <w:commentRangeStart w:id="178"/>
      <w:r>
        <w:t>management</w:t>
      </w:r>
      <w:commentRangeEnd w:id="178"/>
      <w:r w:rsidR="00B648A4">
        <w:rPr>
          <w:rStyle w:val="CommentReference"/>
        </w:rPr>
        <w:commentReference w:id="178"/>
      </w:r>
      <w:r>
        <w:t xml:space="preserve"> perspectives</w:t>
      </w:r>
      <w:commentRangeEnd w:id="177"/>
      <w:r w:rsidR="00256595">
        <w:rPr>
          <w:rStyle w:val="CommentReference"/>
        </w:rPr>
        <w:commentReference w:id="177"/>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64D4B28F" w:rsidR="00A679EA" w:rsidRDefault="00A679EA" w:rsidP="00CC386C">
      <w:commentRangeStart w:id="179"/>
      <w:r>
        <w:t xml:space="preserve">Based </w:t>
      </w:r>
      <w:commentRangeEnd w:id="179"/>
      <w:r w:rsidR="00B648A4">
        <w:rPr>
          <w:rStyle w:val="CommentReference"/>
        </w:rPr>
        <w:commentReference w:id="179"/>
      </w:r>
      <w:r>
        <w:t>on first principles, we used negative binomial regression using the ‘</w:t>
      </w:r>
      <w:commentRangeStart w:id="180"/>
      <w:r>
        <w:t xml:space="preserve">MASS’ package to </w:t>
      </w:r>
      <w:commentRangeEnd w:id="180"/>
      <w:r w:rsidR="00B648A4">
        <w:rPr>
          <w:rStyle w:val="CommentReference"/>
        </w:rPr>
        <w:commentReference w:id="180"/>
      </w:r>
      <w:r>
        <w:t>model richness because it is a count variable</w:t>
      </w:r>
      <w:r w:rsidR="00CF3FA2">
        <w:t xml:space="preserve"> </w:t>
      </w:r>
      <w:r w:rsidR="003F7563">
        <w:fldChar w:fldCharType="begin" w:fldLock="1"/>
      </w:r>
      <w:r w:rsidR="003F7563">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S","type":"book"},"uris":["http://www.mendeley.com/documents/?uuid=3adb6da9-15f1-48fa-b548-bbc4c924f5bb"]}],"mendeley":{"formattedCitation":"(Venables &amp; Ripley, 2002)","plainTextFormattedCitation":"(Venables &amp; Ripley, 2002)","previouslyFormattedCitation":"(Venables &amp; Ripley, 2002)"},"properties":{"noteIndex":0},"schema":"https://github.com/citation-style-language/schema/raw/master/csl-citation.json"}</w:instrText>
      </w:r>
      <w:r w:rsidR="003F7563">
        <w:fldChar w:fldCharType="separate"/>
      </w:r>
      <w:r w:rsidR="003F7563" w:rsidRPr="003F7563">
        <w:rPr>
          <w:noProof/>
        </w:rPr>
        <w:t>(Venables &amp; Ripley, 2002)</w:t>
      </w:r>
      <w:r w:rsidR="003F7563">
        <w:fldChar w:fldCharType="end"/>
      </w:r>
      <w:r>
        <w:t xml:space="preserve">. </w:t>
      </w:r>
      <w:commentRangeStart w:id="181"/>
      <w:r>
        <w:t xml:space="preserve">All models, </w:t>
      </w:r>
      <w:commentRangeEnd w:id="181"/>
      <w:r w:rsidR="00B648A4">
        <w:rPr>
          <w:rStyle w:val="CommentReference"/>
        </w:rPr>
        <w:commentReference w:id="181"/>
      </w:r>
      <w:r>
        <w:t>therefore, have an additional parameter, theta, that accounts for overdispersion.</w:t>
      </w:r>
      <w:r w:rsidR="002C6A88">
        <w:t xml:space="preserve"> </w:t>
      </w:r>
      <w:r w:rsidR="005A1886">
        <w:t xml:space="preserve">There were no </w:t>
      </w:r>
      <w:commentRangeStart w:id="182"/>
      <w:r w:rsidR="002C6A88">
        <w:t>patterns</w:t>
      </w:r>
      <w:commentRangeEnd w:id="182"/>
      <w:r w:rsidR="00B648A4">
        <w:rPr>
          <w:rStyle w:val="CommentReference"/>
        </w:rPr>
        <w:commentReference w:id="182"/>
      </w:r>
      <w:r w:rsidR="002C6A88">
        <w:t xml:space="preserve"> in the P</w:t>
      </w:r>
      <w:r w:rsidR="005A1886">
        <w:t>earson residuals or</w:t>
      </w:r>
      <w:r w:rsidR="002C6A88">
        <w:t xml:space="preserve"> deviance residuals </w:t>
      </w:r>
      <w:r w:rsidR="00F26D3D">
        <w:lastRenderedPageBreak/>
        <w:t xml:space="preserve">for </w:t>
      </w:r>
      <w:r w:rsidR="005A1886">
        <w:t>any of the models</w:t>
      </w:r>
      <w:r w:rsidR="00700A7F">
        <w:t xml:space="preserve"> included in the analysis</w:t>
      </w:r>
      <w:r w:rsidR="00B0373A">
        <w:t>, indicating the data conformed to the assumptions of the negative binomial models used</w:t>
      </w:r>
      <w:r w:rsidR="002C6A88">
        <w:t>.</w:t>
      </w:r>
    </w:p>
    <w:p w14:paraId="60C8803C" w14:textId="08F5B5CD" w:rsidR="00A679EA" w:rsidRPr="00CB02B2" w:rsidRDefault="00A679EA" w:rsidP="00C63DF1">
      <w:r>
        <w:rPr>
          <w:highlight w:val="white"/>
        </w:rPr>
        <w:t xml:space="preserve">To determine which of the candidate surrogates is best at predicting each of the targets, we used simple models with only the </w:t>
      </w:r>
      <w:r>
        <w:t xml:space="preserve">candidate </w:t>
      </w:r>
      <w:r>
        <w:rPr>
          <w:highlight w:val="white"/>
        </w:rPr>
        <w:t>surrogates as predictors. We then compared these simple, surrogate-only models using Akaike Information Criterion corrected for small sample sizes</w:t>
      </w:r>
      <w:r w:rsidR="00EF0E81">
        <w:rPr>
          <w:highlight w:val="white"/>
        </w:rPr>
        <w:t xml:space="preserve"> </w:t>
      </w:r>
      <w:commentRangeStart w:id="183"/>
      <w:r w:rsidR="003F7563">
        <w:rPr>
          <w:highlight w:val="white"/>
        </w:rPr>
        <w:fldChar w:fldCharType="begin" w:fldLock="1"/>
      </w:r>
      <w:r w:rsidR="00BC5F7E">
        <w:rPr>
          <w:highlight w:val="white"/>
        </w:rPr>
        <w:instrText>ADDIN CSL_CITATION {"citationItems":[{"id":"ITEM-1","itemData":{"author":[{"dropping-particle":"","family":"Mazerolle","given":"Marc J.","non-dropping-particle":"","parse-names":false,"suffix":""}],"id":"ITEM-1","issued":{"date-parts":[["2019"]]},"note":"AICcmodavg package","number":"2.2-1","title":"AICcmodavg: Model selection and multimodel inference based on (Q)AIC(c)","type":"article"},"label":"figure","prefix":"AICc; ","uris":["http://www.mendeley.com/documents/?uuid=58f5b274-cbeb-4115-bb78-0a3be8911edc"]}],"mendeley":{"formattedCitation":"(AICc; Mazerolle, 2019)","plainTextFormattedCitation":"(AICc; Mazerolle, 2019)","previouslyFormattedCitation":"(AICc; Mazerolle, 2019)"},"properties":{"noteIndex":0},"schema":"https://github.com/citation-style-language/schema/raw/master/csl-citation.json"}</w:instrText>
      </w:r>
      <w:r w:rsidR="003F7563">
        <w:rPr>
          <w:highlight w:val="white"/>
        </w:rPr>
        <w:fldChar w:fldCharType="separate"/>
      </w:r>
      <w:r w:rsidR="00EF0E81" w:rsidRPr="00EF0E81">
        <w:rPr>
          <w:noProof/>
          <w:highlight w:val="white"/>
        </w:rPr>
        <w:t>(AICc; Mazerolle, 2019)</w:t>
      </w:r>
      <w:r w:rsidR="003F7563">
        <w:rPr>
          <w:highlight w:val="white"/>
        </w:rPr>
        <w:fldChar w:fldCharType="end"/>
      </w:r>
      <w:commentRangeEnd w:id="183"/>
      <w:r w:rsidR="00B648A4">
        <w:rPr>
          <w:rStyle w:val="CommentReference"/>
        </w:rPr>
        <w:commentReference w:id="183"/>
      </w:r>
      <w:r>
        <w:rPr>
          <w:highlight w:val="white"/>
        </w:rPr>
        <w:t xml:space="preserve">. AICc results provide a measure of parsimony in that they can be used to identify models with the fewest parameters and the greatest explanatory ability relative to other models in the model set. </w:t>
      </w:r>
      <w:commentRangeStart w:id="184"/>
      <w:r>
        <w:rPr>
          <w:highlight w:val="white"/>
        </w:rPr>
        <w:t xml:space="preserve">Top models </w:t>
      </w:r>
      <w:commentRangeEnd w:id="184"/>
      <w:r w:rsidR="00CE687F">
        <w:rPr>
          <w:rStyle w:val="CommentReference"/>
        </w:rPr>
        <w:commentReference w:id="184"/>
      </w:r>
      <w:r>
        <w:rPr>
          <w:highlight w:val="white"/>
        </w:rPr>
        <w:t>were tho</w:t>
      </w:r>
      <w:r w:rsidRPr="002E7C42">
        <w:rPr>
          <w:highlight w:val="white"/>
        </w:rPr>
        <w:t>se with delta AICc ≤ 2 and AICc weights</w:t>
      </w:r>
      <w:r>
        <w:rPr>
          <w:rFonts w:ascii="Gungsuh" w:eastAsia="Gungsuh" w:hAnsi="Gungsuh" w:cs="Gungsuh"/>
          <w:highlight w:val="white"/>
        </w:rPr>
        <w:t xml:space="preserve"> </w:t>
      </w:r>
      <w:r>
        <w:rPr>
          <w:highlight w:val="white"/>
        </w:rPr>
        <w:t xml:space="preserve">&gt; 50%. </w:t>
      </w:r>
      <w:r w:rsidR="0087421F">
        <w:rPr>
          <w:highlight w:val="white"/>
        </w:rPr>
        <w:t>P</w:t>
      </w:r>
      <w:r>
        <w:rPr>
          <w:highlight w:val="white"/>
        </w:rPr>
        <w:t xml:space="preserve">seudo-r-squared values were also used for model interpretation by providing a measure of goodness-of-fit in that they can be used to compare how much each surrogate improves the ability to predict a given target.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equivalent statistic to traditional r-squared as a measure of goodness-of-fit</w:t>
      </w:r>
      <w:r>
        <w:rPr>
          <w:highlight w:val="white"/>
        </w:rPr>
        <w:t xml:space="preserve">. </w:t>
      </w:r>
      <w:commentRangeStart w:id="185"/>
      <w:r>
        <w:rPr>
          <w:highlight w:val="white"/>
        </w:rPr>
        <w:t>Nagelkerke’s</w:t>
      </w:r>
      <w:commentRangeEnd w:id="185"/>
      <w:r w:rsidR="00CE687F">
        <w:rPr>
          <w:rStyle w:val="CommentReference"/>
        </w:rPr>
        <w:commentReference w:id="185"/>
      </w:r>
      <w:r>
        <w:rPr>
          <w:highlight w:val="white"/>
        </w:rPr>
        <w:t xml:space="preserve">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was used instead of </w:t>
      </w:r>
      <w:r w:rsidR="00EB5354">
        <w:rPr>
          <w:highlight w:val="white"/>
        </w:rPr>
        <w:t>other pseudo-r-squared metric</w:t>
      </w:r>
      <w:r>
        <w:rPr>
          <w:highlight w:val="white"/>
        </w:rPr>
        <w:t xml:space="preserve">s because it </w:t>
      </w:r>
      <w:r w:rsidR="00B7084F">
        <w:rPr>
          <w:highlight w:val="white"/>
        </w:rPr>
        <w:t>scales like traditional r-squared</w:t>
      </w:r>
      <w:r>
        <w:rPr>
          <w:highlight w:val="white"/>
        </w:rPr>
        <w:t xml:space="preserve"> (ranges from 0-1) and is used to evaluate the improvement from a null to a fitted model. Only the top surrogate identified for each target from this comparison was used for subsequent modeling.</w:t>
      </w:r>
      <w:r w:rsidR="00C63DF1">
        <w:rPr>
          <w:highlight w:val="white"/>
        </w:rPr>
        <w:t xml:space="preserve"> </w:t>
      </w:r>
      <w:r w:rsidR="00C63DF1">
        <w:t xml:space="preserve">We also examined simple correlations between the targets </w:t>
      </w:r>
      <w:r w:rsidR="00A9484B">
        <w:t>(between</w:t>
      </w:r>
      <w:r w:rsidR="00C63DF1">
        <w:t xml:space="preserve"> coral, fish, and sponge richnesses), as well as between the surrogates (between percent hard coral cover, rugosity, and percent sponge cover), </w:t>
      </w:r>
      <w:commentRangeStart w:id="186"/>
      <w:r w:rsidR="00C63DF1">
        <w:t>to inform interpretations of the models.</w:t>
      </w:r>
      <w:commentRangeEnd w:id="186"/>
      <w:r w:rsidR="00CE687F">
        <w:rPr>
          <w:rStyle w:val="CommentReference"/>
        </w:rPr>
        <w:commentReference w:id="186"/>
      </w:r>
    </w:p>
    <w:p w14:paraId="06EC704B" w14:textId="536FB2D2" w:rsidR="00A679EA" w:rsidRDefault="00A679EA" w:rsidP="00C63DF1">
      <w:r>
        <w:rPr>
          <w:highlight w:val="white"/>
        </w:rPr>
        <w:lastRenderedPageBreak/>
        <w:t xml:space="preserve">To determine if relationships between top surrogates and the targets remain consistent over space and time, we added additional terms to the surrogate-only models to account </w:t>
      </w:r>
      <w:commentRangeStart w:id="187"/>
      <w:r>
        <w:rPr>
          <w:highlight w:val="white"/>
        </w:rPr>
        <w:t>for</w:t>
      </w:r>
      <w:commentRangeEnd w:id="187"/>
      <w:r w:rsidR="00CE687F">
        <w:rPr>
          <w:rStyle w:val="CommentReference"/>
        </w:rPr>
        <w:commentReference w:id="187"/>
      </w:r>
      <w:r>
        <w:rPr>
          <w:highlight w:val="white"/>
        </w:rPr>
        <w:t xml:space="preserve"> temporal variation and variation across sites. </w:t>
      </w:r>
      <w:commentRangeStart w:id="188"/>
      <w:r>
        <w:t>Site</w:t>
      </w:r>
      <w:commentRangeEnd w:id="188"/>
      <w:r w:rsidR="00CE687F">
        <w:rPr>
          <w:rStyle w:val="CommentReference"/>
        </w:rPr>
        <w:commentReference w:id="188"/>
      </w:r>
      <w:r>
        <w:t xml:space="preserve"> is a categorical predictor of the 8 locations around Guana Island and </w:t>
      </w:r>
      <w:commentRangeStart w:id="189"/>
      <w:r>
        <w:t>year</w:t>
      </w:r>
      <w:commentRangeEnd w:id="189"/>
      <w:r w:rsidR="00CE687F">
        <w:rPr>
          <w:rStyle w:val="CommentReference"/>
        </w:rPr>
        <w:commentReference w:id="189"/>
      </w:r>
      <w:r>
        <w:t xml:space="preserve"> </w:t>
      </w:r>
      <w:r w:rsidR="00414F6C">
        <w:t>models year-to-</w:t>
      </w:r>
      <w:commentRangeStart w:id="190"/>
      <w:r w:rsidR="00414F6C">
        <w:t xml:space="preserve">year </w:t>
      </w:r>
      <w:r>
        <w:t>trend</w:t>
      </w:r>
      <w:r w:rsidR="00414F6C">
        <w:t>s</w:t>
      </w:r>
      <w:commentRangeEnd w:id="190"/>
      <w:r w:rsidR="00CE687F">
        <w:rPr>
          <w:rStyle w:val="CommentReference"/>
        </w:rPr>
        <w:commentReference w:id="190"/>
      </w:r>
      <w:r>
        <w:t xml:space="preserve"> over the </w:t>
      </w:r>
      <w:r w:rsidR="00414F6C">
        <w:t>duration of the study (27 years)</w:t>
      </w:r>
      <w:r>
        <w:t xml:space="preserve">. For each of the targets (dependent variables), </w:t>
      </w:r>
      <w:r w:rsidR="002268EB">
        <w:t xml:space="preserve">AICc was used to compare </w:t>
      </w:r>
      <w:r>
        <w:t xml:space="preserve">surrogate-only models to models with additional terms for year, site, and year plus site to </w:t>
      </w:r>
      <w:r w:rsidR="00954C51">
        <w:t>test for</w:t>
      </w:r>
      <w:r>
        <w:t xml:space="preserve"> variation in the data over time, across sites, or over time and across sites that cannot be accounted for by the surrogate alone. These additive models were also compared to models with interactive terms for the surrogate with </w:t>
      </w:r>
      <w:commentRangeStart w:id="191"/>
      <w:r>
        <w:t>year and the surrogate with site</w:t>
      </w:r>
      <w:commentRangeEnd w:id="191"/>
      <w:r w:rsidR="00CE687F">
        <w:rPr>
          <w:rStyle w:val="CommentReference"/>
        </w:rPr>
        <w:commentReference w:id="191"/>
      </w:r>
      <w:r>
        <w:t xml:space="preserve">. These interactive models would suggest that the relationship between the target and the top candidate surrogate changes over time or across sites. </w:t>
      </w:r>
      <w:r w:rsidR="00C63DF1">
        <w:rPr>
          <w:highlight w:val="white"/>
        </w:rPr>
        <w:t xml:space="preserve">We did not consider more complex models with higher-order interaction terms for this study because, if more complex models were supported, the relationship between the candidate surrogate and the target would not be valuable for monitoring purposes. In other words, the ecological interpretation of these more complex models would be complicated enough that there would be no clear relationship between the candidate surrogate and the target, suggesting that the candidate surrogates do not provide the benefits of a good surrogate. </w:t>
      </w:r>
      <w:r w:rsidR="002268EB">
        <w:t>We used the same model selection procedure as above</w:t>
      </w:r>
      <w:r>
        <w:t>,</w:t>
      </w:r>
      <w:r w:rsidR="002268EB">
        <w:t xml:space="preserve"> where</w:t>
      </w:r>
      <w:r>
        <w:t xml:space="preserve"> t</w:t>
      </w:r>
      <w:r w:rsidRPr="002E7C42">
        <w:t xml:space="preserve">op models were those with delta </w:t>
      </w:r>
      <w:commentRangeStart w:id="192"/>
      <w:r w:rsidRPr="002E7C42">
        <w:t xml:space="preserve">AICc ≤ 2 </w:t>
      </w:r>
      <w:commentRangeEnd w:id="192"/>
      <w:r w:rsidR="00CE687F">
        <w:rPr>
          <w:rStyle w:val="CommentReference"/>
        </w:rPr>
        <w:commentReference w:id="192"/>
      </w:r>
      <w:r w:rsidRPr="002E7C42">
        <w:t>and AICc weights</w:t>
      </w:r>
      <w:r>
        <w:rPr>
          <w:rFonts w:ascii="Gungsuh" w:eastAsia="Gungsuh" w:hAnsi="Gungsuh" w:cs="Gungsuh"/>
          <w:highlight w:val="white"/>
        </w:rPr>
        <w:t xml:space="preserve"> </w:t>
      </w:r>
      <w:r>
        <w:rPr>
          <w:highlight w:val="white"/>
        </w:rPr>
        <w:t>&gt; 50%. Nagelkerke’s pseudo-r-squared values (</w:t>
      </w:r>
      <w:r w:rsidRPr="002E7C42">
        <w:rPr>
          <w:i/>
          <w:highlight w:val="white"/>
        </w:rPr>
        <w:t>R</w:t>
      </w:r>
      <w:r w:rsidRPr="004B397F">
        <w:rPr>
          <w:highlight w:val="white"/>
          <w:vertAlign w:val="subscript"/>
        </w:rPr>
        <w:t>N</w:t>
      </w:r>
      <w:r w:rsidRPr="004B397F">
        <w:rPr>
          <w:highlight w:val="white"/>
          <w:vertAlign w:val="superscript"/>
        </w:rPr>
        <w:t>2</w:t>
      </w:r>
      <w:r>
        <w:rPr>
          <w:highlight w:val="white"/>
        </w:rPr>
        <w:t>) were also used for additional model support</w:t>
      </w:r>
      <w:r w:rsidR="00FB6C3D">
        <w:t>.</w:t>
      </w:r>
    </w:p>
    <w:p w14:paraId="0C33C8E3" w14:textId="4EF648C6" w:rsidR="00A679EA" w:rsidRDefault="00A679EA" w:rsidP="00CC386C">
      <w:r>
        <w:t xml:space="preserve">All data management and analysis was performed in the </w:t>
      </w:r>
      <w:commentRangeStart w:id="193"/>
      <w:r>
        <w:t xml:space="preserve">R programming </w:t>
      </w:r>
      <w:commentRangeEnd w:id="193"/>
      <w:r w:rsidR="00CE687F">
        <w:rPr>
          <w:rStyle w:val="CommentReference"/>
        </w:rPr>
        <w:commentReference w:id="193"/>
      </w:r>
      <w:r>
        <w:t>language</w:t>
      </w:r>
      <w:r w:rsidR="00CF3FA2">
        <w:t xml:space="preserve"> </w:t>
      </w:r>
      <w:r w:rsidR="003F7563">
        <w:fldChar w:fldCharType="begin" w:fldLock="1"/>
      </w:r>
      <w:r w:rsidR="00BB1205">
        <w: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instrText>
      </w:r>
      <w:r w:rsidR="003F7563">
        <w:fldChar w:fldCharType="separate"/>
      </w:r>
      <w:r w:rsidR="003F7563" w:rsidRPr="003F7563">
        <w:rPr>
          <w:noProof/>
        </w:rPr>
        <w:t>(R Core Team, 2019)</w:t>
      </w:r>
      <w:r w:rsidR="003F7563">
        <w:fldChar w:fldCharType="end"/>
      </w:r>
      <w:r>
        <w:t>.</w:t>
      </w:r>
    </w:p>
    <w:p w14:paraId="39AE5C7F" w14:textId="77777777" w:rsidR="00A679EA" w:rsidRDefault="00A679EA" w:rsidP="00CC386C">
      <w:pPr>
        <w:rPr>
          <w:highlight w:val="white"/>
        </w:rPr>
      </w:pPr>
      <w:r>
        <w:lastRenderedPageBreak/>
        <w:br w:type="page"/>
      </w:r>
    </w:p>
    <w:p w14:paraId="711F382B" w14:textId="77777777" w:rsidR="00A679EA" w:rsidRDefault="00A679EA" w:rsidP="00E74719">
      <w:pPr>
        <w:pStyle w:val="Heading2"/>
      </w:pPr>
      <w:bookmarkStart w:id="194" w:name="_6921849kdo93" w:colFirst="0" w:colLast="0"/>
      <w:bookmarkStart w:id="195" w:name="_Toc25154324"/>
      <w:bookmarkEnd w:id="194"/>
      <w:commentRangeStart w:id="196"/>
      <w:r>
        <w:lastRenderedPageBreak/>
        <w:t>Results</w:t>
      </w:r>
      <w:bookmarkEnd w:id="195"/>
      <w:commentRangeEnd w:id="196"/>
      <w:r w:rsidR="00256595">
        <w:rPr>
          <w:rStyle w:val="CommentReference"/>
          <w:b w:val="0"/>
        </w:rPr>
        <w:commentReference w:id="196"/>
      </w:r>
    </w:p>
    <w:p w14:paraId="55BAC720" w14:textId="77777777" w:rsidR="00A679EA" w:rsidRPr="00E74719" w:rsidRDefault="00A679EA" w:rsidP="00E74719">
      <w:pPr>
        <w:pStyle w:val="Heading3"/>
      </w:pPr>
      <w:bookmarkStart w:id="197" w:name="_6wnt1lhf96oq" w:colFirst="0" w:colLast="0"/>
      <w:bookmarkEnd w:id="197"/>
      <w:commentRangeStart w:id="198"/>
      <w:r w:rsidRPr="00E74719">
        <w:t>Summary statistics</w:t>
      </w:r>
      <w:commentRangeEnd w:id="198"/>
      <w:r w:rsidR="00B42DAD">
        <w:rPr>
          <w:rStyle w:val="CommentReference"/>
          <w:b w:val="0"/>
          <w:i w:val="0"/>
        </w:rPr>
        <w:commentReference w:id="198"/>
      </w:r>
    </w:p>
    <w:p w14:paraId="7975FA0D" w14:textId="4162276B" w:rsidR="00A679EA" w:rsidRDefault="00A679EA" w:rsidP="00E74719">
      <w:bookmarkStart w:id="199" w:name="_uzg2digyln7d" w:colFirst="0" w:colLast="0"/>
      <w:bookmarkEnd w:id="199"/>
      <w:r>
        <w:t xml:space="preserve">We recorded 205 species across all 27 years for all 8 sites around Guana Island. There were 117 fish species, 30 coral species, and 58 sponge species. For each site and year combination, coral richness </w:t>
      </w:r>
      <w:r w:rsidR="00F924AE">
        <w:t xml:space="preserve">ranged </w:t>
      </w:r>
      <w:r>
        <w:t xml:space="preserve">from 4 to 22 (mean = </w:t>
      </w:r>
      <w:commentRangeStart w:id="200"/>
      <w:r>
        <w:t>13)</w:t>
      </w:r>
      <w:commentRangeEnd w:id="200"/>
      <w:r w:rsidR="00CE687F">
        <w:rPr>
          <w:rStyle w:val="CommentReference"/>
        </w:rPr>
        <w:commentReference w:id="200"/>
      </w:r>
      <w:r>
        <w:t>, sponge richness rang</w:t>
      </w:r>
      <w:r w:rsidR="00F17D8A">
        <w:t>ed</w:t>
      </w:r>
      <w:r>
        <w:t xml:space="preserve"> from 8 to 36 (mean = 22), fish richness range</w:t>
      </w:r>
      <w:r w:rsidR="00F17D8A">
        <w:t>d</w:t>
      </w:r>
      <w:r>
        <w:t xml:space="preserve"> from 9 to 37 (mean = 24), and combined richness range</w:t>
      </w:r>
      <w:r w:rsidR="00F17D8A">
        <w:t>d</w:t>
      </w:r>
      <w:r>
        <w:t xml:space="preserve"> from 39 to 75 (mean = 59). Percent coral cover ranged from 2.68 to 61.75 (mean = 21.36), percent sponge cover ranged from 0.28 to 27.77 (mean = 7.96), and rugosity ranged from 17 to 78 </w:t>
      </w:r>
      <w:r w:rsidR="00F924AE">
        <w:t xml:space="preserve">cm </w:t>
      </w:r>
      <w:r>
        <w:t>(mean = 45.37</w:t>
      </w:r>
      <w:r w:rsidR="00F924AE">
        <w:t xml:space="preserve"> cm</w:t>
      </w:r>
      <w:r>
        <w:t>).</w:t>
      </w:r>
    </w:p>
    <w:p w14:paraId="68DAFBC0" w14:textId="6F309973" w:rsidR="002D2DBB" w:rsidRDefault="002D2DBB" w:rsidP="002D2DBB">
      <w:pPr>
        <w:pStyle w:val="Heading3"/>
      </w:pPr>
      <w:commentRangeStart w:id="201"/>
      <w:commentRangeStart w:id="202"/>
      <w:r>
        <w:t>Basic associations</w:t>
      </w:r>
      <w:commentRangeEnd w:id="201"/>
      <w:r w:rsidR="00B42DAD">
        <w:rPr>
          <w:rStyle w:val="CommentReference"/>
          <w:b w:val="0"/>
          <w:i w:val="0"/>
        </w:rPr>
        <w:commentReference w:id="201"/>
      </w:r>
      <w:commentRangeEnd w:id="202"/>
      <w:r w:rsidR="00B42DAD">
        <w:rPr>
          <w:rStyle w:val="CommentReference"/>
          <w:b w:val="0"/>
          <w:i w:val="0"/>
        </w:rPr>
        <w:commentReference w:id="202"/>
      </w:r>
    </w:p>
    <w:p w14:paraId="775CDE9A" w14:textId="33DE4263" w:rsidR="002D2DBB" w:rsidRDefault="002D2DBB" w:rsidP="00E74719">
      <w:pPr>
        <w:rPr>
          <w:highlight w:val="white"/>
        </w:rPr>
      </w:pPr>
      <w:r>
        <w:rPr>
          <w:highlight w:val="white"/>
        </w:rPr>
        <w:t xml:space="preserve">Fish richness and coral richness were positively correlated, whereas sponge richness was negatively correlated to both of these, suggesting sponge richness varied in space and time </w:t>
      </w:r>
      <w:commentRangeStart w:id="203"/>
      <w:commentRangeStart w:id="204"/>
      <w:r>
        <w:t>independent</w:t>
      </w:r>
      <w:commentRangeEnd w:id="203"/>
      <w:r w:rsidR="004662A3">
        <w:rPr>
          <w:rStyle w:val="CommentReference"/>
        </w:rPr>
        <w:commentReference w:id="203"/>
      </w:r>
      <w:r>
        <w:t xml:space="preserve"> of changes in fish and coral richness</w:t>
      </w:r>
      <w:commentRangeEnd w:id="204"/>
      <w:r w:rsidR="00256595">
        <w:rPr>
          <w:rStyle w:val="CommentReference"/>
        </w:rPr>
        <w:commentReference w:id="204"/>
      </w:r>
      <w:r>
        <w:t xml:space="preserve"> (</w:t>
      </w:r>
      <w:commentRangeStart w:id="205"/>
      <w:r w:rsidR="00D65802">
        <w:t xml:space="preserve">Fig. </w:t>
      </w:r>
      <w:r>
        <w:t>A.3</w:t>
      </w:r>
      <w:commentRangeEnd w:id="205"/>
      <w:r w:rsidR="00256595">
        <w:rPr>
          <w:rStyle w:val="CommentReference"/>
        </w:rPr>
        <w:commentReference w:id="205"/>
      </w:r>
      <w:r>
        <w:t>).</w:t>
      </w:r>
      <w:r>
        <w:rPr>
          <w:highlight w:val="white"/>
        </w:rPr>
        <w:t xml:space="preserve"> Similarly, rugosity and coral cover were positively correlated, whereas sponge cover was </w:t>
      </w:r>
      <w:r w:rsidR="000556DF">
        <w:rPr>
          <w:highlight w:val="white"/>
        </w:rPr>
        <w:t xml:space="preserve">weakly and </w:t>
      </w:r>
      <w:r>
        <w:rPr>
          <w:highlight w:val="white"/>
        </w:rPr>
        <w:t xml:space="preserve">negatively correlated to both of these, suggesting sponge cover also varied in space and time </w:t>
      </w:r>
      <w:r>
        <w:t>independent of changes in rugosity and coral cover (</w:t>
      </w:r>
      <w:r w:rsidR="00D65802">
        <w:t xml:space="preserve">Fig. </w:t>
      </w:r>
      <w:commentRangeStart w:id="206"/>
      <w:r>
        <w:t>A.4</w:t>
      </w:r>
      <w:commentRangeEnd w:id="206"/>
      <w:r w:rsidR="00256595">
        <w:rPr>
          <w:rStyle w:val="CommentReference"/>
        </w:rPr>
        <w:commentReference w:id="206"/>
      </w:r>
      <w:r>
        <w:t>).</w:t>
      </w:r>
    </w:p>
    <w:p w14:paraId="459ABF9F" w14:textId="77777777" w:rsidR="00A679EA" w:rsidRDefault="00A679EA" w:rsidP="00E74719">
      <w:pPr>
        <w:pStyle w:val="Heading3"/>
      </w:pPr>
      <w:bookmarkStart w:id="207" w:name="_nujrgjx5taud" w:colFirst="0" w:colLast="0"/>
      <w:bookmarkStart w:id="208" w:name="_h6w7xsrogjxa" w:colFirst="0" w:colLast="0"/>
      <w:bookmarkEnd w:id="207"/>
      <w:bookmarkEnd w:id="208"/>
      <w:r>
        <w:t>Objective 1: Identify top candidate surrogates</w:t>
      </w:r>
    </w:p>
    <w:p w14:paraId="5CB603DD" w14:textId="3C731215" w:rsidR="00A679EA" w:rsidRDefault="00A679EA" w:rsidP="00CC386C">
      <w:pPr>
        <w:ind w:firstLine="0"/>
        <w:rPr>
          <w:highlight w:val="white"/>
        </w:rPr>
      </w:pPr>
      <w:r>
        <w:rPr>
          <w:highlight w:val="white"/>
        </w:rPr>
        <w:tab/>
        <w:t>Coral cover and rugosity were both positively correlated with coral richness, but the correlation was stronger for coral cover and so it was the top candidate su</w:t>
      </w:r>
      <w:r w:rsidR="0018320D">
        <w:rPr>
          <w:highlight w:val="white"/>
        </w:rPr>
        <w:t>rrogate for coral richness (Table</w:t>
      </w:r>
      <w:r>
        <w:rPr>
          <w:highlight w:val="white"/>
        </w:rPr>
        <w:t xml:space="preserve"> 1; Fig. 2). Sponge cover showed a weak positive association with sponge richness, and there was a weak negative association between coral cover and sponge richness. Coral cover, however, was a slightly better predictor </w:t>
      </w:r>
      <w:r>
        <w:rPr>
          <w:highlight w:val="white"/>
        </w:rPr>
        <w:lastRenderedPageBreak/>
        <w:t xml:space="preserve">of sponge richness </w:t>
      </w:r>
      <w:r w:rsidR="000E0709">
        <w:rPr>
          <w:highlight w:val="white"/>
        </w:rPr>
        <w:t xml:space="preserve">than sponge cover </w:t>
      </w:r>
      <w:r>
        <w:rPr>
          <w:highlight w:val="white"/>
        </w:rPr>
        <w:t>and so</w:t>
      </w:r>
      <w:r w:rsidR="007F7C4A">
        <w:rPr>
          <w:highlight w:val="white"/>
        </w:rPr>
        <w:t>, alt</w:t>
      </w:r>
      <w:r w:rsidR="00FB6C3D">
        <w:rPr>
          <w:highlight w:val="white"/>
        </w:rPr>
        <w:t>hough none of the surrogates were</w:t>
      </w:r>
      <w:r w:rsidR="007F7C4A">
        <w:rPr>
          <w:highlight w:val="white"/>
        </w:rPr>
        <w:t xml:space="preserve"> highly correlated with the target,</w:t>
      </w:r>
      <w:r>
        <w:rPr>
          <w:highlight w:val="white"/>
        </w:rPr>
        <w:t xml:space="preserve"> </w:t>
      </w:r>
      <w:r w:rsidR="007F7C4A">
        <w:rPr>
          <w:highlight w:val="white"/>
        </w:rPr>
        <w:t xml:space="preserve">coral cover </w:t>
      </w:r>
      <w:r>
        <w:rPr>
          <w:highlight w:val="white"/>
        </w:rPr>
        <w:t>was t</w:t>
      </w:r>
      <w:r w:rsidR="0018320D">
        <w:rPr>
          <w:highlight w:val="white"/>
        </w:rPr>
        <w:t xml:space="preserve">he top </w:t>
      </w:r>
      <w:commentRangeStart w:id="209"/>
      <w:r w:rsidR="0018320D">
        <w:rPr>
          <w:highlight w:val="white"/>
        </w:rPr>
        <w:t>candidate</w:t>
      </w:r>
      <w:commentRangeEnd w:id="209"/>
      <w:r w:rsidR="00CE687F">
        <w:rPr>
          <w:rStyle w:val="CommentReference"/>
        </w:rPr>
        <w:commentReference w:id="209"/>
      </w:r>
      <w:r w:rsidR="0018320D">
        <w:rPr>
          <w:highlight w:val="white"/>
        </w:rPr>
        <w:t xml:space="preserve"> surrogate (Table</w:t>
      </w:r>
      <w:r>
        <w:rPr>
          <w:highlight w:val="white"/>
        </w:rPr>
        <w:t xml:space="preserve"> 2; Fig. 2). Fish species richness was positively correlated wit</w:t>
      </w:r>
      <w:r w:rsidR="00A04752">
        <w:rPr>
          <w:highlight w:val="white"/>
        </w:rPr>
        <w:t>h both coral cover and rugosity,</w:t>
      </w:r>
      <w:r>
        <w:rPr>
          <w:highlight w:val="white"/>
        </w:rPr>
        <w:t xml:space="preserve"> but</w:t>
      </w:r>
      <w:r w:rsidR="00A04752">
        <w:rPr>
          <w:highlight w:val="white"/>
        </w:rPr>
        <w:t xml:space="preserve"> </w:t>
      </w:r>
      <w:r>
        <w:rPr>
          <w:highlight w:val="white"/>
        </w:rPr>
        <w:t>rugosity was the best predictor of fish richness and was the top candidate s</w:t>
      </w:r>
      <w:r w:rsidR="0018320D">
        <w:rPr>
          <w:highlight w:val="white"/>
        </w:rPr>
        <w:t>urrogate for fish richness (Table</w:t>
      </w:r>
      <w:r>
        <w:rPr>
          <w:highlight w:val="white"/>
        </w:rPr>
        <w:t xml:space="preserve"> 3; Fig</w:t>
      </w:r>
      <w:r w:rsidR="0018320D">
        <w:rPr>
          <w:highlight w:val="white"/>
        </w:rPr>
        <w:t>. 2) and combined richness (Table</w:t>
      </w:r>
      <w:r>
        <w:rPr>
          <w:highlight w:val="white"/>
        </w:rPr>
        <w:t xml:space="preserve"> 4; Fig. 2).</w:t>
      </w:r>
    </w:p>
    <w:p w14:paraId="4DBF0B9A" w14:textId="77777777" w:rsidR="00A679EA" w:rsidRDefault="00A679EA" w:rsidP="00E74719">
      <w:pPr>
        <w:pStyle w:val="Heading3"/>
      </w:pPr>
      <w:bookmarkStart w:id="210" w:name="_rmzz1zfdvwy1" w:colFirst="0" w:colLast="0"/>
      <w:bookmarkEnd w:id="210"/>
      <w:r>
        <w:t>Objective 2: Top candidate surrogates over time and space</w:t>
      </w:r>
    </w:p>
    <w:p w14:paraId="352CF660" w14:textId="77777777" w:rsidR="00A679EA" w:rsidRPr="00E74719" w:rsidRDefault="00A679EA" w:rsidP="00E74719">
      <w:pPr>
        <w:pStyle w:val="Heading4"/>
      </w:pPr>
      <w:r w:rsidRPr="00E74719">
        <w:t>Coral Richness:</w:t>
      </w:r>
    </w:p>
    <w:p w14:paraId="18F49C24" w14:textId="70A59AF7" w:rsidR="00A679EA" w:rsidRDefault="00A679EA" w:rsidP="00CC386C">
      <w:r>
        <w:t xml:space="preserve">Variation in coral richness can partially be explained by coral cover as a candidate surrogate. However, the model with coral cover and year </w:t>
      </w:r>
      <w:r w:rsidR="00C42B4A">
        <w:t>was</w:t>
      </w:r>
      <w:r>
        <w:t xml:space="preserve"> the most </w:t>
      </w:r>
      <w:commentRangeStart w:id="211"/>
      <w:r>
        <w:t>competitive (</w:t>
      </w:r>
      <w:commentRangeEnd w:id="211"/>
      <w:r w:rsidR="00CE687F">
        <w:rPr>
          <w:rStyle w:val="CommentReference"/>
        </w:rPr>
        <w:commentReference w:id="211"/>
      </w:r>
      <w:r w:rsidRPr="008A6759">
        <w:rPr>
          <w:i/>
          <w:highlight w:val="white"/>
        </w:rPr>
        <w:t>R</w:t>
      </w:r>
      <w:r>
        <w:rPr>
          <w:highlight w:val="white"/>
          <w:vertAlign w:val="subscript"/>
        </w:rPr>
        <w:t>N</w:t>
      </w:r>
      <w:r>
        <w:rPr>
          <w:highlight w:val="white"/>
          <w:vertAlign w:val="superscript"/>
        </w:rPr>
        <w:t>2</w:t>
      </w:r>
      <w:r>
        <w:rPr>
          <w:highlight w:val="white"/>
        </w:rPr>
        <w:t xml:space="preserve"> = 0.69</w:t>
      </w:r>
      <w:r w:rsidR="0018320D">
        <w:t>; Table</w:t>
      </w:r>
      <w:r>
        <w:t xml:space="preserve"> 5), which means there </w:t>
      </w:r>
      <w:r w:rsidR="00F17D8A">
        <w:t>we</w:t>
      </w:r>
      <w:r>
        <w:t xml:space="preserve">re changes in coral richness over time that </w:t>
      </w:r>
      <w:r w:rsidR="00F17D8A">
        <w:t>we</w:t>
      </w:r>
      <w:r>
        <w:t xml:space="preserve">re not explained by the candidate surrogate alone. This suggests that there </w:t>
      </w:r>
      <w:r w:rsidR="00F17D8A">
        <w:t>we</w:t>
      </w:r>
      <w:r>
        <w:t>re temporal events that affect</w:t>
      </w:r>
      <w:r w:rsidR="00F17D8A">
        <w:t>ed</w:t>
      </w:r>
      <w:r>
        <w:t xml:space="preserve"> coral richness and coral cover differently</w:t>
      </w:r>
      <w:r w:rsidR="007826C9">
        <w:t>. Evidence to support this can be seen by looking at each of these variables over time; average coral richness increase</w:t>
      </w:r>
      <w:r w:rsidR="00F17D8A">
        <w:t>d</w:t>
      </w:r>
      <w:r w:rsidR="007826C9">
        <w:t xml:space="preserve"> slightly over the study period, whereas coral cover steadily decline</w:t>
      </w:r>
      <w:r w:rsidR="00F17D8A">
        <w:t>d</w:t>
      </w:r>
      <w:r w:rsidR="007826C9">
        <w:t xml:space="preserve"> throughout the same period</w:t>
      </w:r>
      <w:r w:rsidR="00932256">
        <w:t xml:space="preserve"> (Fig</w:t>
      </w:r>
      <w:r w:rsidR="00D65802">
        <w:t>.</w:t>
      </w:r>
      <w:r w:rsidR="00932256" w:rsidRPr="0018320D">
        <w:t xml:space="preserve"> A.</w:t>
      </w:r>
      <w:r w:rsidR="00932256">
        <w:t>5)</w:t>
      </w:r>
      <w:r w:rsidR="007826C9">
        <w:t xml:space="preserve">. </w:t>
      </w:r>
      <w:r>
        <w:t>The</w:t>
      </w:r>
      <w:r w:rsidR="00802EBE">
        <w:t xml:space="preserve">re </w:t>
      </w:r>
      <w:r w:rsidR="00F17D8A">
        <w:t>wa</w:t>
      </w:r>
      <w:r w:rsidR="00802EBE">
        <w:t>s also support that the</w:t>
      </w:r>
      <w:r>
        <w:t xml:space="preserve"> nature of the relationship between coral cover and coral richness (i.e. the slope of the relationship) change</w:t>
      </w:r>
      <w:r w:rsidR="00F17D8A">
        <w:t>d</w:t>
      </w:r>
      <w:r>
        <w:t xml:space="preserve"> over time</w:t>
      </w:r>
      <w:r w:rsidR="0018320D">
        <w:t xml:space="preserve"> (Table</w:t>
      </w:r>
      <w:r w:rsidR="00802EBE">
        <w:t xml:space="preserve"> 5)</w:t>
      </w:r>
      <w:r w:rsidR="00CF2C3B">
        <w:t xml:space="preserve">. </w:t>
      </w:r>
      <w:r w:rsidR="00D145C2">
        <w:t>In other words,</w:t>
      </w:r>
      <w:r>
        <w:t xml:space="preserve"> </w:t>
      </w:r>
      <w:r w:rsidR="000B0115">
        <w:t xml:space="preserve">the surrogate-target relationship was not stable over </w:t>
      </w:r>
      <w:commentRangeStart w:id="212"/>
      <w:r w:rsidR="000B0115">
        <w:t>time</w:t>
      </w:r>
      <w:commentRangeEnd w:id="212"/>
      <w:r w:rsidR="00CE687F">
        <w:rPr>
          <w:rStyle w:val="CommentReference"/>
        </w:rPr>
        <w:commentReference w:id="212"/>
      </w:r>
      <w:r w:rsidR="000B0115">
        <w:t xml:space="preserve"> because </w:t>
      </w:r>
      <w:r>
        <w:t xml:space="preserve">coral species </w:t>
      </w:r>
      <w:r w:rsidR="00D145C2">
        <w:t xml:space="preserve">richness </w:t>
      </w:r>
      <w:r>
        <w:t>increase</w:t>
      </w:r>
      <w:r w:rsidR="00F17D8A">
        <w:t>d</w:t>
      </w:r>
      <w:r>
        <w:t xml:space="preserve"> over time for a given amount of coral cover. For example, a reef with 20 percent coral cover </w:t>
      </w:r>
      <w:r w:rsidR="00D145C2">
        <w:t xml:space="preserve">in 1992 </w:t>
      </w:r>
      <w:r w:rsidR="00F17D8A">
        <w:t>wa</w:t>
      </w:r>
      <w:r>
        <w:t xml:space="preserve">s predicted to have about 9 coral species, whereas in 2018 it </w:t>
      </w:r>
      <w:r w:rsidR="00F17D8A">
        <w:t>wa</w:t>
      </w:r>
      <w:r>
        <w:t>s predicted to have about 17 coral species (</w:t>
      </w:r>
      <w:commentRangeStart w:id="213"/>
      <w:r>
        <w:t>Fig</w:t>
      </w:r>
      <w:commentRangeEnd w:id="213"/>
      <w:r w:rsidR="00CE687F">
        <w:rPr>
          <w:rStyle w:val="CommentReference"/>
        </w:rPr>
        <w:commentReference w:id="213"/>
      </w:r>
      <w:r>
        <w:t>. 3).</w:t>
      </w:r>
    </w:p>
    <w:p w14:paraId="34DDFD7B" w14:textId="77777777" w:rsidR="00A679EA" w:rsidRPr="00EA2729" w:rsidRDefault="00A679EA" w:rsidP="00E74719">
      <w:pPr>
        <w:pStyle w:val="Heading4"/>
      </w:pPr>
      <w:r>
        <w:t>Sponge</w:t>
      </w:r>
      <w:r w:rsidRPr="00EA2729">
        <w:t xml:space="preserve"> Richness:</w:t>
      </w:r>
    </w:p>
    <w:p w14:paraId="12601C54" w14:textId="655798F8" w:rsidR="00F25817" w:rsidRDefault="00A679EA" w:rsidP="00EC48F2">
      <w:pPr>
        <w:rPr>
          <w:highlight w:val="white"/>
        </w:rPr>
      </w:pPr>
      <w:r>
        <w:rPr>
          <w:highlight w:val="white"/>
        </w:rPr>
        <w:lastRenderedPageBreak/>
        <w:t>Coral cover was the best predictor of sponge richness</w:t>
      </w:r>
      <w:r w:rsidR="004B44E7">
        <w:rPr>
          <w:highlight w:val="white"/>
        </w:rPr>
        <w:t xml:space="preserve"> of the three candidate surrogates</w:t>
      </w:r>
      <w:r>
        <w:rPr>
          <w:highlight w:val="white"/>
        </w:rPr>
        <w:t xml:space="preserve">, but </w:t>
      </w:r>
      <w:r w:rsidR="004B44E7">
        <w:rPr>
          <w:highlight w:val="white"/>
        </w:rPr>
        <w:t>sponge richness was not well-predicted by any of our candidate surrogates (Fig. 2). T</w:t>
      </w:r>
      <w:r>
        <w:rPr>
          <w:highlight w:val="white"/>
        </w:rPr>
        <w:t xml:space="preserve">here was </w:t>
      </w:r>
      <w:r w:rsidR="004B44E7">
        <w:rPr>
          <w:highlight w:val="white"/>
        </w:rPr>
        <w:t xml:space="preserve">thus </w:t>
      </w:r>
      <w:r>
        <w:rPr>
          <w:highlight w:val="white"/>
        </w:rPr>
        <w:t xml:space="preserve">considerable unexplained variation </w:t>
      </w:r>
      <w:r w:rsidR="004B44E7">
        <w:rPr>
          <w:highlight w:val="white"/>
        </w:rPr>
        <w:t xml:space="preserve">in sponge richness, </w:t>
      </w:r>
      <w:r w:rsidR="00D361F1">
        <w:rPr>
          <w:highlight w:val="white"/>
        </w:rPr>
        <w:t xml:space="preserve">some of which was associated with differences among sites and with change over time </w:t>
      </w:r>
      <w:r>
        <w:rPr>
          <w:highlight w:val="white"/>
        </w:rPr>
        <w:t>(</w:t>
      </w:r>
      <w:r w:rsidRPr="008A6759">
        <w:rPr>
          <w:i/>
          <w:highlight w:val="white"/>
        </w:rPr>
        <w:t>R</w:t>
      </w:r>
      <w:r>
        <w:rPr>
          <w:highlight w:val="white"/>
          <w:vertAlign w:val="subscript"/>
        </w:rPr>
        <w:t>N</w:t>
      </w:r>
      <w:r>
        <w:rPr>
          <w:highlight w:val="white"/>
          <w:vertAlign w:val="superscript"/>
        </w:rPr>
        <w:t>2</w:t>
      </w:r>
      <w:r>
        <w:rPr>
          <w:highlight w:val="white"/>
        </w:rPr>
        <w:t xml:space="preserve"> = 0.71</w:t>
      </w:r>
      <w:r w:rsidR="0018320D">
        <w:t>; Table</w:t>
      </w:r>
      <w:r>
        <w:t xml:space="preserve"> 6</w:t>
      </w:r>
      <w:r>
        <w:rPr>
          <w:highlight w:val="white"/>
        </w:rPr>
        <w:t xml:space="preserve">). </w:t>
      </w:r>
      <w:r w:rsidR="00D361F1">
        <w:rPr>
          <w:highlight w:val="white"/>
        </w:rPr>
        <w:t>U</w:t>
      </w:r>
      <w:r>
        <w:rPr>
          <w:highlight w:val="white"/>
        </w:rPr>
        <w:t>nexplained spatial differences among the 8 sites ha</w:t>
      </w:r>
      <w:r w:rsidR="00F17D8A">
        <w:rPr>
          <w:highlight w:val="white"/>
        </w:rPr>
        <w:t>d</w:t>
      </w:r>
      <w:r>
        <w:rPr>
          <w:highlight w:val="white"/>
        </w:rPr>
        <w:t xml:space="preserve"> a greater influence on sponge richness than they d</w:t>
      </w:r>
      <w:r w:rsidR="00F17D8A">
        <w:rPr>
          <w:highlight w:val="white"/>
        </w:rPr>
        <w:t>id</w:t>
      </w:r>
      <w:r>
        <w:rPr>
          <w:highlight w:val="white"/>
        </w:rPr>
        <w:t xml:space="preserve"> on coral cover (Fig. 4). </w:t>
      </w:r>
      <w:commentRangeStart w:id="214"/>
      <w:r>
        <w:rPr>
          <w:highlight w:val="white"/>
        </w:rPr>
        <w:t>For a given site, predicted sponge richness varie</w:t>
      </w:r>
      <w:r w:rsidR="00F17D8A">
        <w:rPr>
          <w:highlight w:val="white"/>
        </w:rPr>
        <w:t>d</w:t>
      </w:r>
      <w:r>
        <w:rPr>
          <w:highlight w:val="white"/>
        </w:rPr>
        <w:t xml:space="preserve"> by about 2-3 species across the observed gradient of coral cover. Whereas, for a given amount of coral cover, predicted sponge richness differ</w:t>
      </w:r>
      <w:r w:rsidR="00F17D8A">
        <w:rPr>
          <w:highlight w:val="white"/>
        </w:rPr>
        <w:t>ed</w:t>
      </w:r>
      <w:r>
        <w:rPr>
          <w:highlight w:val="white"/>
        </w:rPr>
        <w:t xml:space="preserve"> by up to 8-9 species. </w:t>
      </w:r>
      <w:commentRangeEnd w:id="214"/>
      <w:r w:rsidR="00256595">
        <w:rPr>
          <w:rStyle w:val="CommentReference"/>
        </w:rPr>
        <w:commentReference w:id="214"/>
      </w:r>
      <w:r>
        <w:rPr>
          <w:highlight w:val="white"/>
        </w:rPr>
        <w:t>With regards to temporal variation, sponge spe</w:t>
      </w:r>
      <w:r w:rsidR="00F17D8A">
        <w:rPr>
          <w:highlight w:val="white"/>
        </w:rPr>
        <w:t>cies richness slightly increased</w:t>
      </w:r>
      <w:r>
        <w:rPr>
          <w:highlight w:val="white"/>
        </w:rPr>
        <w:t xml:space="preserve"> over the monitoring period for a given amount of coral cover. A site </w:t>
      </w:r>
      <w:r w:rsidR="00F17D8A">
        <w:rPr>
          <w:highlight w:val="white"/>
        </w:rPr>
        <w:t>wa</w:t>
      </w:r>
      <w:r>
        <w:rPr>
          <w:highlight w:val="white"/>
        </w:rPr>
        <w:t xml:space="preserve">s likely to have about </w:t>
      </w:r>
      <w:commentRangeStart w:id="215"/>
      <w:r>
        <w:rPr>
          <w:highlight w:val="white"/>
        </w:rPr>
        <w:t>3</w:t>
      </w:r>
      <w:commentRangeEnd w:id="215"/>
      <w:r w:rsidR="00B42DAD">
        <w:rPr>
          <w:rStyle w:val="CommentReference"/>
        </w:rPr>
        <w:commentReference w:id="215"/>
      </w:r>
      <w:r>
        <w:rPr>
          <w:highlight w:val="white"/>
        </w:rPr>
        <w:t xml:space="preserve"> more sponge species at the end of the monitoring period than at the beginning (Fig. 5).</w:t>
      </w:r>
      <w:r w:rsidR="00D361F1">
        <w:rPr>
          <w:highlight w:val="white"/>
        </w:rPr>
        <w:t xml:space="preserve"> In summary, the surrogate-target relationship for sponge richness was weak and unst</w:t>
      </w:r>
      <w:r w:rsidR="009A4D49">
        <w:rPr>
          <w:highlight w:val="white"/>
        </w:rPr>
        <w:t>able in both space and time.</w:t>
      </w:r>
      <w:r w:rsidR="00D361F1">
        <w:rPr>
          <w:highlight w:val="white"/>
        </w:rPr>
        <w:t xml:space="preserve"> </w:t>
      </w:r>
    </w:p>
    <w:p w14:paraId="18668BA6" w14:textId="0C2B753F" w:rsidR="00A679EA" w:rsidRPr="00EA2729" w:rsidRDefault="00A679EA" w:rsidP="00E74719">
      <w:pPr>
        <w:pStyle w:val="Heading4"/>
        <w:rPr>
          <w:highlight w:val="white"/>
        </w:rPr>
      </w:pPr>
      <w:r w:rsidRPr="00EA2729">
        <w:rPr>
          <w:highlight w:val="white"/>
        </w:rPr>
        <w:t>Fish Richness:</w:t>
      </w:r>
    </w:p>
    <w:p w14:paraId="3108170D" w14:textId="3948256D" w:rsidR="00A679EA" w:rsidRPr="00452F1D" w:rsidRDefault="00A679EA" w:rsidP="00CC386C">
      <w:pPr>
        <w:rPr>
          <w:highlight w:val="white"/>
        </w:rPr>
      </w:pPr>
      <w:r>
        <w:t>Fish richness can partially be explained by rugosity as a candidate surrogate. However, the top model ha</w:t>
      </w:r>
      <w:r w:rsidR="00F17D8A">
        <w:t>d</w:t>
      </w:r>
      <w:r>
        <w:t xml:space="preserve"> terms for both rugosity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0.82; Table</w:t>
      </w:r>
      <w:r>
        <w:rPr>
          <w:highlight w:val="white"/>
        </w:rPr>
        <w:t xml:space="preserve"> 7</w:t>
      </w:r>
      <w:r>
        <w:t xml:space="preserve">), </w:t>
      </w:r>
      <w:commentRangeStart w:id="216"/>
      <w:r>
        <w:t xml:space="preserve">suggesting there </w:t>
      </w:r>
      <w:r w:rsidR="00F17D8A">
        <w:t>we</w:t>
      </w:r>
      <w:r>
        <w:t xml:space="preserve">re variations in fish richness across sites that </w:t>
      </w:r>
      <w:r w:rsidR="00F17D8A">
        <w:t>we</w:t>
      </w:r>
      <w:r>
        <w:t xml:space="preserve">re not explained by rugosity alone. These spatial variations among the 8 sites </w:t>
      </w:r>
      <w:r w:rsidR="00F17D8A">
        <w:t>we</w:t>
      </w:r>
      <w:r>
        <w:t>re likely due to the fact that</w:t>
      </w:r>
      <w:r w:rsidR="00025E9B">
        <w:t xml:space="preserve">, apart from White Bay (change in rugosity from </w:t>
      </w:r>
      <w:r w:rsidR="00950B10">
        <w:t>19</w:t>
      </w:r>
      <w:r w:rsidR="00025E9B">
        <w:t>-60 cm) and Crab Cove (change in rugosity from 2</w:t>
      </w:r>
      <w:r w:rsidR="00950B10">
        <w:t>6</w:t>
      </w:r>
      <w:r w:rsidR="00025E9B">
        <w:t>-5</w:t>
      </w:r>
      <w:r w:rsidR="00950B10">
        <w:t>7</w:t>
      </w:r>
      <w:r w:rsidR="00025E9B">
        <w:t xml:space="preserve"> cm), the </w:t>
      </w:r>
      <w:r w:rsidR="006236FE">
        <w:t>other</w:t>
      </w:r>
      <w:r w:rsidR="00025E9B">
        <w:t xml:space="preserve"> 6</w:t>
      </w:r>
      <w:r>
        <w:t xml:space="preserve"> sites remain</w:t>
      </w:r>
      <w:r w:rsidR="00F17D8A">
        <w:t>ed</w:t>
      </w:r>
      <w:r>
        <w:t xml:space="preserve"> quite distinct in rugosity over time. </w:t>
      </w:r>
      <w:commentRangeEnd w:id="216"/>
      <w:r w:rsidR="00562BF9">
        <w:rPr>
          <w:rStyle w:val="CommentReference"/>
        </w:rPr>
        <w:commentReference w:id="216"/>
      </w:r>
      <w:r>
        <w:t>For example, Pelican Ghut ha</w:t>
      </w:r>
      <w:r w:rsidR="00F17D8A">
        <w:t>d</w:t>
      </w:r>
      <w:r>
        <w:t xml:space="preserve"> the lowest rugosity throughout the monitoring period, and correspondingly low fish richness (Fig. 6). Monkey Point ha</w:t>
      </w:r>
      <w:r w:rsidR="00F17D8A">
        <w:t>d</w:t>
      </w:r>
      <w:r>
        <w:t xml:space="preserve"> the next lowest rugosity and the next lowest fish richness, and so on</w:t>
      </w:r>
      <w:r w:rsidR="00C23004">
        <w:t xml:space="preserve">. </w:t>
      </w:r>
      <w:r w:rsidR="00025E9B">
        <w:t xml:space="preserve">This may </w:t>
      </w:r>
      <w:r>
        <w:t xml:space="preserve">explain </w:t>
      </w:r>
      <w:r>
        <w:lastRenderedPageBreak/>
        <w:t xml:space="preserve">why the site-specific regression lines </w:t>
      </w:r>
      <w:r w:rsidR="00C23004">
        <w:t xml:space="preserve">(Fig. 6) </w:t>
      </w:r>
      <w:r>
        <w:t xml:space="preserve">have shallower slopes than a line fit through all of the data (Fig. 2). In summary, the relationship between rugosity and fish richness </w:t>
      </w:r>
      <w:r w:rsidR="00F17D8A">
        <w:t>wa</w:t>
      </w:r>
      <w:r>
        <w:t>s consistent over time, and, because rugosity varie</w:t>
      </w:r>
      <w:r w:rsidR="00F17D8A">
        <w:t>d</w:t>
      </w:r>
      <w:r>
        <w:t xml:space="preserve"> </w:t>
      </w:r>
      <w:r w:rsidR="00721DFC">
        <w:t xml:space="preserve">more </w:t>
      </w:r>
      <w:r>
        <w:t xml:space="preserve">across sites </w:t>
      </w:r>
      <w:r w:rsidR="00721DFC">
        <w:t>than</w:t>
      </w:r>
      <w:r>
        <w:t xml:space="preserve"> within a site, fish richness remain</w:t>
      </w:r>
      <w:r w:rsidR="00F17D8A">
        <w:t>ed</w:t>
      </w:r>
      <w:r>
        <w:t xml:space="preserve"> relatively stable over site and time and can be estimated by rugosity. Given this, sites with similar values for rugosity should have similar values of fish richness and this is evidence that rugosity can serve as a</w:t>
      </w:r>
      <w:r w:rsidR="00A85AC7">
        <w:t>n effective</w:t>
      </w:r>
      <w:r>
        <w:t xml:space="preserve"> surrogate for fish richness.</w:t>
      </w:r>
    </w:p>
    <w:p w14:paraId="1E692CF5" w14:textId="77777777" w:rsidR="00A679EA" w:rsidRDefault="00A679EA" w:rsidP="00E74719">
      <w:pPr>
        <w:pStyle w:val="Heading4"/>
      </w:pPr>
      <w:r>
        <w:t>Combined</w:t>
      </w:r>
      <w:r w:rsidRPr="00EA2729">
        <w:t xml:space="preserve"> Richness:</w:t>
      </w:r>
    </w:p>
    <w:p w14:paraId="43EE87AC" w14:textId="53299523" w:rsidR="00A679EA" w:rsidRDefault="00A679EA" w:rsidP="00CC386C">
      <w:pPr>
        <w:rPr>
          <w:highlight w:val="white"/>
        </w:rPr>
      </w:pPr>
      <w:r>
        <w:t>Combined richness can partially be explained by rugosity as a candidate surrogate. However, the top model ha</w:t>
      </w:r>
      <w:r w:rsidR="00F17D8A">
        <w:t xml:space="preserve">d </w:t>
      </w:r>
      <w:r>
        <w:t>terms for rugosity, year,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0.65; Table</w:t>
      </w:r>
      <w:r>
        <w:rPr>
          <w:highlight w:val="white"/>
        </w:rPr>
        <w:t xml:space="preserve"> </w:t>
      </w:r>
      <w:r>
        <w:t xml:space="preserve">8), suggesting there </w:t>
      </w:r>
      <w:r w:rsidR="00F17D8A">
        <w:t>we</w:t>
      </w:r>
      <w:r>
        <w:t>re variations in combined richne</w:t>
      </w:r>
      <w:r w:rsidR="00F17D8A">
        <w:t>ss across sites and years that we</w:t>
      </w:r>
      <w:r>
        <w:t xml:space="preserve">re not explained by rugosity alone. Similar to the relationship between rugosity and fish richness, these spatial variations among the 8 sites </w:t>
      </w:r>
      <w:r w:rsidR="00D14CCA">
        <w:t>we</w:t>
      </w:r>
      <w:r>
        <w:t xml:space="preserve">re likely due to distinct rugosity values for each site over time. </w:t>
      </w:r>
      <w:commentRangeStart w:id="217"/>
      <w:r>
        <w:t xml:space="preserve">The sites </w:t>
      </w:r>
      <w:r w:rsidR="00D14CCA">
        <w:t>we</w:t>
      </w:r>
      <w:r>
        <w:t xml:space="preserve">re organized differently on the y-axis for combined richness than they </w:t>
      </w:r>
      <w:r w:rsidR="00D14CCA">
        <w:t>we</w:t>
      </w:r>
      <w:r>
        <w:t xml:space="preserve">re for fish richness </w:t>
      </w:r>
      <w:r w:rsidR="00F25817">
        <w:t xml:space="preserve">likely </w:t>
      </w:r>
      <w:r>
        <w:t xml:space="preserve">driven by variations </w:t>
      </w:r>
      <w:commentRangeEnd w:id="217"/>
      <w:r w:rsidR="00CE687F">
        <w:rPr>
          <w:rStyle w:val="CommentReference"/>
        </w:rPr>
        <w:commentReference w:id="217"/>
      </w:r>
      <w:r>
        <w:t>in sponge richness across sites that follow a different pattern over time (Fig. 7). Similar to the association with fish richness above, the site-specific regression lines ha</w:t>
      </w:r>
      <w:r w:rsidR="00D14CCA">
        <w:t>d</w:t>
      </w:r>
      <w:r>
        <w:t xml:space="preserve"> shallower slopes than a line fit through all of the data due to the variation in rugosity over time at White Bay and Crab Cove (Fig. 2). </w:t>
      </w:r>
      <w:r>
        <w:rPr>
          <w:highlight w:val="white"/>
        </w:rPr>
        <w:t>With regards to temporal variation, combined species richness gradually increase</w:t>
      </w:r>
      <w:r w:rsidR="00D14CCA">
        <w:rPr>
          <w:highlight w:val="white"/>
        </w:rPr>
        <w:t>d</w:t>
      </w:r>
      <w:r>
        <w:rPr>
          <w:highlight w:val="white"/>
        </w:rPr>
        <w:t xml:space="preserve"> over the monitoring period for a given amount of rugosity; a site </w:t>
      </w:r>
      <w:r w:rsidR="00D14CCA">
        <w:rPr>
          <w:highlight w:val="white"/>
        </w:rPr>
        <w:t>wa</w:t>
      </w:r>
      <w:r>
        <w:rPr>
          <w:highlight w:val="white"/>
        </w:rPr>
        <w:t xml:space="preserve">s likely to have about 15 more species in 2018 than it had in 1993 (Fig. 8). </w:t>
      </w:r>
    </w:p>
    <w:p w14:paraId="30D7B511" w14:textId="3E8FD43E" w:rsidR="00A679EA" w:rsidRPr="00EA2729" w:rsidRDefault="00A679EA" w:rsidP="00CC386C">
      <w:pPr>
        <w:rPr>
          <w:u w:val="single"/>
        </w:rPr>
      </w:pPr>
      <w:commentRangeStart w:id="218"/>
      <w:r>
        <w:lastRenderedPageBreak/>
        <w:t>In summary</w:t>
      </w:r>
      <w:commentRangeEnd w:id="218"/>
      <w:r w:rsidR="00CE687F">
        <w:rPr>
          <w:rStyle w:val="CommentReference"/>
        </w:rPr>
        <w:commentReference w:id="218"/>
      </w:r>
      <w:r>
        <w:t>, rugosity varie</w:t>
      </w:r>
      <w:r w:rsidR="00D14CCA">
        <w:t>d</w:t>
      </w:r>
      <w:r>
        <w:t xml:space="preserve"> significantly across sites and not much within a site and combined richness increase</w:t>
      </w:r>
      <w:r w:rsidR="00D14CCA">
        <w:t>d</w:t>
      </w:r>
      <w:r>
        <w:t xml:space="preserve"> gradually over time, suggesting combined richness can be predicted by rugosity at a given site and that this combined richness is expected to increase over time for a given level of rugosity. Rugosity may serve as a surrogate for combined richness across sites, but it fail</w:t>
      </w:r>
      <w:r w:rsidR="00D14CCA">
        <w:t>ed</w:t>
      </w:r>
      <w:r>
        <w:t xml:space="preserve"> to explain the increase in combined richness over time. There may be some other ecological explanation for this, such as the</w:t>
      </w:r>
      <w:r w:rsidR="00B43562">
        <w:t xml:space="preserve"> </w:t>
      </w:r>
      <w:r>
        <w:t>increase in sponge species over time</w:t>
      </w:r>
      <w:r w:rsidR="00B43562">
        <w:t xml:space="preserve"> having more of an impact on combined richness than the more subtle changes in fish and coral richness over the same time period</w:t>
      </w:r>
      <w:r>
        <w:t>.</w:t>
      </w:r>
    </w:p>
    <w:p w14:paraId="2BA7DE96" w14:textId="77777777" w:rsidR="00EA3C4D" w:rsidRDefault="00EA3C4D">
      <w:pPr>
        <w:spacing w:after="200" w:line="276" w:lineRule="auto"/>
        <w:ind w:firstLine="0"/>
        <w:rPr>
          <w:b/>
        </w:rPr>
      </w:pPr>
      <w:bookmarkStart w:id="219" w:name="_wewp8zkd7499" w:colFirst="0" w:colLast="0"/>
      <w:bookmarkEnd w:id="219"/>
      <w:r>
        <w:br w:type="page"/>
      </w:r>
    </w:p>
    <w:p w14:paraId="402E7EAF" w14:textId="000DC76A" w:rsidR="00A679EA" w:rsidRDefault="00A679EA" w:rsidP="00E74719">
      <w:pPr>
        <w:pStyle w:val="Heading2"/>
      </w:pPr>
      <w:bookmarkStart w:id="220" w:name="_Toc25154325"/>
      <w:commentRangeStart w:id="221"/>
      <w:commentRangeStart w:id="222"/>
      <w:r>
        <w:lastRenderedPageBreak/>
        <w:t>Discussion</w:t>
      </w:r>
      <w:bookmarkEnd w:id="220"/>
      <w:commentRangeEnd w:id="221"/>
      <w:r w:rsidR="00256595">
        <w:rPr>
          <w:rStyle w:val="CommentReference"/>
          <w:b w:val="0"/>
        </w:rPr>
        <w:commentReference w:id="221"/>
      </w:r>
      <w:commentRangeEnd w:id="222"/>
      <w:r w:rsidR="00CE687F">
        <w:rPr>
          <w:rStyle w:val="CommentReference"/>
          <w:b w:val="0"/>
        </w:rPr>
        <w:commentReference w:id="222"/>
      </w:r>
    </w:p>
    <w:p w14:paraId="55940E9F" w14:textId="45E6812B" w:rsidR="00456F8B" w:rsidRPr="002E560A" w:rsidRDefault="00A9579D" w:rsidP="00E74719">
      <w:pPr>
        <w:pStyle w:val="Heading3"/>
      </w:pPr>
      <w:commentRangeStart w:id="223"/>
      <w:r>
        <w:t>A</w:t>
      </w:r>
      <w:r w:rsidR="00456F8B" w:rsidRPr="002E560A">
        <w:t>ss</w:t>
      </w:r>
      <w:r>
        <w:t>essing surrogate effectiveness over space and time</w:t>
      </w:r>
      <w:commentRangeEnd w:id="223"/>
      <w:r w:rsidR="00F23266">
        <w:rPr>
          <w:rStyle w:val="CommentReference"/>
          <w:b w:val="0"/>
          <w:i w:val="0"/>
        </w:rPr>
        <w:commentReference w:id="223"/>
      </w:r>
    </w:p>
    <w:p w14:paraId="1613C916" w14:textId="710760FC" w:rsidR="001429E5" w:rsidRDefault="00173B03" w:rsidP="002E560A">
      <w:commentRangeStart w:id="224"/>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225"/>
      <w:commentRangeEnd w:id="225"/>
      <w:r w:rsidR="00CE687F">
        <w:rPr>
          <w:rStyle w:val="CommentReference"/>
        </w:rPr>
        <w:commentReference w:id="225"/>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226"/>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226"/>
      <w:r w:rsidR="001429E5">
        <w:rPr>
          <w:rStyle w:val="CommentReference"/>
        </w:rPr>
        <w:commentReference w:id="226"/>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227"/>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227"/>
      <w:r w:rsidR="001429E5">
        <w:rPr>
          <w:rStyle w:val="CommentReference"/>
        </w:rPr>
        <w:commentReference w:id="227"/>
      </w:r>
      <w:r w:rsidR="001429E5">
        <w:t xml:space="preserve">. </w:t>
      </w:r>
      <w:commentRangeEnd w:id="224"/>
      <w:r w:rsidR="00A948FD">
        <w:rPr>
          <w:rStyle w:val="CommentReference"/>
        </w:rPr>
        <w:commentReference w:id="224"/>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228"/>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228"/>
      <w:r w:rsidR="00030BAE">
        <w:rPr>
          <w:rStyle w:val="CommentReference"/>
        </w:rPr>
        <w:commentReference w:id="228"/>
      </w:r>
      <w:r>
        <w:t xml:space="preserve">. </w:t>
      </w:r>
      <w:r w:rsidR="006D3306">
        <w:t>Although we did</w:t>
      </w:r>
      <w:r w:rsidR="00B55564">
        <w:t xml:space="preserve"> not </w:t>
      </w:r>
      <w:r w:rsidR="006D3306">
        <w:t>include</w:t>
      </w:r>
      <w:r w:rsidR="00B55564">
        <w:t xml:space="preserve"> </w:t>
      </w:r>
      <w:commentRangeStart w:id="229"/>
      <w:r w:rsidR="00B55564">
        <w:t xml:space="preserve">fish abundance </w:t>
      </w:r>
      <w:r w:rsidR="006D3306">
        <w:t xml:space="preserve">as a target </w:t>
      </w:r>
      <w:commentRangeEnd w:id="229"/>
      <w:r w:rsidR="00CA66EB">
        <w:rPr>
          <w:rStyle w:val="CommentReference"/>
        </w:rPr>
        <w:commentReference w:id="229"/>
      </w:r>
      <w:r w:rsidR="00B55564">
        <w:t xml:space="preserve">in our results, we </w:t>
      </w:r>
      <w:r w:rsidR="006D3306">
        <w:t>did observe</w:t>
      </w:r>
      <w:r w:rsidR="00B55564">
        <w:t xml:space="preserve"> a </w:t>
      </w:r>
      <w:commentRangeStart w:id="230"/>
      <w:r w:rsidR="00B55564">
        <w:t>reduction in the number of fish species</w:t>
      </w:r>
      <w:r w:rsidR="00F011E0">
        <w:t xml:space="preserve"> and overall species</w:t>
      </w:r>
      <w:r w:rsidR="00B55564">
        <w:t xml:space="preserve"> present at l</w:t>
      </w:r>
      <w:commentRangeEnd w:id="230"/>
      <w:r w:rsidR="00CA66EB">
        <w:rPr>
          <w:rStyle w:val="CommentReference"/>
        </w:rPr>
        <w:commentReference w:id="230"/>
      </w:r>
      <w:r w:rsidR="00B55564">
        <w:t xml:space="preserve">ower </w:t>
      </w:r>
      <w:commentRangeStart w:id="231"/>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232"/>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t>evenness over time.</w:t>
      </w:r>
      <w:commentRangeEnd w:id="232"/>
      <w:r w:rsidR="00562BF9">
        <w:rPr>
          <w:rStyle w:val="CommentReference"/>
        </w:rPr>
        <w:commentReference w:id="232"/>
      </w:r>
      <w:r w:rsidR="00F011E0">
        <w:t xml:space="preserve"> In other words, the abundance of the most dominant species is reduced over time. </w:t>
      </w:r>
      <w:commentRangeStart w:id="233"/>
      <w:r w:rsidR="00CF03EC">
        <w:t xml:space="preserve">The study </w:t>
      </w:r>
      <w:commentRangeEnd w:id="233"/>
      <w:r w:rsidR="00CE687F">
        <w:rPr>
          <w:rStyle w:val="CommentReference"/>
        </w:rPr>
        <w:commentReference w:id="233"/>
      </w:r>
      <w:r w:rsidR="00CF03EC">
        <w:t xml:space="preserve">mentioned </w:t>
      </w:r>
      <w:r w:rsidR="00030BAE">
        <w:t>above</w:t>
      </w:r>
      <w:r w:rsidR="00CF03EC">
        <w:t xml:space="preserve"> found the variance in rugosity observed at higher levels of coral cover wa</w:t>
      </w:r>
      <w:commentRangeEnd w:id="231"/>
      <w:r w:rsidR="00CA66EB">
        <w:rPr>
          <w:rStyle w:val="CommentReference"/>
        </w:rPr>
        <w:commentReference w:id="231"/>
      </w:r>
      <w:r w:rsidR="00CF03EC">
        <w:t xml:space="preserve">s the result of dominance by a particular </w:t>
      </w:r>
      <w:r w:rsidR="00CF03EC">
        <w:lastRenderedPageBreak/>
        <w:t>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234"/>
      <w:r w:rsidR="00F011E0">
        <w:t xml:space="preserve">factor affecting rugosity at </w:t>
      </w:r>
      <w:commentRangeEnd w:id="234"/>
      <w:r w:rsidR="00786229">
        <w:rPr>
          <w:rStyle w:val="CommentReference"/>
        </w:rPr>
        <w:commentReference w:id="234"/>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235"/>
      <w:r>
        <w:t xml:space="preserve">Competition over space </w:t>
      </w:r>
      <w:commentRangeEnd w:id="235"/>
      <w:r w:rsidR="00110693">
        <w:rPr>
          <w:rStyle w:val="CommentReference"/>
        </w:rPr>
        <w:commentReference w:id="235"/>
      </w:r>
      <w:r>
        <w:t xml:space="preserve">has </w:t>
      </w:r>
      <w:commentRangeStart w:id="236"/>
      <w:r>
        <w:t xml:space="preserve">been shown to be related to chemical inhibition, or allelopathy, in interspecific relationships between sponges and corals. These relationships may explain why coral cover </w:t>
      </w:r>
      <w:commentRangeEnd w:id="236"/>
      <w:r w:rsidR="00EF7402">
        <w:rPr>
          <w:rStyle w:val="CommentReference"/>
        </w:rPr>
        <w:commentReference w:id="236"/>
      </w:r>
      <w:r w:rsidR="003A6E6C">
        <w:t xml:space="preserve">was the top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237"/>
      <w:commentRangeStart w:id="238"/>
      <w:commentRangeStart w:id="239"/>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237"/>
      <w:commentRangeEnd w:id="239"/>
      <w:r w:rsidR="00CE687F">
        <w:rPr>
          <w:rStyle w:val="CommentReference"/>
        </w:rPr>
        <w:commentReference w:id="237"/>
      </w:r>
      <w:commentRangeEnd w:id="238"/>
      <w:r w:rsidR="00D65802">
        <w:rPr>
          <w:rStyle w:val="CommentReference"/>
        </w:rPr>
        <w:commentReference w:id="238"/>
      </w:r>
      <w:r w:rsidR="00030BAE">
        <w:rPr>
          <w:rStyle w:val="CommentReference"/>
        </w:rPr>
        <w:commentReference w:id="239"/>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240"/>
      <w:commentRangeStart w:id="241"/>
      <w:commentRangeStart w:id="242"/>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240"/>
      <w:commentRangeEnd w:id="242"/>
      <w:r w:rsidR="00CE687F">
        <w:rPr>
          <w:rStyle w:val="CommentReference"/>
        </w:rPr>
        <w:commentReference w:id="240"/>
      </w:r>
      <w:commentRangeEnd w:id="241"/>
      <w:r w:rsidR="00D65802">
        <w:rPr>
          <w:rStyle w:val="CommentReference"/>
        </w:rPr>
        <w:commentReference w:id="241"/>
      </w:r>
      <w:r w:rsidR="00030BAE">
        <w:rPr>
          <w:rStyle w:val="CommentReference"/>
        </w:rPr>
        <w:commentReference w:id="242"/>
      </w:r>
      <w:r w:rsidR="00B6152E">
        <w:t xml:space="preserve">. Despite some potential benefits sponges can have on coral structures and reef nutrient cycles, even palatable sponges can outcompete corals for space by overgrowing coral structures </w:t>
      </w:r>
      <w:commentRangeStart w:id="243"/>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243"/>
      <w:r w:rsidR="00030BAE">
        <w:rPr>
          <w:rStyle w:val="CommentReference"/>
        </w:rPr>
        <w:commentReference w:id="243"/>
      </w:r>
      <w:r w:rsidR="00B6152E">
        <w:t xml:space="preserve">. Over time, the abundance of these palatable sponges has increased with the reduced abundance of spongivorous fish due to overfishing </w:t>
      </w:r>
      <w:commentRangeStart w:id="244"/>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244"/>
      <w:r w:rsidR="00030BAE">
        <w:rPr>
          <w:rStyle w:val="CommentReference"/>
        </w:rPr>
        <w:commentReference w:id="244"/>
      </w:r>
      <w:r w:rsidR="00B6152E">
        <w:t>.</w:t>
      </w:r>
      <w:r w:rsidR="00CF03EC">
        <w:t xml:space="preserve"> </w:t>
      </w:r>
    </w:p>
    <w:p w14:paraId="4016FBAF" w14:textId="3C99E920" w:rsidR="002E560A" w:rsidRDefault="00CF03EC" w:rsidP="000C2B77">
      <w:commentRangeStart w:id="245"/>
      <w:r>
        <w:lastRenderedPageBreak/>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245"/>
      <w:r w:rsidR="00EF7402">
        <w:rPr>
          <w:rStyle w:val="CommentReference"/>
        </w:rPr>
        <w:commentReference w:id="245"/>
      </w:r>
    </w:p>
    <w:p w14:paraId="19C69C7D" w14:textId="77777777" w:rsidR="00B06EB3" w:rsidRPr="002E560A" w:rsidRDefault="00B06EB3" w:rsidP="00B06EB3">
      <w:pPr>
        <w:pStyle w:val="Heading3"/>
      </w:pPr>
      <w:commentRangeStart w:id="246"/>
      <w:r w:rsidRPr="002E560A">
        <w:t>Value of sponge monitoring</w:t>
      </w:r>
      <w:commentRangeEnd w:id="246"/>
      <w:r w:rsidR="00F23266">
        <w:rPr>
          <w:rStyle w:val="CommentReference"/>
          <w:b w:val="0"/>
          <w:i w:val="0"/>
        </w:rPr>
        <w:commentReference w:id="246"/>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247"/>
      <w:r w:rsidR="003D629E">
        <w:t xml:space="preserve">windward </w:t>
      </w:r>
      <w:commentRangeStart w:id="248"/>
      <w:r w:rsidR="003D629E">
        <w:t xml:space="preserve">reefs had </w:t>
      </w:r>
      <w:commentRangeEnd w:id="248"/>
      <w:r w:rsidR="00CE687F">
        <w:rPr>
          <w:rStyle w:val="CommentReference"/>
        </w:rPr>
        <w:commentReference w:id="248"/>
      </w:r>
      <w:r w:rsidR="003D629E">
        <w:t>higher coral and fish diversity than leeward reefs</w:t>
      </w:r>
      <w:commentRangeEnd w:id="247"/>
      <w:r w:rsidR="00716EBD">
        <w:rPr>
          <w:rStyle w:val="CommentReference"/>
        </w:rPr>
        <w:commentReference w:id="247"/>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249"/>
      <w:r w:rsidR="003D629E">
        <w:t xml:space="preserve">management decisions </w:t>
      </w:r>
      <w:commentRangeEnd w:id="249"/>
      <w:r w:rsidR="00CE687F">
        <w:rPr>
          <w:rStyle w:val="CommentReference"/>
        </w:rPr>
        <w:commentReference w:id="249"/>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250"/>
      <w:r w:rsidR="00B06EB3">
        <w:t xml:space="preserve">The </w:t>
      </w:r>
      <w:commentRangeEnd w:id="250"/>
      <w:r w:rsidR="00CE687F">
        <w:rPr>
          <w:rStyle w:val="CommentReference"/>
        </w:rPr>
        <w:commentReference w:id="250"/>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time or across sites. </w:t>
      </w:r>
      <w:commentRangeStart w:id="251"/>
      <w:r w:rsidR="003D629E">
        <w:t xml:space="preserve">Perhaps sponges are not the only taxonomic group of organisms on coral reefs that are difficult to predict with coral cover or rugosity; there are many </w:t>
      </w:r>
      <w:r w:rsidR="003D629E">
        <w:lastRenderedPageBreak/>
        <w:t xml:space="preserve">coral-associated invertebrates that may provide insight into coral reef diversity </w:t>
      </w:r>
      <w:commentRangeStart w:id="252"/>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252"/>
      <w:r w:rsidR="003D629E">
        <w:rPr>
          <w:rStyle w:val="CommentReference"/>
        </w:rPr>
        <w:commentReference w:id="252"/>
      </w:r>
      <w:r w:rsidR="003D629E">
        <w:t xml:space="preserve"> and it is unlikely that all of these taxonomic groups will be adequately predicted by rugosity or coral cover alone</w:t>
      </w:r>
      <w:commentRangeEnd w:id="251"/>
      <w:r w:rsidR="00451A52">
        <w:rPr>
          <w:rStyle w:val="CommentReference"/>
        </w:rPr>
        <w:commentReference w:id="251"/>
      </w:r>
      <w:r w:rsidR="003D629E">
        <w:t xml:space="preserve">. </w:t>
      </w:r>
    </w:p>
    <w:p w14:paraId="20013237" w14:textId="4C542931" w:rsidR="003D629E" w:rsidRDefault="00B06EB3" w:rsidP="005A23E3">
      <w:commentRangeStart w:id="253"/>
      <w:r>
        <w:t>Because</w:t>
      </w:r>
      <w:commentRangeEnd w:id="253"/>
      <w:r w:rsidR="00CE687F">
        <w:rPr>
          <w:rStyle w:val="CommentReference"/>
        </w:rPr>
        <w:commentReference w:id="253"/>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254"/>
      <w:commentRangeStart w:id="255"/>
      <w:r w:rsidR="003D174D">
        <w:t xml:space="preserve">“non-umbrella” </w:t>
      </w:r>
      <w:commentRangeEnd w:id="254"/>
      <w:r w:rsidR="004862DE">
        <w:rPr>
          <w:rStyle w:val="CommentReference"/>
        </w:rPr>
        <w:commentReference w:id="254"/>
      </w:r>
      <w:commentRangeEnd w:id="255"/>
      <w:r w:rsidR="00CE687F">
        <w:rPr>
          <w:rStyle w:val="CommentReference"/>
        </w:rPr>
        <w:commentReference w:id="255"/>
      </w:r>
      <w:r w:rsidR="003D174D">
        <w:t xml:space="preserve">species can provide insight into overall site biodiversity at local scales in terrestrial ecosystems </w:t>
      </w:r>
      <w:commentRangeStart w:id="256"/>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256"/>
      <w:r w:rsidR="003D174D">
        <w:rPr>
          <w:rStyle w:val="CommentReference"/>
        </w:rPr>
        <w:commentReference w:id="256"/>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257"/>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257"/>
      <w:r w:rsidR="005A23E3">
        <w:rPr>
          <w:rStyle w:val="CommentReference"/>
        </w:rPr>
        <w:commentReference w:id="257"/>
      </w:r>
      <w:r w:rsidR="005A23E3">
        <w:t xml:space="preserve">. Therefore, diversity of these </w:t>
      </w:r>
      <w:commentRangeStart w:id="258"/>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258"/>
      <w:r w:rsidR="00B83565">
        <w:rPr>
          <w:rStyle w:val="CommentReference"/>
        </w:rPr>
        <w:commentReference w:id="258"/>
      </w:r>
      <w:r>
        <w:t xml:space="preserve">they include in their estimates. </w:t>
      </w:r>
    </w:p>
    <w:p w14:paraId="438C0587" w14:textId="77777777" w:rsidR="00446A88" w:rsidRDefault="00456F8B" w:rsidP="00446A88">
      <w:commentRangeStart w:id="259"/>
      <w:r>
        <w:t>In conclusion</w:t>
      </w:r>
      <w:commentRangeEnd w:id="259"/>
      <w:r w:rsidR="00A9579D">
        <w:rPr>
          <w:rStyle w:val="CommentReference"/>
        </w:rPr>
        <w:commentReference w:id="259"/>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260"/>
      <w:r w:rsidR="00F56F3F">
        <w:t xml:space="preserve">However, we suggest that future reef biodiversity studies incorporate sponge-related measures to get a broader interpretation of reef biodiversity as they reveal different patterns than other measures. Reef biodiversity studies that do not incorporate </w:t>
      </w:r>
      <w:r w:rsidR="00B1353A">
        <w:t>sponge-related measures should be explicit about the taxonomic groups included in the analyses and exercise caution when estimating total reef biodiversity</w:t>
      </w:r>
      <w:commentRangeEnd w:id="260"/>
      <w:r w:rsidR="00E23C07">
        <w:rPr>
          <w:rStyle w:val="CommentReference"/>
        </w:rPr>
        <w:commentReference w:id="260"/>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261" w:name="_Toc25154326"/>
      <w:r>
        <w:lastRenderedPageBreak/>
        <w:t>Acknowledgements</w:t>
      </w:r>
      <w:bookmarkEnd w:id="261"/>
    </w:p>
    <w:p w14:paraId="70C75AA5" w14:textId="05B1C972" w:rsidR="00695E29" w:rsidRPr="00695E29" w:rsidRDefault="00E31749" w:rsidP="00D0298C">
      <w:r>
        <w:t xml:space="preserve">Thanks to </w:t>
      </w:r>
      <w:r w:rsidR="00695E29">
        <w:t>Dr. Brian Gerber, Dr. Gavino Puggioni</w:t>
      </w:r>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Lianna Jarecki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the Falconwood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262" w:name="_Toc25154327"/>
      <w:commentRangeStart w:id="263"/>
      <w:r>
        <w:lastRenderedPageBreak/>
        <w:t>Literature Cited</w:t>
      </w:r>
      <w:commentRangeEnd w:id="263"/>
      <w:r w:rsidR="00EC48F2">
        <w:rPr>
          <w:rStyle w:val="CommentReference"/>
          <w:b w:val="0"/>
        </w:rPr>
        <w:commentReference w:id="263"/>
      </w:r>
      <w:bookmarkEnd w:id="262"/>
    </w:p>
    <w:p w14:paraId="019F9AB6" w14:textId="7D8CCC5C" w:rsidR="00951B41" w:rsidRPr="00951B41" w:rsidRDefault="00BB1205" w:rsidP="00951B41">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951B41" w:rsidRPr="00951B41">
        <w:rPr>
          <w:noProof/>
        </w:rPr>
        <w:t xml:space="preserve">Acosta, C., Barnes, R., &amp; McClatchey, R. (2015). Spatial discordance in fish, coral, and sponge assemblages across a Caribbean atoll reef gradient. </w:t>
      </w:r>
      <w:r w:rsidR="00951B41" w:rsidRPr="00951B41">
        <w:rPr>
          <w:i/>
          <w:iCs/>
          <w:noProof/>
        </w:rPr>
        <w:t>Marine Ecology</w:t>
      </w:r>
      <w:r w:rsidR="00951B41" w:rsidRPr="00951B41">
        <w:rPr>
          <w:noProof/>
        </w:rPr>
        <w:t xml:space="preserve">, </w:t>
      </w:r>
      <w:r w:rsidR="00951B41" w:rsidRPr="00951B41">
        <w:rPr>
          <w:i/>
          <w:iCs/>
          <w:noProof/>
        </w:rPr>
        <w:t>36</w:t>
      </w:r>
      <w:r w:rsidR="00951B41" w:rsidRPr="00951B41">
        <w:rPr>
          <w:noProof/>
        </w:rPr>
        <w:t>, 167–177.</w:t>
      </w:r>
    </w:p>
    <w:p w14:paraId="62FEFA47"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Almada-Villela, P. C., Sale, P. F., Gold-Bouchot, G., &amp; Kjerfve, B. (2003). </w:t>
      </w:r>
      <w:r w:rsidRPr="00951B41">
        <w:rPr>
          <w:i/>
          <w:iCs/>
          <w:noProof/>
        </w:rPr>
        <w:t>Manual of methods for the MBRS synoptic monitoring program: Selected methods for monitoring physical and biological parameters for use in the Mesoamerican region</w:t>
      </w:r>
      <w:r w:rsidRPr="00951B41">
        <w:rPr>
          <w:noProof/>
        </w:rPr>
        <w:t>. Belize City: Mesoamerican Barrier Reef Systems project (MBRS).</w:t>
      </w:r>
    </w:p>
    <w:p w14:paraId="6AD45E8B"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Almany, G. R., Connolly, S. R., Heath, D. D., Hogan, J. D., Jones, G. P., McCook, L. J., … Williamson, D. H. (2009). Connectivity, biodiversity conservation and the design of marine reserve networks for coral reefs. </w:t>
      </w:r>
      <w:r w:rsidRPr="00951B41">
        <w:rPr>
          <w:i/>
          <w:iCs/>
          <w:noProof/>
        </w:rPr>
        <w:t>Coral Reefs</w:t>
      </w:r>
      <w:r w:rsidRPr="00951B41">
        <w:rPr>
          <w:noProof/>
        </w:rPr>
        <w:t xml:space="preserve">, </w:t>
      </w:r>
      <w:r w:rsidRPr="00951B41">
        <w:rPr>
          <w:i/>
          <w:iCs/>
          <w:noProof/>
        </w:rPr>
        <w:t>28</w:t>
      </w:r>
      <w:r w:rsidRPr="00951B41">
        <w:rPr>
          <w:noProof/>
        </w:rPr>
        <w:t>, 339–351.</w:t>
      </w:r>
    </w:p>
    <w:p w14:paraId="703BDD4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Alvarez-Filip, L., Dulvy, N. K., Côté, I. M., Watkinson, A. R., &amp; Gill, J. A. (2011). Coral identity underpins architectural complexity on Caribbean reefs. </w:t>
      </w:r>
      <w:r w:rsidRPr="00951B41">
        <w:rPr>
          <w:i/>
          <w:iCs/>
          <w:noProof/>
        </w:rPr>
        <w:t>Ecological Applications</w:t>
      </w:r>
      <w:r w:rsidRPr="00951B41">
        <w:rPr>
          <w:noProof/>
        </w:rPr>
        <w:t xml:space="preserve">, </w:t>
      </w:r>
      <w:r w:rsidRPr="00951B41">
        <w:rPr>
          <w:i/>
          <w:iCs/>
          <w:noProof/>
        </w:rPr>
        <w:t>21</w:t>
      </w:r>
      <w:r w:rsidRPr="00951B41">
        <w:rPr>
          <w:noProof/>
        </w:rPr>
        <w:t>(6), 2223–2231.</w:t>
      </w:r>
    </w:p>
    <w:p w14:paraId="43A3C98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Alvarez-Filip, L., Dulvy, N. K., Gill, J. A., Côté, I. M., &amp; Watkinson, A. R. (2009). Flattening of Caribbean coral reefs: Region-wide declines in architectural complexity. </w:t>
      </w:r>
      <w:r w:rsidRPr="00951B41">
        <w:rPr>
          <w:i/>
          <w:iCs/>
          <w:noProof/>
        </w:rPr>
        <w:t>Proceedings of the Royal Society B</w:t>
      </w:r>
      <w:r w:rsidRPr="00951B41">
        <w:rPr>
          <w:noProof/>
        </w:rPr>
        <w:t xml:space="preserve">, </w:t>
      </w:r>
      <w:r w:rsidRPr="00951B41">
        <w:rPr>
          <w:i/>
          <w:iCs/>
          <w:noProof/>
        </w:rPr>
        <w:t>276</w:t>
      </w:r>
      <w:r w:rsidRPr="00951B41">
        <w:rPr>
          <w:noProof/>
        </w:rPr>
        <w:t>, 3019–3025.</w:t>
      </w:r>
    </w:p>
    <w:p w14:paraId="7D76FB75"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Anderson, M. J., Diebel, C. E., Blom, W. M., &amp; Landers, T. J. (2005). Consistency and variation in kelp holdfast assemblages: Spatial patterns of biodiversity for the major phyla at different taxonomic resolutions. </w:t>
      </w:r>
      <w:r w:rsidRPr="00951B41">
        <w:rPr>
          <w:i/>
          <w:iCs/>
          <w:noProof/>
        </w:rPr>
        <w:t>Journal of Experimental Marine Biology and Ecology</w:t>
      </w:r>
      <w:r w:rsidRPr="00951B41">
        <w:rPr>
          <w:noProof/>
        </w:rPr>
        <w:t xml:space="preserve">, </w:t>
      </w:r>
      <w:r w:rsidRPr="00951B41">
        <w:rPr>
          <w:i/>
          <w:iCs/>
          <w:noProof/>
        </w:rPr>
        <w:t>320</w:t>
      </w:r>
      <w:r w:rsidRPr="00951B41">
        <w:rPr>
          <w:noProof/>
        </w:rPr>
        <w:t>, 35–56.</w:t>
      </w:r>
    </w:p>
    <w:p w14:paraId="5899B947"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Bell, J. J. (2008). The functional roles of marine sponges. </w:t>
      </w:r>
      <w:r w:rsidRPr="00951B41">
        <w:rPr>
          <w:i/>
          <w:iCs/>
          <w:noProof/>
        </w:rPr>
        <w:t>Estuarine, Coastal and Shelf Science</w:t>
      </w:r>
      <w:r w:rsidRPr="00951B41">
        <w:rPr>
          <w:noProof/>
        </w:rPr>
        <w:t xml:space="preserve">, </w:t>
      </w:r>
      <w:r w:rsidRPr="00951B41">
        <w:rPr>
          <w:i/>
          <w:iCs/>
          <w:noProof/>
        </w:rPr>
        <w:t>79</w:t>
      </w:r>
      <w:r w:rsidRPr="00951B41">
        <w:rPr>
          <w:noProof/>
        </w:rPr>
        <w:t>, 341–353.</w:t>
      </w:r>
    </w:p>
    <w:p w14:paraId="1C65C9B6"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Bellwood, D. R., Hughes, T. P., Folke, C., &amp; Nyström, M. (2004). Confronting the coral reef crisis. </w:t>
      </w:r>
      <w:r w:rsidRPr="00951B41">
        <w:rPr>
          <w:i/>
          <w:iCs/>
          <w:noProof/>
        </w:rPr>
        <w:t>Nature</w:t>
      </w:r>
      <w:r w:rsidRPr="00951B41">
        <w:rPr>
          <w:noProof/>
        </w:rPr>
        <w:t xml:space="preserve">, </w:t>
      </w:r>
      <w:r w:rsidRPr="00951B41">
        <w:rPr>
          <w:i/>
          <w:iCs/>
          <w:noProof/>
        </w:rPr>
        <w:t>429</w:t>
      </w:r>
      <w:r w:rsidRPr="00951B41">
        <w:rPr>
          <w:noProof/>
        </w:rPr>
        <w:t>, 827–833.</w:t>
      </w:r>
    </w:p>
    <w:p w14:paraId="07F81AB2"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Berman, J., Burton, M., Gibbs, R., Lock, K., Newman, P., Jones, J., &amp; Bell, J. (2013). Testing the suitability of a morphological monitoring approach for identifying temporal variability in a temperate sponge assemblage. </w:t>
      </w:r>
      <w:r w:rsidRPr="00951B41">
        <w:rPr>
          <w:i/>
          <w:iCs/>
          <w:noProof/>
        </w:rPr>
        <w:t>Journal for Nature Conservation</w:t>
      </w:r>
      <w:r w:rsidRPr="00951B41">
        <w:rPr>
          <w:noProof/>
        </w:rPr>
        <w:t xml:space="preserve">, </w:t>
      </w:r>
      <w:r w:rsidRPr="00951B41">
        <w:rPr>
          <w:i/>
          <w:iCs/>
          <w:noProof/>
        </w:rPr>
        <w:t>21</w:t>
      </w:r>
      <w:r w:rsidRPr="00951B41">
        <w:rPr>
          <w:noProof/>
        </w:rPr>
        <w:t>, 173–182.</w:t>
      </w:r>
    </w:p>
    <w:p w14:paraId="5424CE6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Bernard, A. T. F., Götz, A., Kerwath, S. E., &amp; Wilke, C. G. (2013). Observer bias and detection probability in underwater visual census of fish assemblages measured with independent double-observers. </w:t>
      </w:r>
      <w:r w:rsidRPr="00951B41">
        <w:rPr>
          <w:i/>
          <w:iCs/>
          <w:noProof/>
        </w:rPr>
        <w:t>Journal of Experimental Marine Biology and Ecology</w:t>
      </w:r>
      <w:r w:rsidRPr="00951B41">
        <w:rPr>
          <w:noProof/>
        </w:rPr>
        <w:t xml:space="preserve">, </w:t>
      </w:r>
      <w:r w:rsidRPr="00951B41">
        <w:rPr>
          <w:i/>
          <w:iCs/>
          <w:noProof/>
        </w:rPr>
        <w:t>443</w:t>
      </w:r>
      <w:r w:rsidRPr="00951B41">
        <w:rPr>
          <w:noProof/>
        </w:rPr>
        <w:t>, 75–84.</w:t>
      </w:r>
    </w:p>
    <w:p w14:paraId="230EC73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Bevilacqua, S., Mistri, M., Terlizzi, A., &amp; Munari, C. (2018). Assessing the effectiveness of surrogates for species over time: Evidence from decadal monitoring of a Mediterranean transitional water ecosystem. </w:t>
      </w:r>
      <w:r w:rsidRPr="00951B41">
        <w:rPr>
          <w:i/>
          <w:iCs/>
          <w:noProof/>
        </w:rPr>
        <w:t>Marine Pollution Bulletin</w:t>
      </w:r>
      <w:r w:rsidRPr="00951B41">
        <w:rPr>
          <w:noProof/>
        </w:rPr>
        <w:t xml:space="preserve">, </w:t>
      </w:r>
      <w:r w:rsidRPr="00951B41">
        <w:rPr>
          <w:i/>
          <w:iCs/>
          <w:noProof/>
        </w:rPr>
        <w:t>131</w:t>
      </w:r>
      <w:r w:rsidRPr="00951B41">
        <w:rPr>
          <w:noProof/>
        </w:rPr>
        <w:t>, 507–514.</w:t>
      </w:r>
    </w:p>
    <w:p w14:paraId="08FD709C"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Blake, J. G., &amp; Loiselle, B. A. (2000). Diversity of birds along an elevational gradient in the Cordillera Central, Costa Rica. </w:t>
      </w:r>
      <w:r w:rsidRPr="00951B41">
        <w:rPr>
          <w:i/>
          <w:iCs/>
          <w:noProof/>
        </w:rPr>
        <w:t>The Auk</w:t>
      </w:r>
      <w:r w:rsidRPr="00951B41">
        <w:rPr>
          <w:noProof/>
        </w:rPr>
        <w:t xml:space="preserve">, </w:t>
      </w:r>
      <w:r w:rsidRPr="00951B41">
        <w:rPr>
          <w:i/>
          <w:iCs/>
          <w:noProof/>
        </w:rPr>
        <w:t>117</w:t>
      </w:r>
      <w:r w:rsidRPr="00951B41">
        <w:rPr>
          <w:noProof/>
        </w:rPr>
        <w:t>(3), 663–686.</w:t>
      </w:r>
    </w:p>
    <w:p w14:paraId="7DD5CC2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Canfield, R. H. (1941). Application of the line interception method in sampling range vegetation. </w:t>
      </w:r>
      <w:r w:rsidRPr="00951B41">
        <w:rPr>
          <w:i/>
          <w:iCs/>
          <w:noProof/>
        </w:rPr>
        <w:t>Journal of Forestry</w:t>
      </w:r>
      <w:r w:rsidRPr="00951B41">
        <w:rPr>
          <w:noProof/>
        </w:rPr>
        <w:t xml:space="preserve">, </w:t>
      </w:r>
      <w:r w:rsidRPr="00951B41">
        <w:rPr>
          <w:i/>
          <w:iCs/>
          <w:noProof/>
        </w:rPr>
        <w:t>39</w:t>
      </w:r>
      <w:r w:rsidRPr="00951B41">
        <w:rPr>
          <w:noProof/>
        </w:rPr>
        <w:t>, 388–394.</w:t>
      </w:r>
    </w:p>
    <w:p w14:paraId="0E0649A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Colwell, R. K., &amp; Coddington, J. A. (1994). Estimating terrestrial biodiversity through extrapolation. </w:t>
      </w:r>
      <w:r w:rsidRPr="00951B41">
        <w:rPr>
          <w:i/>
          <w:iCs/>
          <w:noProof/>
        </w:rPr>
        <w:t>Philosophical Transactions of the Royal Society B</w:t>
      </w:r>
      <w:r w:rsidRPr="00951B41">
        <w:rPr>
          <w:noProof/>
        </w:rPr>
        <w:t xml:space="preserve">, </w:t>
      </w:r>
      <w:r w:rsidRPr="00951B41">
        <w:rPr>
          <w:i/>
          <w:iCs/>
          <w:noProof/>
        </w:rPr>
        <w:t>345</w:t>
      </w:r>
      <w:r w:rsidRPr="00951B41">
        <w:rPr>
          <w:noProof/>
        </w:rPr>
        <w:t>, 101–118.</w:t>
      </w:r>
    </w:p>
    <w:p w14:paraId="2243DF1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Comeau, S., Lantz, C. A., Edmunds, P. J., &amp; Carpenter, R. C. (2016). Framework of barrier reefs threatened by ocean acidification. </w:t>
      </w:r>
      <w:r w:rsidRPr="00951B41">
        <w:rPr>
          <w:i/>
          <w:iCs/>
          <w:noProof/>
        </w:rPr>
        <w:t>Global Change Biology</w:t>
      </w:r>
      <w:r w:rsidRPr="00951B41">
        <w:rPr>
          <w:noProof/>
        </w:rPr>
        <w:t xml:space="preserve">, </w:t>
      </w:r>
      <w:r w:rsidRPr="00951B41">
        <w:rPr>
          <w:i/>
          <w:iCs/>
          <w:noProof/>
        </w:rPr>
        <w:t>22</w:t>
      </w:r>
      <w:r w:rsidRPr="00951B41">
        <w:rPr>
          <w:noProof/>
        </w:rPr>
        <w:t>, 1225–1234.</w:t>
      </w:r>
    </w:p>
    <w:p w14:paraId="20D225E9"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Darling, E. S., Graham, N. A. J., Januchowski-Hartley, F. A., Nash, K. L., Pratchett, M. S., &amp; Wilson, S. K. (2017). Relationships between structural complexity, coral traits, and reef fish assemblages. </w:t>
      </w:r>
      <w:r w:rsidRPr="00951B41">
        <w:rPr>
          <w:i/>
          <w:iCs/>
          <w:noProof/>
        </w:rPr>
        <w:t>Coral Reefs</w:t>
      </w:r>
      <w:r w:rsidRPr="00951B41">
        <w:rPr>
          <w:noProof/>
        </w:rPr>
        <w:t xml:space="preserve">, </w:t>
      </w:r>
      <w:r w:rsidRPr="00951B41">
        <w:rPr>
          <w:i/>
          <w:iCs/>
          <w:noProof/>
        </w:rPr>
        <w:t>36</w:t>
      </w:r>
      <w:r w:rsidRPr="00951B41">
        <w:rPr>
          <w:noProof/>
        </w:rPr>
        <w:t>, 561–575.</w:t>
      </w:r>
    </w:p>
    <w:p w14:paraId="39052A1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Derraik, J. G. B., Closs, G. P., Dickinson, K. J. M., Sirvid, P., Barratt, B. I. P., &amp; Patrick, B. H. (2002). Arthropod morphospecies versus taxonomic species: A case study with Araneae, Coleoptera, and Lepidoptera. </w:t>
      </w:r>
      <w:r w:rsidRPr="00951B41">
        <w:rPr>
          <w:i/>
          <w:iCs/>
          <w:noProof/>
        </w:rPr>
        <w:t>Conservation Biology</w:t>
      </w:r>
      <w:r w:rsidRPr="00951B41">
        <w:rPr>
          <w:noProof/>
        </w:rPr>
        <w:t xml:space="preserve">, </w:t>
      </w:r>
      <w:r w:rsidRPr="00951B41">
        <w:rPr>
          <w:i/>
          <w:iCs/>
          <w:noProof/>
        </w:rPr>
        <w:t>16</w:t>
      </w:r>
      <w:r w:rsidRPr="00951B41">
        <w:rPr>
          <w:noProof/>
        </w:rPr>
        <w:t>(4), 1015–1023.</w:t>
      </w:r>
    </w:p>
    <w:p w14:paraId="162CBB61"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Dobson, A., Lodge, D., Alder, J., Cumming, G. S., Keymer, J., McGlade, J., … Xenopoulos, M. A. (2006). Habitat loss, trophic collapse, and the decline of ecosystem services. </w:t>
      </w:r>
      <w:r w:rsidRPr="00951B41">
        <w:rPr>
          <w:i/>
          <w:iCs/>
          <w:noProof/>
        </w:rPr>
        <w:t>Ecology</w:t>
      </w:r>
      <w:r w:rsidRPr="00951B41">
        <w:rPr>
          <w:noProof/>
        </w:rPr>
        <w:t xml:space="preserve">, </w:t>
      </w:r>
      <w:r w:rsidRPr="00951B41">
        <w:rPr>
          <w:i/>
          <w:iCs/>
          <w:noProof/>
        </w:rPr>
        <w:t>87</w:t>
      </w:r>
      <w:r w:rsidRPr="00951B41">
        <w:rPr>
          <w:noProof/>
        </w:rPr>
        <w:t>(8), 1915–1924.</w:t>
      </w:r>
    </w:p>
    <w:p w14:paraId="4D1D37DA"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Duelli, P., &amp; Obrist, M. K. (2003). Biodiversity indicators: The choice of values and measures. </w:t>
      </w:r>
      <w:r w:rsidRPr="00951B41">
        <w:rPr>
          <w:i/>
          <w:iCs/>
          <w:noProof/>
        </w:rPr>
        <w:t>Agriculture, Ecosystems and Environment</w:t>
      </w:r>
      <w:r w:rsidRPr="00951B41">
        <w:rPr>
          <w:noProof/>
        </w:rPr>
        <w:t xml:space="preserve">, </w:t>
      </w:r>
      <w:r w:rsidRPr="00951B41">
        <w:rPr>
          <w:i/>
          <w:iCs/>
          <w:noProof/>
        </w:rPr>
        <w:t>98</w:t>
      </w:r>
      <w:r w:rsidRPr="00951B41">
        <w:rPr>
          <w:noProof/>
        </w:rPr>
        <w:t>, 87–98.</w:t>
      </w:r>
    </w:p>
    <w:p w14:paraId="74F4883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Duffy, J. E. (2009). Why biodiversity is important to the functioning of real-world ecosystems. </w:t>
      </w:r>
      <w:r w:rsidRPr="00951B41">
        <w:rPr>
          <w:i/>
          <w:iCs/>
          <w:noProof/>
        </w:rPr>
        <w:t>Frontiers in Ecology and the Environment</w:t>
      </w:r>
      <w:r w:rsidRPr="00951B41">
        <w:rPr>
          <w:noProof/>
        </w:rPr>
        <w:t xml:space="preserve">, </w:t>
      </w:r>
      <w:r w:rsidRPr="00951B41">
        <w:rPr>
          <w:i/>
          <w:iCs/>
          <w:noProof/>
        </w:rPr>
        <w:t>7</w:t>
      </w:r>
      <w:r w:rsidRPr="00951B41">
        <w:rPr>
          <w:noProof/>
        </w:rPr>
        <w:t>(8), 437–444.</w:t>
      </w:r>
    </w:p>
    <w:p w14:paraId="6419FCD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Eglington, S. M., Noble, D. G., &amp; Fuller, R. J. (2012). A meta-analysis of spatial relationships in species richness across taxa: Birds as indicators of wider biodiversity in temperate regions. </w:t>
      </w:r>
      <w:r w:rsidRPr="00951B41">
        <w:rPr>
          <w:i/>
          <w:iCs/>
          <w:noProof/>
        </w:rPr>
        <w:t>Journal for Nature Conservation</w:t>
      </w:r>
      <w:r w:rsidRPr="00951B41">
        <w:rPr>
          <w:noProof/>
        </w:rPr>
        <w:t xml:space="preserve">, </w:t>
      </w:r>
      <w:r w:rsidRPr="00951B41">
        <w:rPr>
          <w:i/>
          <w:iCs/>
          <w:noProof/>
        </w:rPr>
        <w:t>20</w:t>
      </w:r>
      <w:r w:rsidRPr="00951B41">
        <w:rPr>
          <w:noProof/>
        </w:rPr>
        <w:t>, 301–309.</w:t>
      </w:r>
    </w:p>
    <w:p w14:paraId="5405CF1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Ehrlich, P. R., &amp; Wilson, E. O. (1991). Biodiversity studies: Science and policy. </w:t>
      </w:r>
      <w:r w:rsidRPr="00951B41">
        <w:rPr>
          <w:i/>
          <w:iCs/>
          <w:noProof/>
        </w:rPr>
        <w:t>Science</w:t>
      </w:r>
      <w:r w:rsidRPr="00951B41">
        <w:rPr>
          <w:noProof/>
        </w:rPr>
        <w:t xml:space="preserve">, </w:t>
      </w:r>
      <w:r w:rsidRPr="00951B41">
        <w:rPr>
          <w:i/>
          <w:iCs/>
          <w:noProof/>
        </w:rPr>
        <w:t>253</w:t>
      </w:r>
      <w:r w:rsidRPr="00951B41">
        <w:rPr>
          <w:noProof/>
        </w:rPr>
        <w:t>(5021), 758–762.</w:t>
      </w:r>
    </w:p>
    <w:p w14:paraId="7DE6C9B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Emslie, M. J., Cheal, A. J., MacNeil, M. A., Miller, I. R., &amp; Sweatman, H. P. A. (2018). Reef fish communities are spooked by scuba surveys and may take hours to recover. </w:t>
      </w:r>
      <w:r w:rsidRPr="00951B41">
        <w:rPr>
          <w:i/>
          <w:iCs/>
          <w:noProof/>
        </w:rPr>
        <w:t>PeerJ</w:t>
      </w:r>
      <w:r w:rsidRPr="00951B41">
        <w:rPr>
          <w:noProof/>
        </w:rPr>
        <w:t>.</w:t>
      </w:r>
    </w:p>
    <w:p w14:paraId="19D6922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Forrester, G., Baily, P., Conetta, D., Forrester, L., Kintzing, E., &amp; Jarecki, L. (2015). </w:t>
      </w:r>
      <w:r w:rsidRPr="00951B41">
        <w:rPr>
          <w:noProof/>
        </w:rPr>
        <w:lastRenderedPageBreak/>
        <w:t xml:space="preserve">Comparing monitoring data collected by volunteers and professionals shows that citizen scientists can detect long-term change on coral reefs. </w:t>
      </w:r>
      <w:r w:rsidRPr="00951B41">
        <w:rPr>
          <w:i/>
          <w:iCs/>
          <w:noProof/>
        </w:rPr>
        <w:t>Journal for Nature Conservation</w:t>
      </w:r>
      <w:r w:rsidRPr="00951B41">
        <w:rPr>
          <w:noProof/>
        </w:rPr>
        <w:t xml:space="preserve">, </w:t>
      </w:r>
      <w:r w:rsidRPr="00951B41">
        <w:rPr>
          <w:i/>
          <w:iCs/>
          <w:noProof/>
        </w:rPr>
        <w:t>24</w:t>
      </w:r>
      <w:r w:rsidRPr="00951B41">
        <w:rPr>
          <w:noProof/>
        </w:rPr>
        <w:t>, 1–9.</w:t>
      </w:r>
    </w:p>
    <w:p w14:paraId="57B1E66A"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Gardner, T. A., Côté, I. M., Gill, J. A., Grant, A., &amp; Watkinson, A. R. (2003). Long-term region-wide declines in Caribbean corals. </w:t>
      </w:r>
      <w:r w:rsidRPr="00951B41">
        <w:rPr>
          <w:i/>
          <w:iCs/>
          <w:noProof/>
        </w:rPr>
        <w:t>Science</w:t>
      </w:r>
      <w:r w:rsidRPr="00951B41">
        <w:rPr>
          <w:noProof/>
        </w:rPr>
        <w:t xml:space="preserve">, </w:t>
      </w:r>
      <w:r w:rsidRPr="00951B41">
        <w:rPr>
          <w:i/>
          <w:iCs/>
          <w:noProof/>
        </w:rPr>
        <w:t>301</w:t>
      </w:r>
      <w:r w:rsidRPr="00951B41">
        <w:rPr>
          <w:noProof/>
        </w:rPr>
        <w:t>, 958–960.</w:t>
      </w:r>
    </w:p>
    <w:p w14:paraId="5EE1613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Gerlach, J., Samways, M., &amp; Pryke, J. (2013). Terrestrial invertebrates as bioindicators: An overview of available taxonomic groups. </w:t>
      </w:r>
      <w:r w:rsidRPr="00951B41">
        <w:rPr>
          <w:i/>
          <w:iCs/>
          <w:noProof/>
        </w:rPr>
        <w:t>Journal of Insect Conservation</w:t>
      </w:r>
      <w:r w:rsidRPr="00951B41">
        <w:rPr>
          <w:noProof/>
        </w:rPr>
        <w:t xml:space="preserve">, </w:t>
      </w:r>
      <w:r w:rsidRPr="00951B41">
        <w:rPr>
          <w:i/>
          <w:iCs/>
          <w:noProof/>
        </w:rPr>
        <w:t>17</w:t>
      </w:r>
      <w:r w:rsidRPr="00951B41">
        <w:rPr>
          <w:noProof/>
        </w:rPr>
        <w:t>(4), 831–850.</w:t>
      </w:r>
    </w:p>
    <w:p w14:paraId="075AC29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Gill, D. A., Schuhmann, P. W., &amp; Oxenford, H. A. (2015). Recreational diver preferences for reef fish attributes: Economic implications of future change. </w:t>
      </w:r>
      <w:r w:rsidRPr="00951B41">
        <w:rPr>
          <w:i/>
          <w:iCs/>
          <w:noProof/>
        </w:rPr>
        <w:t>Ecological Economics</w:t>
      </w:r>
      <w:r w:rsidRPr="00951B41">
        <w:rPr>
          <w:noProof/>
        </w:rPr>
        <w:t xml:space="preserve">, </w:t>
      </w:r>
      <w:r w:rsidRPr="00951B41">
        <w:rPr>
          <w:i/>
          <w:iCs/>
          <w:noProof/>
        </w:rPr>
        <w:t>111</w:t>
      </w:r>
      <w:r w:rsidRPr="00951B41">
        <w:rPr>
          <w:noProof/>
        </w:rPr>
        <w:t>, 48–57.</w:t>
      </w:r>
    </w:p>
    <w:p w14:paraId="3FE6CA6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Graham, N. A. J., Wilson, S. K., Jennings, S., Polunin, N. V. C., Bijoux, J. P., &amp; Robinson, J. (2006). Dynamic fragility of oceanic coral reef ecosystems. </w:t>
      </w:r>
      <w:r w:rsidRPr="00951B41">
        <w:rPr>
          <w:i/>
          <w:iCs/>
          <w:noProof/>
        </w:rPr>
        <w:t>Proceedings of the National Academy of Sciences of the United States of America</w:t>
      </w:r>
      <w:r w:rsidRPr="00951B41">
        <w:rPr>
          <w:noProof/>
        </w:rPr>
        <w:t xml:space="preserve">, </w:t>
      </w:r>
      <w:r w:rsidRPr="00951B41">
        <w:rPr>
          <w:i/>
          <w:iCs/>
          <w:noProof/>
        </w:rPr>
        <w:t>103</w:t>
      </w:r>
      <w:r w:rsidRPr="00951B41">
        <w:rPr>
          <w:noProof/>
        </w:rPr>
        <w:t>(22), 8425–8429.</w:t>
      </w:r>
    </w:p>
    <w:p w14:paraId="13EFC52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Gratwicke, B., &amp; Speight, M. R. (2005). The relationship between fish species richness, abundance and habitat complexity in a range of shallow tropical marine habitats. </w:t>
      </w:r>
      <w:r w:rsidRPr="00951B41">
        <w:rPr>
          <w:i/>
          <w:iCs/>
          <w:noProof/>
        </w:rPr>
        <w:t>Journal of Fish Biology</w:t>
      </w:r>
      <w:r w:rsidRPr="00951B41">
        <w:rPr>
          <w:noProof/>
        </w:rPr>
        <w:t xml:space="preserve">, </w:t>
      </w:r>
      <w:r w:rsidRPr="00951B41">
        <w:rPr>
          <w:i/>
          <w:iCs/>
          <w:noProof/>
        </w:rPr>
        <w:t>66</w:t>
      </w:r>
      <w:r w:rsidRPr="00951B41">
        <w:rPr>
          <w:noProof/>
        </w:rPr>
        <w:t>, 650–667.</w:t>
      </w:r>
    </w:p>
    <w:p w14:paraId="706C67E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Hirst, A. J. (2008). Surrogate measures for assessing cryptic faunal biodiversity on macroalgal-dominated subtidal reefs. </w:t>
      </w:r>
      <w:r w:rsidRPr="00951B41">
        <w:rPr>
          <w:i/>
          <w:iCs/>
          <w:noProof/>
        </w:rPr>
        <w:t>Biological Conservation</w:t>
      </w:r>
      <w:r w:rsidRPr="00951B41">
        <w:rPr>
          <w:noProof/>
        </w:rPr>
        <w:t xml:space="preserve">, </w:t>
      </w:r>
      <w:r w:rsidRPr="00951B41">
        <w:rPr>
          <w:i/>
          <w:iCs/>
          <w:noProof/>
        </w:rPr>
        <w:t>141</w:t>
      </w:r>
      <w:r w:rsidRPr="00951B41">
        <w:rPr>
          <w:noProof/>
        </w:rPr>
        <w:t>, 211–220.</w:t>
      </w:r>
    </w:p>
    <w:p w14:paraId="09DADBDE"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Hughes, T. P. (1994). Catastrophes, phase shifts, and large-scale degradation of a Caribbean coral reef. </w:t>
      </w:r>
      <w:r w:rsidRPr="00951B41">
        <w:rPr>
          <w:i/>
          <w:iCs/>
          <w:noProof/>
        </w:rPr>
        <w:t>Science</w:t>
      </w:r>
      <w:r w:rsidRPr="00951B41">
        <w:rPr>
          <w:noProof/>
        </w:rPr>
        <w:t xml:space="preserve">, </w:t>
      </w:r>
      <w:r w:rsidRPr="00951B41">
        <w:rPr>
          <w:i/>
          <w:iCs/>
          <w:noProof/>
        </w:rPr>
        <w:t>265</w:t>
      </w:r>
      <w:r w:rsidRPr="00951B41">
        <w:rPr>
          <w:noProof/>
        </w:rPr>
        <w:t>(5178), 1547–1551.</w:t>
      </w:r>
    </w:p>
    <w:p w14:paraId="2C318A1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Hughes, T. P., Kerry, J. T., Álvarez-Noriega, M., Álvarez-Romero, J. G., Anderson, </w:t>
      </w:r>
      <w:r w:rsidRPr="00951B41">
        <w:rPr>
          <w:noProof/>
        </w:rPr>
        <w:lastRenderedPageBreak/>
        <w:t xml:space="preserve">K. D., Baird, A. H., … Wilson, S. K. (2017). Global warming and recurrent mass bleaching of corals. </w:t>
      </w:r>
      <w:r w:rsidRPr="00951B41">
        <w:rPr>
          <w:i/>
          <w:iCs/>
          <w:noProof/>
        </w:rPr>
        <w:t>Nature</w:t>
      </w:r>
      <w:r w:rsidRPr="00951B41">
        <w:rPr>
          <w:noProof/>
        </w:rPr>
        <w:t xml:space="preserve">, </w:t>
      </w:r>
      <w:r w:rsidRPr="00951B41">
        <w:rPr>
          <w:i/>
          <w:iCs/>
          <w:noProof/>
        </w:rPr>
        <w:t>543</w:t>
      </w:r>
      <w:r w:rsidRPr="00951B41">
        <w:rPr>
          <w:noProof/>
        </w:rPr>
        <w:t>, 373–377.</w:t>
      </w:r>
    </w:p>
    <w:p w14:paraId="038CA321"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Jennings, S., &amp; Polunin, N. V. C. (1996). Impacts of fishing on tropical reef ecosystems. </w:t>
      </w:r>
      <w:r w:rsidRPr="00951B41">
        <w:rPr>
          <w:i/>
          <w:iCs/>
          <w:noProof/>
        </w:rPr>
        <w:t>Ambio</w:t>
      </w:r>
      <w:r w:rsidRPr="00951B41">
        <w:rPr>
          <w:noProof/>
        </w:rPr>
        <w:t xml:space="preserve">, </w:t>
      </w:r>
      <w:r w:rsidRPr="00951B41">
        <w:rPr>
          <w:i/>
          <w:iCs/>
          <w:noProof/>
        </w:rPr>
        <w:t>25</w:t>
      </w:r>
      <w:r w:rsidRPr="00951B41">
        <w:rPr>
          <w:noProof/>
        </w:rPr>
        <w:t>(1), 44–49.</w:t>
      </w:r>
    </w:p>
    <w:p w14:paraId="455AD0A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Jones, G. P., Almany, G. R., Russ, G. R., Sale, P. F., Steneck, R. S., Van Oppen, M. J. H., &amp; Willis, B. L. (2009). Larval retention and connectivity among populations of corals and reef fishes: History, advances and challenges. </w:t>
      </w:r>
      <w:r w:rsidRPr="00951B41">
        <w:rPr>
          <w:i/>
          <w:iCs/>
          <w:noProof/>
        </w:rPr>
        <w:t>Coral Reefs</w:t>
      </w:r>
      <w:r w:rsidRPr="00951B41">
        <w:rPr>
          <w:noProof/>
        </w:rPr>
        <w:t xml:space="preserve">, </w:t>
      </w:r>
      <w:r w:rsidRPr="00951B41">
        <w:rPr>
          <w:i/>
          <w:iCs/>
          <w:noProof/>
        </w:rPr>
        <w:t>28</w:t>
      </w:r>
      <w:r w:rsidRPr="00951B41">
        <w:rPr>
          <w:noProof/>
        </w:rPr>
        <w:t>, 307–325.</w:t>
      </w:r>
    </w:p>
    <w:p w14:paraId="4802675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Kati, V., Devillers, P., Dufrêne, M., Legakis, A., Vokou, D., &amp; Lebrun, P. (2004). Testing the value of six taxonomic groups as biodiversity indicators at a local scale. </w:t>
      </w:r>
      <w:r w:rsidRPr="00951B41">
        <w:rPr>
          <w:i/>
          <w:iCs/>
          <w:noProof/>
        </w:rPr>
        <w:t>Conservation Biology</w:t>
      </w:r>
      <w:r w:rsidRPr="00951B41">
        <w:rPr>
          <w:noProof/>
        </w:rPr>
        <w:t xml:space="preserve">, </w:t>
      </w:r>
      <w:r w:rsidRPr="00951B41">
        <w:rPr>
          <w:i/>
          <w:iCs/>
          <w:noProof/>
        </w:rPr>
        <w:t>18</w:t>
      </w:r>
      <w:r w:rsidRPr="00951B41">
        <w:rPr>
          <w:noProof/>
        </w:rPr>
        <w:t>(3), 667–675.</w:t>
      </w:r>
    </w:p>
    <w:p w14:paraId="1F43269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Lam, T. Y., Fletcher, C., Ramage, B. S., Doll, H. M., Joann, C. L., Nur-Zati, A. M., … Potts, M. D. (2014). Using Habitat Characteristics to Predict Faunal Diversity in Tropical Production Forests. </w:t>
      </w:r>
      <w:r w:rsidRPr="00951B41">
        <w:rPr>
          <w:i/>
          <w:iCs/>
          <w:noProof/>
        </w:rPr>
        <w:t>Biotropica</w:t>
      </w:r>
      <w:r w:rsidRPr="00951B41">
        <w:rPr>
          <w:noProof/>
        </w:rPr>
        <w:t xml:space="preserve">, </w:t>
      </w:r>
      <w:r w:rsidRPr="00951B41">
        <w:rPr>
          <w:i/>
          <w:iCs/>
          <w:noProof/>
        </w:rPr>
        <w:t>46</w:t>
      </w:r>
      <w:r w:rsidRPr="00951B41">
        <w:rPr>
          <w:noProof/>
        </w:rPr>
        <w:t>(1), 50–57.</w:t>
      </w:r>
    </w:p>
    <w:p w14:paraId="6E2C01E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Lewandowski, A. S., Noss, R. F., &amp; Parsons, D. R. (2010). The effectiveness of surrogate taxa for the representation of biodiversity. </w:t>
      </w:r>
      <w:r w:rsidRPr="00951B41">
        <w:rPr>
          <w:i/>
          <w:iCs/>
          <w:noProof/>
        </w:rPr>
        <w:t>Conservation Biology</w:t>
      </w:r>
      <w:r w:rsidRPr="00951B41">
        <w:rPr>
          <w:noProof/>
        </w:rPr>
        <w:t xml:space="preserve">, </w:t>
      </w:r>
      <w:r w:rsidRPr="00951B41">
        <w:rPr>
          <w:i/>
          <w:iCs/>
          <w:noProof/>
        </w:rPr>
        <w:t>24</w:t>
      </w:r>
      <w:r w:rsidRPr="00951B41">
        <w:rPr>
          <w:noProof/>
        </w:rPr>
        <w:t>(5), 1367–1377.</w:t>
      </w:r>
    </w:p>
    <w:p w14:paraId="2951408D"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Loh, T.-L., McMurray, S. E., Henkel, T. P., Vicente, J., &amp; Pawlik, J. R. (2015). Indirect effects of overfishing on Caribbean reefs: Sponges overgrow reef-building corals. </w:t>
      </w:r>
      <w:r w:rsidRPr="00951B41">
        <w:rPr>
          <w:i/>
          <w:iCs/>
          <w:noProof/>
        </w:rPr>
        <w:t>PeerJ</w:t>
      </w:r>
      <w:r w:rsidRPr="00951B41">
        <w:rPr>
          <w:noProof/>
        </w:rPr>
        <w:t>.</w:t>
      </w:r>
    </w:p>
    <w:p w14:paraId="2D26280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Loh, T.-L., &amp; Pawlik, J. R. (2014). Chemical defenses and resource trade-offs structure sponge communities on Caribbean coral reefs. </w:t>
      </w:r>
      <w:r w:rsidRPr="00951B41">
        <w:rPr>
          <w:i/>
          <w:iCs/>
          <w:noProof/>
        </w:rPr>
        <w:t>Proceedings of the National Academy of Sciences of the United States of America</w:t>
      </w:r>
      <w:r w:rsidRPr="00951B41">
        <w:rPr>
          <w:noProof/>
        </w:rPr>
        <w:t xml:space="preserve">, </w:t>
      </w:r>
      <w:r w:rsidRPr="00951B41">
        <w:rPr>
          <w:i/>
          <w:iCs/>
          <w:noProof/>
        </w:rPr>
        <w:t>111</w:t>
      </w:r>
      <w:r w:rsidRPr="00951B41">
        <w:rPr>
          <w:noProof/>
        </w:rPr>
        <w:t>(11), 4151–</w:t>
      </w:r>
      <w:r w:rsidRPr="00951B41">
        <w:rPr>
          <w:noProof/>
        </w:rPr>
        <w:lastRenderedPageBreak/>
        <w:t>4156.</w:t>
      </w:r>
    </w:p>
    <w:p w14:paraId="2BDA875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Magierowski, R. H., &amp; Johnson, C. R. (2006). Robustness of surrogates of biodiversity in marine benthic communities. </w:t>
      </w:r>
      <w:r w:rsidRPr="00951B41">
        <w:rPr>
          <w:i/>
          <w:iCs/>
          <w:noProof/>
        </w:rPr>
        <w:t>Ecological Applications</w:t>
      </w:r>
      <w:r w:rsidRPr="00951B41">
        <w:rPr>
          <w:noProof/>
        </w:rPr>
        <w:t xml:space="preserve">, </w:t>
      </w:r>
      <w:r w:rsidRPr="00951B41">
        <w:rPr>
          <w:i/>
          <w:iCs/>
          <w:noProof/>
        </w:rPr>
        <w:t>16</w:t>
      </w:r>
      <w:r w:rsidRPr="00951B41">
        <w:rPr>
          <w:noProof/>
        </w:rPr>
        <w:t>(6), 2264–2275.</w:t>
      </w:r>
    </w:p>
    <w:p w14:paraId="7986AC3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Margules, C. R., Pressey, R. L., &amp; Williams, P. H. (2002). Representing biodiversity: Data and procedures for identifying priority areas for conservation. </w:t>
      </w:r>
      <w:r w:rsidRPr="00951B41">
        <w:rPr>
          <w:i/>
          <w:iCs/>
          <w:noProof/>
        </w:rPr>
        <w:t>Journal of Biosciences</w:t>
      </w:r>
      <w:r w:rsidRPr="00951B41">
        <w:rPr>
          <w:noProof/>
        </w:rPr>
        <w:t xml:space="preserve">, </w:t>
      </w:r>
      <w:r w:rsidRPr="00951B41">
        <w:rPr>
          <w:i/>
          <w:iCs/>
          <w:noProof/>
        </w:rPr>
        <w:t>27</w:t>
      </w:r>
      <w:r w:rsidRPr="00951B41">
        <w:rPr>
          <w:noProof/>
        </w:rPr>
        <w:t>(4), 309–326.</w:t>
      </w:r>
    </w:p>
    <w:p w14:paraId="3E894F69" w14:textId="77777777" w:rsidR="00951B41" w:rsidRPr="00951B41" w:rsidRDefault="00951B41" w:rsidP="00951B41">
      <w:pPr>
        <w:widowControl w:val="0"/>
        <w:autoSpaceDE w:val="0"/>
        <w:autoSpaceDN w:val="0"/>
        <w:adjustRightInd w:val="0"/>
        <w:ind w:left="480" w:hanging="480"/>
        <w:rPr>
          <w:noProof/>
        </w:rPr>
      </w:pPr>
      <w:r w:rsidRPr="00951B41">
        <w:rPr>
          <w:noProof/>
        </w:rPr>
        <w:t>Mazerolle, M. J. (2019). AICcmodavg: Model selection and multimodel inference based on (Q)AIC(c).</w:t>
      </w:r>
    </w:p>
    <w:p w14:paraId="34B8470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McCormick, M. I. (1994). Comparison of field methods for measuring surface topography and their associations with a tropical reef fish assemblage. </w:t>
      </w:r>
      <w:r w:rsidRPr="00951B41">
        <w:rPr>
          <w:i/>
          <w:iCs/>
          <w:noProof/>
        </w:rPr>
        <w:t>Marine Ecology Progress Series</w:t>
      </w:r>
      <w:r w:rsidRPr="00951B41">
        <w:rPr>
          <w:noProof/>
        </w:rPr>
        <w:t xml:space="preserve">, </w:t>
      </w:r>
      <w:r w:rsidRPr="00951B41">
        <w:rPr>
          <w:i/>
          <w:iCs/>
          <w:noProof/>
        </w:rPr>
        <w:t>112</w:t>
      </w:r>
      <w:r w:rsidRPr="00951B41">
        <w:rPr>
          <w:noProof/>
        </w:rPr>
        <w:t>, 87–96.</w:t>
      </w:r>
    </w:p>
    <w:p w14:paraId="1C8A0095"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Mellin, C., Delean, S., Caley, J., Edgar, G., Meekan, M., Pitcher, R., … Bradshaw, C. (2011). Effectiveness of biological surrogates for predicting patterns of marine biodiversity: A global meta-analysis. </w:t>
      </w:r>
      <w:r w:rsidRPr="00951B41">
        <w:rPr>
          <w:i/>
          <w:iCs/>
          <w:noProof/>
        </w:rPr>
        <w:t>PLoS ONE</w:t>
      </w:r>
      <w:r w:rsidRPr="00951B41">
        <w:rPr>
          <w:noProof/>
        </w:rPr>
        <w:t xml:space="preserve">, </w:t>
      </w:r>
      <w:r w:rsidRPr="00951B41">
        <w:rPr>
          <w:i/>
          <w:iCs/>
          <w:noProof/>
        </w:rPr>
        <w:t>6</w:t>
      </w:r>
      <w:r w:rsidRPr="00951B41">
        <w:rPr>
          <w:noProof/>
        </w:rPr>
        <w:t>(6).</w:t>
      </w:r>
    </w:p>
    <w:p w14:paraId="7545259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Moreno, C. E., Rojas, G. S., Pineda, E., &amp; Escobar, F. (2007). Shortcuts for biodiversity evaluation: A review of terminology and recommendations for the use of target groups, bioindicators and surrogates. </w:t>
      </w:r>
      <w:r w:rsidRPr="00951B41">
        <w:rPr>
          <w:i/>
          <w:iCs/>
          <w:noProof/>
        </w:rPr>
        <w:t>International Journal of Environment and Health</w:t>
      </w:r>
      <w:r w:rsidRPr="00951B41">
        <w:rPr>
          <w:noProof/>
        </w:rPr>
        <w:t xml:space="preserve">, </w:t>
      </w:r>
      <w:r w:rsidRPr="00951B41">
        <w:rPr>
          <w:i/>
          <w:iCs/>
          <w:noProof/>
        </w:rPr>
        <w:t>1</w:t>
      </w:r>
      <w:r w:rsidRPr="00951B41">
        <w:rPr>
          <w:noProof/>
        </w:rPr>
        <w:t>(1), 71–86.</w:t>
      </w:r>
    </w:p>
    <w:p w14:paraId="78BF633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Mouillot, D., Villéger, S., Parravicini, V., Kulbicki, M., Arias-González, J. E., Bender, M., … Bellwood, D. R. (2014). Functional over-redundancy and high functional vulnerability in global fish faunas on tropical reefs. </w:t>
      </w:r>
      <w:r w:rsidRPr="00951B41">
        <w:rPr>
          <w:i/>
          <w:iCs/>
          <w:noProof/>
        </w:rPr>
        <w:t>Proceedings of the National Academy of Sciences of the United States of America</w:t>
      </w:r>
      <w:r w:rsidRPr="00951B41">
        <w:rPr>
          <w:noProof/>
        </w:rPr>
        <w:t xml:space="preserve">, </w:t>
      </w:r>
      <w:r w:rsidRPr="00951B41">
        <w:rPr>
          <w:i/>
          <w:iCs/>
          <w:noProof/>
        </w:rPr>
        <w:t>111</w:t>
      </w:r>
      <w:r w:rsidRPr="00951B41">
        <w:rPr>
          <w:noProof/>
        </w:rPr>
        <w:t>(38), 13757–13762.</w:t>
      </w:r>
    </w:p>
    <w:p w14:paraId="614F68D6"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Naeem, S., Thompson, L. J., Lawler, S. P., Lawton, J. H., &amp; Woodfin, R. M. (1994). Declining biodiversity can alter the performance of ecosystems. </w:t>
      </w:r>
      <w:r w:rsidRPr="00951B41">
        <w:rPr>
          <w:i/>
          <w:iCs/>
          <w:noProof/>
        </w:rPr>
        <w:t>Nature</w:t>
      </w:r>
      <w:r w:rsidRPr="00951B41">
        <w:rPr>
          <w:noProof/>
        </w:rPr>
        <w:t xml:space="preserve">, </w:t>
      </w:r>
      <w:r w:rsidRPr="00951B41">
        <w:rPr>
          <w:i/>
          <w:iCs/>
          <w:noProof/>
        </w:rPr>
        <w:t>368</w:t>
      </w:r>
      <w:r w:rsidRPr="00951B41">
        <w:rPr>
          <w:noProof/>
        </w:rPr>
        <w:t>(6473), 734–737.</w:t>
      </w:r>
    </w:p>
    <w:p w14:paraId="3E75CAC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Newman, S. P., Meesters, E. H., Dryden, C. S., Williams, S. M., Sanchez, C., Mumby, P. J., &amp; Polunin, N. V. C. (2015). Reef flattening effects on total richness and species responses in the Caribbean. </w:t>
      </w:r>
      <w:r w:rsidRPr="00951B41">
        <w:rPr>
          <w:i/>
          <w:iCs/>
          <w:noProof/>
        </w:rPr>
        <w:t>Journal of Animal Ecology</w:t>
      </w:r>
      <w:r w:rsidRPr="00951B41">
        <w:rPr>
          <w:noProof/>
        </w:rPr>
        <w:t xml:space="preserve">, </w:t>
      </w:r>
      <w:r w:rsidRPr="00951B41">
        <w:rPr>
          <w:i/>
          <w:iCs/>
          <w:noProof/>
        </w:rPr>
        <w:t>84</w:t>
      </w:r>
      <w:r w:rsidRPr="00951B41">
        <w:rPr>
          <w:noProof/>
        </w:rPr>
        <w:t>, 1678–1689.</w:t>
      </w:r>
    </w:p>
    <w:p w14:paraId="47F244B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Noss, R. F. (1990). Indicators for monitoring biodiversity: A hierarchical approach. </w:t>
      </w:r>
      <w:r w:rsidRPr="00951B41">
        <w:rPr>
          <w:i/>
          <w:iCs/>
          <w:noProof/>
        </w:rPr>
        <w:t>Conservation Biology</w:t>
      </w:r>
      <w:r w:rsidRPr="00951B41">
        <w:rPr>
          <w:noProof/>
        </w:rPr>
        <w:t xml:space="preserve">, </w:t>
      </w:r>
      <w:r w:rsidRPr="00951B41">
        <w:rPr>
          <w:i/>
          <w:iCs/>
          <w:noProof/>
        </w:rPr>
        <w:t>4</w:t>
      </w:r>
      <w:r w:rsidRPr="00951B41">
        <w:rPr>
          <w:noProof/>
        </w:rPr>
        <w:t>(4), 355–364.</w:t>
      </w:r>
    </w:p>
    <w:p w14:paraId="3442C7F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Padoa-Schioppa, E., Baietto, M., Massa, R., &amp; Bottoni, L. (2006). Bird communities as bioindicators: The focal species concept in agricultural landscapes. </w:t>
      </w:r>
      <w:r w:rsidRPr="00951B41">
        <w:rPr>
          <w:i/>
          <w:iCs/>
          <w:noProof/>
        </w:rPr>
        <w:t>Ecological Indicators</w:t>
      </w:r>
      <w:r w:rsidRPr="00951B41">
        <w:rPr>
          <w:noProof/>
        </w:rPr>
        <w:t xml:space="preserve">, </w:t>
      </w:r>
      <w:r w:rsidRPr="00951B41">
        <w:rPr>
          <w:i/>
          <w:iCs/>
          <w:noProof/>
        </w:rPr>
        <w:t>6</w:t>
      </w:r>
      <w:r w:rsidRPr="00951B41">
        <w:rPr>
          <w:noProof/>
        </w:rPr>
        <w:t>, 83–93.</w:t>
      </w:r>
    </w:p>
    <w:p w14:paraId="00FE445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Pawlik, J. R., Steindler, L., Henkel, T. P., Beer, S., &amp; Ilan, M. (2007). Chemical warfare on coral reefs: Sponge metabolites differentially affect coral symbiosis in situ. </w:t>
      </w:r>
      <w:r w:rsidRPr="00951B41">
        <w:rPr>
          <w:i/>
          <w:iCs/>
          <w:noProof/>
        </w:rPr>
        <w:t>Limnology and Oceanography</w:t>
      </w:r>
      <w:r w:rsidRPr="00951B41">
        <w:rPr>
          <w:noProof/>
        </w:rPr>
        <w:t xml:space="preserve">, </w:t>
      </w:r>
      <w:r w:rsidRPr="00951B41">
        <w:rPr>
          <w:i/>
          <w:iCs/>
          <w:noProof/>
        </w:rPr>
        <w:t>52</w:t>
      </w:r>
      <w:r w:rsidRPr="00951B41">
        <w:rPr>
          <w:noProof/>
        </w:rPr>
        <w:t>(2), 907–911.</w:t>
      </w:r>
    </w:p>
    <w:p w14:paraId="3591AABB"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Powell, A., Smith, D. J., Hepburn, L. J., Jones, T., Berman, J., Jompa, J., &amp; Bell, J. J. (2014). Reduced Diversity and High Sponge Abundance on a Sedimented Indo-Pacific Reef System: Implications for Future Changes in Environmental Quality. </w:t>
      </w:r>
      <w:r w:rsidRPr="00951B41">
        <w:rPr>
          <w:i/>
          <w:iCs/>
          <w:noProof/>
        </w:rPr>
        <w:t>Plos One</w:t>
      </w:r>
      <w:r w:rsidRPr="00951B41">
        <w:rPr>
          <w:noProof/>
        </w:rPr>
        <w:t>.</w:t>
      </w:r>
    </w:p>
    <w:p w14:paraId="304FA6F2"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Pratchett, M. S., Hoey, A. S., Wilson, S. K., Messmer, V., &amp; Graham, N. A. J. (2011). Changes in biodiversity and functioning of reef fish assemblages following coral bleaching and coral loss. </w:t>
      </w:r>
      <w:r w:rsidRPr="00951B41">
        <w:rPr>
          <w:i/>
          <w:iCs/>
          <w:noProof/>
        </w:rPr>
        <w:t>Diversity</w:t>
      </w:r>
      <w:r w:rsidRPr="00951B41">
        <w:rPr>
          <w:noProof/>
        </w:rPr>
        <w:t xml:space="preserve">, </w:t>
      </w:r>
      <w:r w:rsidRPr="00951B41">
        <w:rPr>
          <w:i/>
          <w:iCs/>
          <w:noProof/>
        </w:rPr>
        <w:t>3</w:t>
      </w:r>
      <w:r w:rsidRPr="00951B41">
        <w:rPr>
          <w:noProof/>
        </w:rPr>
        <w:t>, 424–452.</w:t>
      </w:r>
    </w:p>
    <w:p w14:paraId="7AC45D24" w14:textId="77777777" w:rsidR="00951B41" w:rsidRPr="00951B41" w:rsidRDefault="00951B41" w:rsidP="00951B41">
      <w:pPr>
        <w:widowControl w:val="0"/>
        <w:autoSpaceDE w:val="0"/>
        <w:autoSpaceDN w:val="0"/>
        <w:adjustRightInd w:val="0"/>
        <w:ind w:left="480" w:hanging="480"/>
        <w:rPr>
          <w:noProof/>
        </w:rPr>
      </w:pPr>
      <w:r w:rsidRPr="00951B41">
        <w:rPr>
          <w:noProof/>
        </w:rPr>
        <w:t>R Core Team. (2019). R: A language and environment for statistical computing. Vienna, Austria: R Foundation for Statistical Computing.</w:t>
      </w:r>
    </w:p>
    <w:p w14:paraId="5A361601"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Rahbek, C., &amp; Graves, G. R. (2001). Multiscale assessment of patterns of avian species richness. </w:t>
      </w:r>
      <w:r w:rsidRPr="00951B41">
        <w:rPr>
          <w:i/>
          <w:iCs/>
          <w:noProof/>
        </w:rPr>
        <w:t>Proceedings of the National Academy of Sciences of the United States of America</w:t>
      </w:r>
      <w:r w:rsidRPr="00951B41">
        <w:rPr>
          <w:noProof/>
        </w:rPr>
        <w:t xml:space="preserve">, </w:t>
      </w:r>
      <w:r w:rsidRPr="00951B41">
        <w:rPr>
          <w:i/>
          <w:iCs/>
          <w:noProof/>
        </w:rPr>
        <w:t>98</w:t>
      </w:r>
      <w:r w:rsidRPr="00951B41">
        <w:rPr>
          <w:noProof/>
        </w:rPr>
        <w:t>(8), 4534–4539.</w:t>
      </w:r>
    </w:p>
    <w:p w14:paraId="67F6FBCD"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Robertson, D. R. (1992). Patterns of lunar settlement and early recruitment in Caribbean reef fishes at Panamá. </w:t>
      </w:r>
      <w:r w:rsidRPr="00951B41">
        <w:rPr>
          <w:i/>
          <w:iCs/>
          <w:noProof/>
        </w:rPr>
        <w:t>Marine Biology</w:t>
      </w:r>
      <w:r w:rsidRPr="00951B41">
        <w:rPr>
          <w:noProof/>
        </w:rPr>
        <w:t xml:space="preserve">, </w:t>
      </w:r>
      <w:r w:rsidRPr="00951B41">
        <w:rPr>
          <w:i/>
          <w:iCs/>
          <w:noProof/>
        </w:rPr>
        <w:t>114</w:t>
      </w:r>
      <w:r w:rsidRPr="00951B41">
        <w:rPr>
          <w:noProof/>
        </w:rPr>
        <w:t>, 527–537.</w:t>
      </w:r>
    </w:p>
    <w:p w14:paraId="0926E6B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Rubal, M., Veiga, P., Vieira, R., &amp; Sousa-Pinto, I. (2011). Seasonal patterns of tidepool macroalgal assemblages in the North of Portugal. Consistence between species and functional group approaches. </w:t>
      </w:r>
      <w:r w:rsidRPr="00951B41">
        <w:rPr>
          <w:i/>
          <w:iCs/>
          <w:noProof/>
        </w:rPr>
        <w:t>Journal of Sea Research</w:t>
      </w:r>
      <w:r w:rsidRPr="00951B41">
        <w:rPr>
          <w:noProof/>
        </w:rPr>
        <w:t xml:space="preserve">, </w:t>
      </w:r>
      <w:r w:rsidRPr="00951B41">
        <w:rPr>
          <w:i/>
          <w:iCs/>
          <w:noProof/>
        </w:rPr>
        <w:t>66</w:t>
      </w:r>
      <w:r w:rsidRPr="00951B41">
        <w:rPr>
          <w:noProof/>
        </w:rPr>
        <w:t>, 187–194.</w:t>
      </w:r>
    </w:p>
    <w:p w14:paraId="346D4B3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Sebek, P., Barnouin, T., Brin, A., Brustel, H., Dufrêne, M., Gosselin, F., … Bouget, C. (2012). A test for assessment of saproxylic beetle biodiversity using subsets of “monitoring species.” </w:t>
      </w:r>
      <w:r w:rsidRPr="00951B41">
        <w:rPr>
          <w:i/>
          <w:iCs/>
          <w:noProof/>
        </w:rPr>
        <w:t>Ecological Indicators</w:t>
      </w:r>
      <w:r w:rsidRPr="00951B41">
        <w:rPr>
          <w:noProof/>
        </w:rPr>
        <w:t xml:space="preserve">, </w:t>
      </w:r>
      <w:r w:rsidRPr="00951B41">
        <w:rPr>
          <w:i/>
          <w:iCs/>
          <w:noProof/>
        </w:rPr>
        <w:t>20</w:t>
      </w:r>
      <w:r w:rsidRPr="00951B41">
        <w:rPr>
          <w:noProof/>
        </w:rPr>
        <w:t>, 304–315.</w:t>
      </w:r>
    </w:p>
    <w:p w14:paraId="5FEACC2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Smale, D. A. (2010). Monitoring marine macroalgae: The influence of spatial scale on the usefulness of biodiversity surrogates. </w:t>
      </w:r>
      <w:r w:rsidRPr="00951B41">
        <w:rPr>
          <w:i/>
          <w:iCs/>
          <w:noProof/>
        </w:rPr>
        <w:t>Diversity and Distributions</w:t>
      </w:r>
      <w:r w:rsidRPr="00951B41">
        <w:rPr>
          <w:noProof/>
        </w:rPr>
        <w:t xml:space="preserve">, </w:t>
      </w:r>
      <w:r w:rsidRPr="00951B41">
        <w:rPr>
          <w:i/>
          <w:iCs/>
          <w:noProof/>
        </w:rPr>
        <w:t>16</w:t>
      </w:r>
      <w:r w:rsidRPr="00951B41">
        <w:rPr>
          <w:noProof/>
        </w:rPr>
        <w:t>, 985–995.</w:t>
      </w:r>
    </w:p>
    <w:p w14:paraId="4DA5D75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Staudinger, M. D., Carter, S. L., Cross, M. S., Dubois, N. S., Duffy, J. E., Enquist, C., … Turner, W. (2013). Biodiversity in a changing climate: A synthesis of current and projected trends in the US. </w:t>
      </w:r>
      <w:r w:rsidRPr="00951B41">
        <w:rPr>
          <w:i/>
          <w:iCs/>
          <w:noProof/>
        </w:rPr>
        <w:t>Frontiers in Ecology and the Environment</w:t>
      </w:r>
      <w:r w:rsidRPr="00951B41">
        <w:rPr>
          <w:noProof/>
        </w:rPr>
        <w:t xml:space="preserve">, </w:t>
      </w:r>
      <w:r w:rsidRPr="00951B41">
        <w:rPr>
          <w:i/>
          <w:iCs/>
          <w:noProof/>
        </w:rPr>
        <w:t>11</w:t>
      </w:r>
      <w:r w:rsidRPr="00951B41">
        <w:rPr>
          <w:noProof/>
        </w:rPr>
        <w:t>(9), 465–473.</w:t>
      </w:r>
    </w:p>
    <w:p w14:paraId="6E431E2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Stella, J. S., Pratchett, M. S., Hutchings, P. A., &amp; Jones, G. P. (2011). Coral-associated invertebrates: Diversity, ecological importance and vulnerability to disturbance. </w:t>
      </w:r>
      <w:r w:rsidRPr="00951B41">
        <w:rPr>
          <w:i/>
          <w:iCs/>
          <w:noProof/>
        </w:rPr>
        <w:t>Oceanography and Marine Biology: An Annual Review</w:t>
      </w:r>
      <w:r w:rsidRPr="00951B41">
        <w:rPr>
          <w:noProof/>
        </w:rPr>
        <w:t xml:space="preserve">, </w:t>
      </w:r>
      <w:r w:rsidRPr="00951B41">
        <w:rPr>
          <w:i/>
          <w:iCs/>
          <w:noProof/>
        </w:rPr>
        <w:t>49</w:t>
      </w:r>
      <w:r w:rsidRPr="00951B41">
        <w:rPr>
          <w:noProof/>
        </w:rPr>
        <w:t>, 43–104.</w:t>
      </w:r>
    </w:p>
    <w:p w14:paraId="1FE81662"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Stork, N. E. (2010). Re-assessing current extinction rates. </w:t>
      </w:r>
      <w:r w:rsidRPr="00951B41">
        <w:rPr>
          <w:i/>
          <w:iCs/>
          <w:noProof/>
        </w:rPr>
        <w:t>Biodiversity and Conservation</w:t>
      </w:r>
      <w:r w:rsidRPr="00951B41">
        <w:rPr>
          <w:noProof/>
        </w:rPr>
        <w:t xml:space="preserve">, </w:t>
      </w:r>
      <w:r w:rsidRPr="00951B41">
        <w:rPr>
          <w:i/>
          <w:iCs/>
          <w:noProof/>
        </w:rPr>
        <w:t>19</w:t>
      </w:r>
      <w:r w:rsidRPr="00951B41">
        <w:rPr>
          <w:noProof/>
        </w:rPr>
        <w:t>, 357–371.</w:t>
      </w:r>
    </w:p>
    <w:p w14:paraId="25AF7636"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Thompson, A. A., &amp; Mapstone, B. D. (1997). Observer effects and training in underwater visual surveys of reef fishes. </w:t>
      </w:r>
      <w:r w:rsidRPr="00951B41">
        <w:rPr>
          <w:i/>
          <w:iCs/>
          <w:noProof/>
        </w:rPr>
        <w:t>Marine Ecology Progress Series</w:t>
      </w:r>
      <w:r w:rsidRPr="00951B41">
        <w:rPr>
          <w:noProof/>
        </w:rPr>
        <w:t xml:space="preserve">, </w:t>
      </w:r>
      <w:r w:rsidRPr="00951B41">
        <w:rPr>
          <w:i/>
          <w:iCs/>
          <w:noProof/>
        </w:rPr>
        <w:t>154</w:t>
      </w:r>
      <w:r w:rsidRPr="00951B41">
        <w:rPr>
          <w:noProof/>
        </w:rPr>
        <w:t>, 53–63.</w:t>
      </w:r>
    </w:p>
    <w:p w14:paraId="5756A977"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Venables, W. N., &amp; Ripley, B. D. (2002). </w:t>
      </w:r>
      <w:r w:rsidRPr="00951B41">
        <w:rPr>
          <w:i/>
          <w:iCs/>
          <w:noProof/>
        </w:rPr>
        <w:t>Modern applied statistics with S</w:t>
      </w:r>
      <w:r w:rsidRPr="00951B41">
        <w:rPr>
          <w:noProof/>
        </w:rPr>
        <w:t xml:space="preserve"> (Fourth). New York, New York: Springer.</w:t>
      </w:r>
    </w:p>
    <w:p w14:paraId="32B02EB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Ward, D. F., &amp; Stanley, M. C. (2004). The value of RTUs and parataxonomy versus taxonomic species. </w:t>
      </w:r>
      <w:r w:rsidRPr="00951B41">
        <w:rPr>
          <w:i/>
          <w:iCs/>
          <w:noProof/>
        </w:rPr>
        <w:t>New Zealand Entomologist</w:t>
      </w:r>
      <w:r w:rsidRPr="00951B41">
        <w:rPr>
          <w:noProof/>
        </w:rPr>
        <w:t xml:space="preserve">, </w:t>
      </w:r>
      <w:r w:rsidRPr="00951B41">
        <w:rPr>
          <w:i/>
          <w:iCs/>
          <w:noProof/>
        </w:rPr>
        <w:t>27</w:t>
      </w:r>
      <w:r w:rsidRPr="00951B41">
        <w:rPr>
          <w:noProof/>
        </w:rPr>
        <w:t>, 3–9.</w:t>
      </w:r>
    </w:p>
    <w:p w14:paraId="2BFE1A2C"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Ward, T. J., Vanderklift, M. A., Nicholls, A. O., &amp; Kenchington, R. A. (1999). Selecting marine reserves using habitats and species assemblages as surrogates for biological diversity. </w:t>
      </w:r>
      <w:r w:rsidRPr="00951B41">
        <w:rPr>
          <w:i/>
          <w:iCs/>
          <w:noProof/>
        </w:rPr>
        <w:t>Ecological Applications</w:t>
      </w:r>
      <w:r w:rsidRPr="00951B41">
        <w:rPr>
          <w:noProof/>
        </w:rPr>
        <w:t xml:space="preserve">, </w:t>
      </w:r>
      <w:r w:rsidRPr="00951B41">
        <w:rPr>
          <w:i/>
          <w:iCs/>
          <w:noProof/>
        </w:rPr>
        <w:t>9</w:t>
      </w:r>
      <w:r w:rsidRPr="00951B41">
        <w:rPr>
          <w:noProof/>
        </w:rPr>
        <w:t>(2), 691–698.</w:t>
      </w:r>
    </w:p>
    <w:p w14:paraId="4E3EDA15"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Willis, T. J. (2001). Visual census methods underestimate density and diversity of cryptic reef fishes. </w:t>
      </w:r>
      <w:r w:rsidRPr="00951B41">
        <w:rPr>
          <w:i/>
          <w:iCs/>
          <w:noProof/>
        </w:rPr>
        <w:t>Journal of Fish Biology</w:t>
      </w:r>
      <w:r w:rsidRPr="00951B41">
        <w:rPr>
          <w:noProof/>
        </w:rPr>
        <w:t xml:space="preserve">, </w:t>
      </w:r>
      <w:r w:rsidRPr="00951B41">
        <w:rPr>
          <w:i/>
          <w:iCs/>
          <w:noProof/>
        </w:rPr>
        <w:t>59</w:t>
      </w:r>
      <w:r w:rsidRPr="00951B41">
        <w:rPr>
          <w:noProof/>
        </w:rPr>
        <w:t>, 1408–1411.</w:t>
      </w:r>
    </w:p>
    <w:p w14:paraId="5C41382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Wilson, S. K., Graham, N. A. J., Pratchett, M. S., Jones, G. P., &amp; Polunin, N. V. C. (2006). Multiple disturbances and the global degradation of coral reefs: Are reef fishes at risk or resilient? </w:t>
      </w:r>
      <w:r w:rsidRPr="00951B41">
        <w:rPr>
          <w:i/>
          <w:iCs/>
          <w:noProof/>
        </w:rPr>
        <w:t>Global Change Biology</w:t>
      </w:r>
      <w:r w:rsidRPr="00951B41">
        <w:rPr>
          <w:noProof/>
        </w:rPr>
        <w:t xml:space="preserve">, </w:t>
      </w:r>
      <w:r w:rsidRPr="00951B41">
        <w:rPr>
          <w:i/>
          <w:iCs/>
          <w:noProof/>
        </w:rPr>
        <w:t>12</w:t>
      </w:r>
      <w:r w:rsidRPr="00951B41">
        <w:rPr>
          <w:noProof/>
        </w:rPr>
        <w:t>, 2220–2234.</w:t>
      </w:r>
    </w:p>
    <w:p w14:paraId="4D136EC1"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Wulff, J. L. (2006). Rapid diversity and abundance decline in a Caribbean coral reef sponge community. </w:t>
      </w:r>
      <w:r w:rsidRPr="00951B41">
        <w:rPr>
          <w:i/>
          <w:iCs/>
          <w:noProof/>
        </w:rPr>
        <w:t>Biological Conservation</w:t>
      </w:r>
      <w:r w:rsidRPr="00951B41">
        <w:rPr>
          <w:noProof/>
        </w:rPr>
        <w:t xml:space="preserve">, </w:t>
      </w:r>
      <w:r w:rsidRPr="00951B41">
        <w:rPr>
          <w:i/>
          <w:iCs/>
          <w:noProof/>
        </w:rPr>
        <w:t>127</w:t>
      </w:r>
      <w:r w:rsidRPr="00951B41">
        <w:rPr>
          <w:noProof/>
        </w:rPr>
        <w:t>, 167–176.</w:t>
      </w:r>
    </w:p>
    <w:p w14:paraId="3606BC51" w14:textId="53BD264D" w:rsidR="00A679EA" w:rsidRDefault="00BB1205" w:rsidP="00951B41">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264" w:name="_Toc25154328"/>
      <w:r>
        <w:lastRenderedPageBreak/>
        <w:t>Tables</w:t>
      </w:r>
    </w:p>
    <w:p w14:paraId="4A788C25" w14:textId="77777777" w:rsidR="00401C56" w:rsidRDefault="00401C56" w:rsidP="00401C56">
      <w:pPr>
        <w:pStyle w:val="Tableheading"/>
      </w:pPr>
      <w:r>
        <w:t xml:space="preserve">Table 1. AICc table of models with coral richness as the response variable (target) and the candidate surrogates as predictors.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r w:rsidRPr="00160482">
              <w:rPr>
                <w:color w:val="000000"/>
              </w:rPr>
              <w:t>coralcover</w:t>
            </w:r>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r w:rsidRPr="00160482">
              <w:rPr>
                <w:color w:val="000000"/>
              </w:rPr>
              <w:t>spongecover</w:t>
            </w:r>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Table 2. AICc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r w:rsidRPr="00160482">
              <w:rPr>
                <w:color w:val="000000"/>
              </w:rPr>
              <w:t>coralcover</w:t>
            </w:r>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r w:rsidRPr="00160482">
              <w:rPr>
                <w:color w:val="000000"/>
              </w:rPr>
              <w:t>spongecover</w:t>
            </w:r>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Table 3. AICc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r w:rsidRPr="00160482">
              <w:rPr>
                <w:color w:val="000000"/>
              </w:rPr>
              <w:t>coralcover</w:t>
            </w:r>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r w:rsidRPr="00160482">
              <w:rPr>
                <w:color w:val="000000"/>
              </w:rPr>
              <w:t>spongecover</w:t>
            </w:r>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7777777" w:rsidR="00401C56" w:rsidRDefault="00401C56" w:rsidP="00401C56">
      <w:pPr>
        <w:pStyle w:val="Tableheading"/>
      </w:pPr>
      <w:r>
        <w:lastRenderedPageBreak/>
        <w:t>Table 4. AICc table of models with combined richness, as the sum of coral, fish, and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r w:rsidRPr="00160482">
              <w:rPr>
                <w:color w:val="000000"/>
              </w:rPr>
              <w:t>coralcover</w:t>
            </w:r>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r w:rsidRPr="00160482">
              <w:rPr>
                <w:color w:val="000000"/>
              </w:rPr>
              <w:t>spongecover</w:t>
            </w:r>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77777777" w:rsidR="00401C56" w:rsidRDefault="00401C56" w:rsidP="00401C56">
      <w:pPr>
        <w:pStyle w:val="Tableheading"/>
      </w:pPr>
      <w:r>
        <w:lastRenderedPageBreak/>
        <w:t>Table 5. AICc table of models with coral richness as the response variable (target) and percent coral cover as the top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r w:rsidRPr="00160482">
              <w:rPr>
                <w:color w:val="000000"/>
              </w:rPr>
              <w:t>coralcover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r w:rsidRPr="00160482">
              <w:rPr>
                <w:color w:val="000000"/>
              </w:rPr>
              <w:t>coralcover + year + year*coralcover</w:t>
            </w:r>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r w:rsidRPr="00160482">
              <w:rPr>
                <w:color w:val="000000"/>
              </w:rPr>
              <w:t>coralcover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r w:rsidRPr="00160482">
              <w:rPr>
                <w:color w:val="000000"/>
              </w:rPr>
              <w:t>coralcover</w:t>
            </w:r>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r w:rsidRPr="00160482">
              <w:rPr>
                <w:color w:val="000000"/>
              </w:rPr>
              <w:t>coralcover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r w:rsidRPr="00160482">
              <w:rPr>
                <w:color w:val="000000"/>
              </w:rPr>
              <w:t>coralcover + site + site*coralcover</w:t>
            </w:r>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7777777" w:rsidR="00401C56" w:rsidRDefault="00401C56" w:rsidP="00401C56">
      <w:pPr>
        <w:pStyle w:val="Tableheading"/>
      </w:pPr>
      <w:r>
        <w:lastRenderedPageBreak/>
        <w:t xml:space="preserve">Table 6. AICc table of models with sponge richness as the response variable (target) and percent coral cover as the top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r w:rsidRPr="00160482">
              <w:rPr>
                <w:color w:val="000000"/>
              </w:rPr>
              <w:t>coralcover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r w:rsidRPr="00160482">
              <w:rPr>
                <w:color w:val="000000"/>
              </w:rPr>
              <w:t>coralcover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r w:rsidRPr="00160482">
              <w:rPr>
                <w:color w:val="000000"/>
              </w:rPr>
              <w:t>coralcover + site + site*coralcover</w:t>
            </w:r>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r w:rsidRPr="00160482">
              <w:rPr>
                <w:color w:val="000000"/>
              </w:rPr>
              <w:t>coralcover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r w:rsidRPr="00160482">
              <w:rPr>
                <w:color w:val="000000"/>
              </w:rPr>
              <w:t>coralcover + year + year*coralcover</w:t>
            </w:r>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r w:rsidRPr="00160482">
              <w:rPr>
                <w:color w:val="000000"/>
              </w:rPr>
              <w:t>coralcover</w:t>
            </w:r>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77777777" w:rsidR="00401C56" w:rsidRDefault="00401C56" w:rsidP="00401C56">
      <w:pPr>
        <w:pStyle w:val="Tableheading"/>
      </w:pPr>
      <w:r>
        <w:lastRenderedPageBreak/>
        <w:t>Table 7. AICc table of models with fish richness as the response variable (target) and rugosity (in cm) as the top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77777777" w:rsidR="00401C56" w:rsidRDefault="00401C56" w:rsidP="00401C56">
      <w:pPr>
        <w:pStyle w:val="Tableheading"/>
      </w:pPr>
      <w:r>
        <w:lastRenderedPageBreak/>
        <w:t>Table 8. AICc table of models with combined richness, as the sum of coral, fish, and sponge richness, as the response variable (target) and rugosity (in cm) as the top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commentRangeStart w:id="265"/>
      <w:r>
        <w:lastRenderedPageBreak/>
        <w:t>Figures</w:t>
      </w:r>
      <w:commentRangeEnd w:id="265"/>
      <w:r>
        <w:rPr>
          <w:rStyle w:val="CommentReference"/>
          <w:b w:val="0"/>
        </w:rPr>
        <w:commentReference w:id="265"/>
      </w:r>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Figure 1. Top panel: a map of Guana Island, British Virgin Islands showing the eight study sites: (1) Grand Ghut, (2) Pelican Ghut,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77777777" w:rsidR="00401C56" w:rsidRPr="00402890" w:rsidRDefault="00401C56" w:rsidP="00401C56">
      <w:pPr>
        <w:pStyle w:val="Tableheading"/>
        <w:rPr>
          <w:rStyle w:val="TableheadingChar"/>
        </w:rPr>
      </w:pPr>
      <w:commentRangeStart w:id="266"/>
      <w:r w:rsidRPr="00402890">
        <w:rPr>
          <w:rStyle w:val="TableheadingChar"/>
        </w:rPr>
        <w:t>Figure 2</w:t>
      </w:r>
      <w:commentRangeEnd w:id="266"/>
      <w:r>
        <w:rPr>
          <w:rStyle w:val="CommentReference"/>
        </w:rPr>
        <w:commentReference w:id="266"/>
      </w:r>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Pr>
          <w:rStyle w:val="TableheadingChar"/>
        </w:rPr>
        <w:t>top (i.e. most competitive)</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commentRangeStart w:id="267"/>
      <w:commentRangeStart w:id="268"/>
      <w:commentRangeStart w:id="269"/>
      <w:r>
        <w:t>Figure 3</w:t>
      </w:r>
      <w:commentRangeEnd w:id="267"/>
      <w:commentRangeEnd w:id="269"/>
      <w:r>
        <w:rPr>
          <w:rStyle w:val="CommentReference"/>
        </w:rPr>
        <w:commentReference w:id="267"/>
      </w:r>
      <w:commentRangeEnd w:id="268"/>
      <w:r>
        <w:rPr>
          <w:rStyle w:val="CommentReference"/>
        </w:rPr>
        <w:commentReference w:id="268"/>
      </w:r>
      <w:r>
        <w:rPr>
          <w:rStyle w:val="CommentReference"/>
        </w:rPr>
        <w:commentReference w:id="269"/>
      </w:r>
      <w:r>
        <w:t xml:space="preserve">. </w:t>
      </w:r>
      <w:commentRangeStart w:id="270"/>
      <w:r>
        <w:t xml:space="preserve">This figure </w:t>
      </w:r>
      <w:commentRangeEnd w:id="270"/>
      <w:r>
        <w:rPr>
          <w:rStyle w:val="CommentReference"/>
        </w:rPr>
        <w:commentReference w:id="270"/>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54812" cy="3941109"/>
                    </a:xfrm>
                    <a:prstGeom prst="rect">
                      <a:avLst/>
                    </a:prstGeom>
                    <a:ln/>
                  </pic:spPr>
                </pic:pic>
              </a:graphicData>
            </a:graphic>
          </wp:inline>
        </w:drawing>
      </w:r>
    </w:p>
    <w:p w14:paraId="204EBCFA" w14:textId="77777777" w:rsidR="00401C56" w:rsidRDefault="00401C56" w:rsidP="00401C56">
      <w:pPr>
        <w:pStyle w:val="Tableheading"/>
      </w:pPr>
      <w:commentRangeStart w:id="271"/>
      <w:r>
        <w:t xml:space="preserve">Figure 4. </w:t>
      </w:r>
      <w:commentRangeEnd w:id="271"/>
      <w:r>
        <w:rPr>
          <w:rStyle w:val="CommentReference"/>
        </w:rPr>
        <w:commentReference w:id="271"/>
      </w:r>
      <w:r>
        <w:t>This figure helps to visualize differences in sponge richness for a given amount of coral cover among 8 coral reefs</w:t>
      </w:r>
      <w:r w:rsidRPr="00516C2E">
        <w:rPr>
          <w:rStyle w:val="TableheadingChar"/>
        </w:rPr>
        <w:t xml:space="preserve"> </w:t>
      </w:r>
      <w:r>
        <w:rPr>
          <w:rStyle w:val="TableheadingChar"/>
        </w:rPr>
        <w:t>around Guana Island, BVI</w:t>
      </w:r>
      <w:r>
        <w:t xml:space="preserve">.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r>
        <w:t xml:space="preserve">Figure 5. </w:t>
      </w:r>
      <w:commentRangeStart w:id="272"/>
      <w:r>
        <w:t xml:space="preserve">This figure </w:t>
      </w:r>
      <w:commentRangeEnd w:id="272"/>
      <w:r>
        <w:rPr>
          <w:rStyle w:val="CommentReference"/>
        </w:rPr>
        <w:commentReference w:id="272"/>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19">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273"/>
      <w:r>
        <w:t xml:space="preserve">Figure 6. </w:t>
      </w:r>
      <w:commentRangeEnd w:id="273"/>
      <w:r>
        <w:rPr>
          <w:rStyle w:val="CommentReference"/>
        </w:rPr>
        <w:commentReference w:id="273"/>
      </w:r>
      <w:r>
        <w:t xml:space="preserve">This figure helps to visualize </w:t>
      </w:r>
      <w:commentRangeStart w:id="274"/>
      <w:r>
        <w:t>differences in fish richness for a given amount of rugosity</w:t>
      </w:r>
      <w:commentRangeEnd w:id="274"/>
      <w:r>
        <w:rPr>
          <w:rStyle w:val="CommentReference"/>
        </w:rPr>
        <w:commentReference w:id="274"/>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0">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77777777" w:rsidR="00401C56" w:rsidRDefault="00401C56" w:rsidP="00401C56">
      <w:pPr>
        <w:pStyle w:val="Tableheading"/>
      </w:pPr>
      <w:commentRangeStart w:id="275"/>
      <w:r>
        <w:t xml:space="preserve">Figure 7. </w:t>
      </w:r>
      <w:commentRangeEnd w:id="275"/>
      <w:r>
        <w:rPr>
          <w:rStyle w:val="CommentReference"/>
        </w:rPr>
        <w:commentReference w:id="275"/>
      </w:r>
      <w:r>
        <w:t xml:space="preserve">This figure helps to visualize </w:t>
      </w:r>
      <w:commentRangeStart w:id="276"/>
      <w:r>
        <w:t>differences in combined richness, as the sum of coral, fish, and sponge richness, for a given amount of rugosity</w:t>
      </w:r>
      <w:commentRangeEnd w:id="276"/>
      <w:r>
        <w:rPr>
          <w:rStyle w:val="CommentReference"/>
        </w:rPr>
        <w:commentReference w:id="276"/>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5254812" cy="3941109"/>
                    </a:xfrm>
                    <a:prstGeom prst="rect">
                      <a:avLst/>
                    </a:prstGeom>
                    <a:ln/>
                  </pic:spPr>
                </pic:pic>
              </a:graphicData>
            </a:graphic>
          </wp:inline>
        </w:drawing>
      </w:r>
    </w:p>
    <w:p w14:paraId="24E5CB09" w14:textId="77777777" w:rsidR="00401C56" w:rsidRDefault="00401C56" w:rsidP="00401C56">
      <w:pPr>
        <w:pStyle w:val="Tableheading"/>
      </w:pPr>
      <w:r>
        <w:t xml:space="preserve">Figure 8. </w:t>
      </w:r>
      <w:commentRangeStart w:id="277"/>
      <w:r>
        <w:t xml:space="preserve">This figure </w:t>
      </w:r>
      <w:commentRangeEnd w:id="277"/>
      <w:r>
        <w:rPr>
          <w:rStyle w:val="CommentReference"/>
        </w:rPr>
        <w:commentReference w:id="277"/>
      </w:r>
      <w:r>
        <w:t xml:space="preserve">helps to visualize changes in combined richness, as the sum of coral, fish, and sponge richness,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commentRangeStart w:id="278"/>
      <w:r>
        <w:lastRenderedPageBreak/>
        <w:t>Appendices</w:t>
      </w:r>
      <w:commentRangeEnd w:id="278"/>
      <w:r>
        <w:rPr>
          <w:rStyle w:val="CommentReference"/>
          <w:b w:val="0"/>
        </w:rPr>
        <w:commentReference w:id="278"/>
      </w:r>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commentRangeStart w:id="279"/>
      <w:r w:rsidRPr="0018320D">
        <w:lastRenderedPageBreak/>
        <w:t>Table A.1</w:t>
      </w:r>
      <w:r>
        <w:t xml:space="preserve">. </w:t>
      </w:r>
      <w:commentRangeEnd w:id="279"/>
      <w:r>
        <w:rPr>
          <w:rStyle w:val="CommentReference"/>
        </w:rPr>
        <w:commentReference w:id="279"/>
      </w:r>
      <w:r>
        <w:t>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r w:rsidRPr="008D1BA7">
              <w:rPr>
                <w:i/>
                <w:sz w:val="16"/>
                <w:szCs w:val="18"/>
              </w:rPr>
              <w:t>Abudefduf saxatilis</w:t>
            </w:r>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r w:rsidRPr="008D1BA7">
              <w:rPr>
                <w:i/>
                <w:sz w:val="16"/>
                <w:szCs w:val="18"/>
              </w:rPr>
              <w:t>Hypoplectrus chlorurus</w:t>
            </w:r>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r w:rsidRPr="008D1BA7">
              <w:rPr>
                <w:i/>
                <w:sz w:val="16"/>
                <w:szCs w:val="18"/>
              </w:rPr>
              <w:t>Acanthurus bahianus</w:t>
            </w:r>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r w:rsidRPr="008D1BA7">
              <w:rPr>
                <w:i/>
                <w:sz w:val="16"/>
                <w:szCs w:val="18"/>
              </w:rPr>
              <w:t>Hypoplectrus guttavarius</w:t>
            </w:r>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r w:rsidRPr="008D1BA7">
              <w:rPr>
                <w:i/>
                <w:sz w:val="16"/>
                <w:szCs w:val="18"/>
              </w:rPr>
              <w:t>Acanthurus chirurgus</w:t>
            </w:r>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r w:rsidRPr="008D1BA7">
              <w:rPr>
                <w:sz w:val="16"/>
                <w:szCs w:val="18"/>
              </w:rPr>
              <w:t>doctorfish</w:t>
            </w:r>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r w:rsidRPr="008D1BA7">
              <w:rPr>
                <w:i/>
                <w:sz w:val="16"/>
                <w:szCs w:val="18"/>
              </w:rPr>
              <w:t>Hypoplectrus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r w:rsidRPr="008D1BA7">
              <w:rPr>
                <w:i/>
                <w:sz w:val="16"/>
                <w:szCs w:val="18"/>
              </w:rPr>
              <w:t>Acanthurus coeruleus</w:t>
            </w:r>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r w:rsidRPr="008D1BA7">
              <w:rPr>
                <w:i/>
                <w:sz w:val="16"/>
                <w:szCs w:val="18"/>
              </w:rPr>
              <w:t>Hypoplectrus nigricans</w:t>
            </w:r>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r w:rsidRPr="008D1BA7">
              <w:rPr>
                <w:i/>
                <w:sz w:val="16"/>
                <w:szCs w:val="18"/>
              </w:rPr>
              <w:t>Aluterus scriptus</w:t>
            </w:r>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r w:rsidRPr="008D1BA7">
              <w:rPr>
                <w:i/>
                <w:sz w:val="16"/>
                <w:szCs w:val="18"/>
              </w:rPr>
              <w:t>Hypoplectrus puella</w:t>
            </w:r>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r w:rsidRPr="008D1BA7">
              <w:rPr>
                <w:i/>
                <w:sz w:val="16"/>
                <w:szCs w:val="18"/>
              </w:rPr>
              <w:t>Amblycirrhitus pinos</w:t>
            </w:r>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r w:rsidRPr="008D1BA7">
              <w:rPr>
                <w:sz w:val="16"/>
                <w:szCs w:val="18"/>
              </w:rPr>
              <w:t>redspotted hawkfish</w:t>
            </w:r>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r w:rsidRPr="008D1BA7">
              <w:rPr>
                <w:i/>
                <w:sz w:val="16"/>
                <w:szCs w:val="18"/>
              </w:rPr>
              <w:t>Hypoplectrus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r w:rsidRPr="008D1BA7">
              <w:rPr>
                <w:i/>
                <w:sz w:val="16"/>
                <w:szCs w:val="18"/>
              </w:rPr>
              <w:t>Anisotremus surinamensis</w:t>
            </w:r>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black margate</w:t>
            </w:r>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r w:rsidRPr="008D1BA7">
              <w:rPr>
                <w:i/>
                <w:sz w:val="16"/>
                <w:szCs w:val="18"/>
              </w:rPr>
              <w:t>Hypoplectrus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r w:rsidRPr="008D1BA7">
              <w:rPr>
                <w:i/>
                <w:sz w:val="16"/>
                <w:szCs w:val="18"/>
              </w:rPr>
              <w:t>Anisotremus virginicus</w:t>
            </w:r>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r w:rsidRPr="008D1BA7">
              <w:rPr>
                <w:sz w:val="16"/>
                <w:szCs w:val="18"/>
              </w:rPr>
              <w:t>porkfish</w:t>
            </w:r>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r w:rsidRPr="008D1BA7">
              <w:rPr>
                <w:i/>
                <w:sz w:val="16"/>
                <w:szCs w:val="18"/>
              </w:rPr>
              <w:t>Inermia vittata</w:t>
            </w:r>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r w:rsidRPr="008D1BA7">
              <w:rPr>
                <w:sz w:val="16"/>
                <w:szCs w:val="18"/>
              </w:rPr>
              <w:t>boga</w:t>
            </w:r>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r w:rsidRPr="008D1BA7">
              <w:rPr>
                <w:i/>
                <w:sz w:val="16"/>
                <w:szCs w:val="18"/>
              </w:rPr>
              <w:t>Aulostomus maculatus</w:t>
            </w:r>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r w:rsidRPr="008D1BA7">
              <w:rPr>
                <w:i/>
                <w:sz w:val="16"/>
                <w:szCs w:val="18"/>
              </w:rPr>
              <w:t>Kyphosus sectatrix</w:t>
            </w:r>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r w:rsidRPr="008D1BA7">
              <w:rPr>
                <w:i/>
                <w:sz w:val="16"/>
                <w:szCs w:val="18"/>
              </w:rPr>
              <w:t>Balistes capriscus</w:t>
            </w:r>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r w:rsidRPr="008D1BA7">
              <w:rPr>
                <w:i/>
                <w:sz w:val="16"/>
                <w:szCs w:val="18"/>
              </w:rPr>
              <w:t>Lachnolaimus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r w:rsidRPr="008D1BA7">
              <w:rPr>
                <w:i/>
                <w:sz w:val="16"/>
                <w:szCs w:val="18"/>
              </w:rPr>
              <w:t>Balistes vetula</w:t>
            </w:r>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r w:rsidRPr="008D1BA7">
              <w:rPr>
                <w:i/>
                <w:sz w:val="16"/>
                <w:szCs w:val="18"/>
              </w:rPr>
              <w:t>Lactophrys bicaudalis</w:t>
            </w:r>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r w:rsidRPr="008D1BA7">
              <w:rPr>
                <w:i/>
                <w:sz w:val="16"/>
                <w:szCs w:val="18"/>
              </w:rPr>
              <w:t>Bodianus rufus</w:t>
            </w:r>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r w:rsidRPr="008D1BA7">
              <w:rPr>
                <w:i/>
                <w:sz w:val="16"/>
                <w:szCs w:val="18"/>
              </w:rPr>
              <w:t>Lactophrys quadricornis</w:t>
            </w:r>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r w:rsidRPr="008D1BA7">
              <w:rPr>
                <w:i/>
                <w:sz w:val="16"/>
                <w:szCs w:val="18"/>
              </w:rPr>
              <w:t>Calamus calamus</w:t>
            </w:r>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r w:rsidRPr="008D1BA7">
              <w:rPr>
                <w:sz w:val="16"/>
                <w:szCs w:val="18"/>
              </w:rPr>
              <w:t>saucereye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r w:rsidRPr="008D1BA7">
              <w:rPr>
                <w:i/>
                <w:sz w:val="16"/>
                <w:szCs w:val="18"/>
              </w:rPr>
              <w:t>Lactophrys triqueter</w:t>
            </w:r>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r w:rsidRPr="008D1BA7">
              <w:rPr>
                <w:i/>
                <w:sz w:val="16"/>
                <w:szCs w:val="18"/>
              </w:rPr>
              <w:t>Calamus pennatula</w:t>
            </w:r>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r w:rsidRPr="008D1BA7">
              <w:rPr>
                <w:sz w:val="16"/>
                <w:szCs w:val="18"/>
              </w:rPr>
              <w:t>pluma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r w:rsidRPr="008D1BA7">
              <w:rPr>
                <w:i/>
                <w:sz w:val="16"/>
                <w:szCs w:val="18"/>
              </w:rPr>
              <w:t>Lutjanus apodus</w:t>
            </w:r>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r w:rsidRPr="008D1BA7">
              <w:rPr>
                <w:i/>
                <w:sz w:val="16"/>
                <w:szCs w:val="18"/>
              </w:rPr>
              <w:t>Cantherhines macrocerus</w:t>
            </w:r>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r w:rsidRPr="008D1BA7">
              <w:rPr>
                <w:sz w:val="16"/>
                <w:szCs w:val="18"/>
              </w:rPr>
              <w:t>whitespotted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r w:rsidRPr="008D1BA7">
              <w:rPr>
                <w:i/>
                <w:sz w:val="16"/>
                <w:szCs w:val="18"/>
              </w:rPr>
              <w:t>Lutjanus griseus</w:t>
            </w:r>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r w:rsidRPr="008D1BA7">
              <w:rPr>
                <w:i/>
                <w:sz w:val="16"/>
                <w:szCs w:val="18"/>
              </w:rPr>
              <w:t>Cantherhines pullus</w:t>
            </w:r>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r w:rsidRPr="008D1BA7">
              <w:rPr>
                <w:sz w:val="16"/>
                <w:szCs w:val="18"/>
              </w:rPr>
              <w:t>orangespotted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r w:rsidRPr="008D1BA7">
              <w:rPr>
                <w:i/>
                <w:sz w:val="16"/>
                <w:szCs w:val="18"/>
              </w:rPr>
              <w:t>Lutjanus jocu</w:t>
            </w:r>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r w:rsidRPr="008D1BA7">
              <w:rPr>
                <w:i/>
                <w:sz w:val="16"/>
                <w:szCs w:val="18"/>
              </w:rPr>
              <w:t>Canthigaster rostrata</w:t>
            </w:r>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r w:rsidRPr="008D1BA7">
              <w:rPr>
                <w:i/>
                <w:sz w:val="16"/>
                <w:szCs w:val="18"/>
              </w:rPr>
              <w:t>Lutjanus mahogoni</w:t>
            </w:r>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r w:rsidRPr="008D1BA7">
              <w:rPr>
                <w:i/>
                <w:sz w:val="16"/>
                <w:szCs w:val="18"/>
              </w:rPr>
              <w:t>Centropyge argi</w:t>
            </w:r>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r w:rsidRPr="008D1BA7">
              <w:rPr>
                <w:sz w:val="16"/>
                <w:szCs w:val="18"/>
              </w:rPr>
              <w:t>cherubfish</w:t>
            </w:r>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r w:rsidRPr="008D1BA7">
              <w:rPr>
                <w:i/>
                <w:sz w:val="16"/>
                <w:szCs w:val="18"/>
              </w:rPr>
              <w:t>Lutjanus synagris</w:t>
            </w:r>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r w:rsidRPr="008D1BA7">
              <w:rPr>
                <w:i/>
                <w:sz w:val="16"/>
                <w:szCs w:val="18"/>
              </w:rPr>
              <w:t>Chaetodipterus faber</w:t>
            </w:r>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r w:rsidRPr="008D1BA7">
              <w:rPr>
                <w:i/>
                <w:sz w:val="16"/>
                <w:szCs w:val="18"/>
              </w:rPr>
              <w:t>Melichthys niger</w:t>
            </w:r>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black durgon</w:t>
            </w:r>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r w:rsidRPr="008D1BA7">
              <w:rPr>
                <w:i/>
                <w:sz w:val="16"/>
                <w:szCs w:val="18"/>
              </w:rPr>
              <w:t>Chaetodon ocellatus</w:t>
            </w:r>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r w:rsidRPr="008D1BA7">
              <w:rPr>
                <w:sz w:val="16"/>
                <w:szCs w:val="18"/>
              </w:rPr>
              <w:t>spotfin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r w:rsidRPr="008D1BA7">
              <w:rPr>
                <w:i/>
                <w:sz w:val="16"/>
                <w:szCs w:val="18"/>
              </w:rPr>
              <w:t>Microspathodon chrysurus</w:t>
            </w:r>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r w:rsidRPr="008D1BA7">
              <w:rPr>
                <w:i/>
                <w:sz w:val="16"/>
                <w:szCs w:val="18"/>
              </w:rPr>
              <w:t>Chaetodon sedentarius</w:t>
            </w:r>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r w:rsidRPr="008D1BA7">
              <w:rPr>
                <w:i/>
                <w:sz w:val="16"/>
                <w:szCs w:val="18"/>
              </w:rPr>
              <w:t>Monacanthus ciliatus</w:t>
            </w:r>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r w:rsidRPr="008D1BA7">
              <w:rPr>
                <w:i/>
                <w:sz w:val="16"/>
                <w:szCs w:val="18"/>
              </w:rPr>
              <w:t>Chaetodon striatus</w:t>
            </w:r>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r w:rsidRPr="008D1BA7">
              <w:rPr>
                <w:i/>
                <w:sz w:val="16"/>
                <w:szCs w:val="18"/>
              </w:rPr>
              <w:t>Monacanthus tuckeri</w:t>
            </w:r>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r w:rsidRPr="008D1BA7">
              <w:rPr>
                <w:i/>
                <w:sz w:val="16"/>
                <w:szCs w:val="18"/>
              </w:rPr>
              <w:t>Chaetodon capistratus</w:t>
            </w:r>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r w:rsidRPr="008D1BA7">
              <w:rPr>
                <w:sz w:val="16"/>
                <w:szCs w:val="18"/>
              </w:rPr>
              <w:t>foureye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r w:rsidRPr="008D1BA7">
              <w:rPr>
                <w:i/>
                <w:sz w:val="16"/>
                <w:szCs w:val="18"/>
              </w:rPr>
              <w:t>Mulloidichthys martinicus</w:t>
            </w:r>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r w:rsidRPr="008D1BA7">
              <w:rPr>
                <w:i/>
                <w:sz w:val="16"/>
                <w:szCs w:val="18"/>
              </w:rPr>
              <w:t>Chromis cyanea</w:t>
            </w:r>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blue chromis</w:t>
            </w:r>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r w:rsidRPr="008D1BA7">
              <w:rPr>
                <w:i/>
                <w:sz w:val="16"/>
                <w:szCs w:val="18"/>
              </w:rPr>
              <w:t>Mycteroperca tigris</w:t>
            </w:r>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r w:rsidRPr="008D1BA7">
              <w:rPr>
                <w:i/>
                <w:sz w:val="16"/>
                <w:szCs w:val="18"/>
              </w:rPr>
              <w:t>Chromis insolata</w:t>
            </w:r>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r w:rsidRPr="008D1BA7">
              <w:rPr>
                <w:sz w:val="16"/>
                <w:szCs w:val="18"/>
              </w:rPr>
              <w:t>sunshinefish</w:t>
            </w:r>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r w:rsidRPr="008D1BA7">
              <w:rPr>
                <w:i/>
                <w:sz w:val="16"/>
                <w:szCs w:val="18"/>
              </w:rPr>
              <w:t>Mycteroperca venenosa</w:t>
            </w:r>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r w:rsidRPr="008D1BA7">
              <w:rPr>
                <w:i/>
                <w:sz w:val="16"/>
                <w:szCs w:val="18"/>
              </w:rPr>
              <w:t>Chromis multilineata</w:t>
            </w:r>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brown chromis</w:t>
            </w:r>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r w:rsidRPr="008D1BA7">
              <w:rPr>
                <w:i/>
                <w:sz w:val="16"/>
                <w:szCs w:val="18"/>
              </w:rPr>
              <w:t>Nicholsina usta</w:t>
            </w:r>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r w:rsidRPr="008D1BA7">
              <w:rPr>
                <w:i/>
                <w:sz w:val="16"/>
                <w:szCs w:val="18"/>
              </w:rPr>
              <w:t>Clepticus parrae</w:t>
            </w:r>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r w:rsidRPr="008D1BA7">
              <w:rPr>
                <w:i/>
                <w:sz w:val="16"/>
                <w:szCs w:val="18"/>
              </w:rPr>
              <w:t>Ocyurus chrysurus</w:t>
            </w:r>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r w:rsidRPr="008D1BA7">
              <w:rPr>
                <w:i/>
                <w:sz w:val="16"/>
                <w:szCs w:val="18"/>
              </w:rPr>
              <w:t>Cryptotomus roseus</w:t>
            </w:r>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r w:rsidRPr="008D1BA7">
              <w:rPr>
                <w:sz w:val="16"/>
                <w:szCs w:val="18"/>
              </w:rPr>
              <w:t>bluelip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r w:rsidRPr="008D1BA7">
              <w:rPr>
                <w:i/>
                <w:sz w:val="16"/>
                <w:szCs w:val="18"/>
              </w:rPr>
              <w:t>Odontoscion dentex</w:t>
            </w:r>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r w:rsidRPr="008D1BA7">
              <w:rPr>
                <w:i/>
                <w:sz w:val="16"/>
                <w:szCs w:val="18"/>
              </w:rPr>
              <w:t>Diodon hystrix</w:t>
            </w:r>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r w:rsidRPr="008D1BA7">
              <w:rPr>
                <w:i/>
                <w:sz w:val="16"/>
                <w:szCs w:val="18"/>
              </w:rPr>
              <w:t>Pomacanthus arcuatus</w:t>
            </w:r>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r w:rsidRPr="008D1BA7">
              <w:rPr>
                <w:i/>
                <w:sz w:val="16"/>
                <w:szCs w:val="18"/>
              </w:rPr>
              <w:t>Epinephelus adscensionis</w:t>
            </w:r>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r w:rsidRPr="008D1BA7">
              <w:rPr>
                <w:i/>
                <w:sz w:val="16"/>
                <w:szCs w:val="18"/>
              </w:rPr>
              <w:t>Pomacanthus paru</w:t>
            </w:r>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r w:rsidRPr="008D1BA7">
              <w:rPr>
                <w:i/>
                <w:sz w:val="16"/>
                <w:szCs w:val="18"/>
              </w:rPr>
              <w:t>Epinephelus guttatus</w:t>
            </w:r>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r w:rsidRPr="008D1BA7">
              <w:rPr>
                <w:i/>
                <w:sz w:val="16"/>
                <w:szCs w:val="18"/>
              </w:rPr>
              <w:t>Pomacentrus diencaeus</w:t>
            </w:r>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r w:rsidRPr="008D1BA7">
              <w:rPr>
                <w:i/>
                <w:sz w:val="16"/>
                <w:szCs w:val="18"/>
              </w:rPr>
              <w:t>Epinephelus cruentatus</w:t>
            </w:r>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r w:rsidRPr="008D1BA7">
              <w:rPr>
                <w:i/>
                <w:sz w:val="16"/>
                <w:szCs w:val="18"/>
              </w:rPr>
              <w:t>Pomacentrus leucostictus</w:t>
            </w:r>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r w:rsidRPr="008D1BA7">
              <w:rPr>
                <w:i/>
                <w:sz w:val="16"/>
                <w:szCs w:val="18"/>
              </w:rPr>
              <w:t>Epinephelus fulva</w:t>
            </w:r>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r w:rsidRPr="008D1BA7">
              <w:rPr>
                <w:sz w:val="16"/>
                <w:szCs w:val="18"/>
              </w:rPr>
              <w:t>coney</w:t>
            </w:r>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r w:rsidRPr="008D1BA7">
              <w:rPr>
                <w:i/>
                <w:sz w:val="16"/>
                <w:szCs w:val="18"/>
              </w:rPr>
              <w:t>Pomacentrus variabilis</w:t>
            </w:r>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r w:rsidRPr="008D1BA7">
              <w:rPr>
                <w:i/>
                <w:sz w:val="16"/>
                <w:szCs w:val="18"/>
              </w:rPr>
              <w:t>Epinephelus striatus</w:t>
            </w:r>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r w:rsidRPr="008D1BA7">
              <w:rPr>
                <w:i/>
                <w:sz w:val="16"/>
                <w:szCs w:val="18"/>
              </w:rPr>
              <w:t>Pomacentrus fuscus</w:t>
            </w:r>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r w:rsidRPr="008D1BA7">
              <w:rPr>
                <w:i/>
                <w:sz w:val="16"/>
                <w:szCs w:val="18"/>
              </w:rPr>
              <w:t>Equetus acuminatus</w:t>
            </w:r>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r w:rsidRPr="008D1BA7">
              <w:rPr>
                <w:i/>
                <w:sz w:val="16"/>
                <w:szCs w:val="18"/>
              </w:rPr>
              <w:t>Pomacentrus partitus</w:t>
            </w:r>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r w:rsidRPr="008D1BA7">
              <w:rPr>
                <w:i/>
                <w:sz w:val="16"/>
                <w:szCs w:val="18"/>
              </w:rPr>
              <w:t>Equetus lanceolatus</w:t>
            </w:r>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r w:rsidRPr="008D1BA7">
              <w:rPr>
                <w:sz w:val="16"/>
                <w:szCs w:val="18"/>
              </w:rPr>
              <w:t>jacknife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r w:rsidRPr="008D1BA7">
              <w:rPr>
                <w:i/>
                <w:sz w:val="16"/>
                <w:szCs w:val="18"/>
              </w:rPr>
              <w:t>Pomacentrus planifrons</w:t>
            </w:r>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r w:rsidRPr="008D1BA7">
              <w:rPr>
                <w:sz w:val="16"/>
                <w:szCs w:val="18"/>
              </w:rPr>
              <w:t>threespot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r w:rsidRPr="008D1BA7">
              <w:rPr>
                <w:i/>
                <w:sz w:val="16"/>
                <w:szCs w:val="18"/>
              </w:rPr>
              <w:t>Equetus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r w:rsidRPr="008D1BA7">
              <w:rPr>
                <w:i/>
                <w:sz w:val="16"/>
                <w:szCs w:val="18"/>
              </w:rPr>
              <w:t>Pseudupeneus maculatus</w:t>
            </w:r>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r w:rsidRPr="008D1BA7">
              <w:rPr>
                <w:i/>
                <w:sz w:val="16"/>
                <w:szCs w:val="18"/>
              </w:rPr>
              <w:t>Gerres cinereus</w:t>
            </w:r>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Gramma loreto</w:t>
            </w:r>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fairy basslet</w:t>
            </w:r>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r w:rsidRPr="008D1BA7">
              <w:rPr>
                <w:i/>
                <w:sz w:val="16"/>
                <w:szCs w:val="18"/>
              </w:rPr>
              <w:t>Scarus coeruleus</w:t>
            </w:r>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r w:rsidRPr="008D1BA7">
              <w:rPr>
                <w:i/>
                <w:sz w:val="16"/>
                <w:szCs w:val="18"/>
              </w:rPr>
              <w:t>Haemulon aurolineatum</w:t>
            </w:r>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r w:rsidRPr="008D1BA7">
              <w:rPr>
                <w:i/>
                <w:sz w:val="16"/>
                <w:szCs w:val="18"/>
              </w:rPr>
              <w:t>Scarus croicensis</w:t>
            </w:r>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r w:rsidRPr="008D1BA7">
              <w:rPr>
                <w:i/>
                <w:sz w:val="16"/>
                <w:szCs w:val="18"/>
              </w:rPr>
              <w:t>Haemulon carbonarium</w:t>
            </w:r>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r w:rsidRPr="008D1BA7">
              <w:rPr>
                <w:i/>
                <w:sz w:val="16"/>
                <w:szCs w:val="18"/>
              </w:rPr>
              <w:t>Scarus guacamaia</w:t>
            </w:r>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r w:rsidRPr="008D1BA7">
              <w:rPr>
                <w:i/>
                <w:sz w:val="16"/>
                <w:szCs w:val="18"/>
              </w:rPr>
              <w:t>Haemulon chrysargyreum</w:t>
            </w:r>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r w:rsidRPr="008D1BA7">
              <w:rPr>
                <w:i/>
                <w:sz w:val="16"/>
                <w:szCs w:val="18"/>
              </w:rPr>
              <w:t>Scarus taeniopterus</w:t>
            </w:r>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r w:rsidRPr="008D1BA7">
              <w:rPr>
                <w:i/>
                <w:sz w:val="16"/>
                <w:szCs w:val="18"/>
              </w:rPr>
              <w:t>Haemulon flavolineatum</w:t>
            </w:r>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r w:rsidRPr="008D1BA7">
              <w:rPr>
                <w:i/>
                <w:sz w:val="16"/>
                <w:szCs w:val="18"/>
              </w:rPr>
              <w:t>Scarus vetula</w:t>
            </w:r>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r w:rsidRPr="008D1BA7">
              <w:rPr>
                <w:i/>
                <w:sz w:val="16"/>
                <w:szCs w:val="18"/>
              </w:rPr>
              <w:t>Haemulon macrostomum</w:t>
            </w:r>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r w:rsidRPr="008D1BA7">
              <w:rPr>
                <w:i/>
                <w:sz w:val="16"/>
                <w:szCs w:val="18"/>
              </w:rPr>
              <w:t>Serranus baldwini</w:t>
            </w:r>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r w:rsidRPr="008D1BA7">
              <w:rPr>
                <w:i/>
                <w:sz w:val="16"/>
                <w:szCs w:val="18"/>
              </w:rPr>
              <w:t>Haemulon melanurum</w:t>
            </w:r>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r w:rsidRPr="008D1BA7">
              <w:rPr>
                <w:sz w:val="16"/>
                <w:szCs w:val="18"/>
              </w:rPr>
              <w:t>cottonwick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r w:rsidRPr="008D1BA7">
              <w:rPr>
                <w:i/>
                <w:sz w:val="16"/>
                <w:szCs w:val="18"/>
              </w:rPr>
              <w:t>Serranus tabacarius</w:t>
            </w:r>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r w:rsidRPr="008D1BA7">
              <w:rPr>
                <w:i/>
                <w:sz w:val="16"/>
                <w:szCs w:val="18"/>
              </w:rPr>
              <w:t>Haemulon plumierii</w:t>
            </w:r>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r w:rsidRPr="008D1BA7">
              <w:rPr>
                <w:i/>
                <w:sz w:val="16"/>
                <w:szCs w:val="18"/>
              </w:rPr>
              <w:t>Serranus tigrinus</w:t>
            </w:r>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r w:rsidRPr="008D1BA7">
              <w:rPr>
                <w:i/>
                <w:sz w:val="16"/>
                <w:szCs w:val="18"/>
              </w:rPr>
              <w:t>Haemulon sciurus</w:t>
            </w:r>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r w:rsidRPr="008D1BA7">
              <w:rPr>
                <w:i/>
                <w:sz w:val="16"/>
                <w:szCs w:val="18"/>
              </w:rPr>
              <w:t>Serranus tortugarum</w:t>
            </w:r>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r w:rsidRPr="008D1BA7">
              <w:rPr>
                <w:i/>
                <w:sz w:val="16"/>
                <w:szCs w:val="18"/>
              </w:rPr>
              <w:t>Haemulon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r w:rsidRPr="008D1BA7">
              <w:rPr>
                <w:i/>
                <w:sz w:val="16"/>
                <w:szCs w:val="18"/>
              </w:rPr>
              <w:t>Sparisoma atomarium</w:t>
            </w:r>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r w:rsidRPr="008D1BA7">
              <w:rPr>
                <w:sz w:val="16"/>
                <w:szCs w:val="18"/>
              </w:rPr>
              <w:t>greenblotch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r w:rsidRPr="008D1BA7">
              <w:rPr>
                <w:i/>
                <w:sz w:val="16"/>
                <w:szCs w:val="18"/>
              </w:rPr>
              <w:t>Haemulon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r w:rsidRPr="008D1BA7">
              <w:rPr>
                <w:i/>
                <w:sz w:val="16"/>
                <w:szCs w:val="18"/>
              </w:rPr>
              <w:t>Sparisoma aurofrenatum</w:t>
            </w:r>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r w:rsidRPr="008D1BA7">
              <w:rPr>
                <w:sz w:val="16"/>
                <w:szCs w:val="18"/>
              </w:rPr>
              <w:t>redband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r w:rsidRPr="008D1BA7">
              <w:rPr>
                <w:i/>
                <w:sz w:val="16"/>
                <w:szCs w:val="18"/>
              </w:rPr>
              <w:t>Halichoeres bivittatus</w:t>
            </w:r>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r w:rsidRPr="008D1BA7">
              <w:rPr>
                <w:i/>
                <w:sz w:val="16"/>
                <w:szCs w:val="18"/>
              </w:rPr>
              <w:t>Sparisoma chrysopterum</w:t>
            </w:r>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r w:rsidRPr="008D1BA7">
              <w:rPr>
                <w:sz w:val="16"/>
                <w:szCs w:val="18"/>
              </w:rPr>
              <w:t>redtail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r w:rsidRPr="008D1BA7">
              <w:rPr>
                <w:i/>
                <w:sz w:val="16"/>
                <w:szCs w:val="18"/>
              </w:rPr>
              <w:t>Halichoeres cyanocephalus</w:t>
            </w:r>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r w:rsidRPr="008D1BA7">
              <w:rPr>
                <w:sz w:val="16"/>
                <w:szCs w:val="18"/>
              </w:rPr>
              <w:t>yellowcheek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r w:rsidRPr="008D1BA7">
              <w:rPr>
                <w:i/>
                <w:sz w:val="16"/>
                <w:szCs w:val="18"/>
              </w:rPr>
              <w:t>Sparisoma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r w:rsidRPr="008D1BA7">
              <w:rPr>
                <w:i/>
                <w:sz w:val="16"/>
                <w:szCs w:val="18"/>
              </w:rPr>
              <w:t>Halichoeres garnoti</w:t>
            </w:r>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r w:rsidRPr="008D1BA7">
              <w:rPr>
                <w:i/>
                <w:sz w:val="16"/>
                <w:szCs w:val="18"/>
              </w:rPr>
              <w:t>Sparisoma rubripinne</w:t>
            </w:r>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r w:rsidRPr="008D1BA7">
              <w:rPr>
                <w:i/>
                <w:sz w:val="16"/>
                <w:szCs w:val="18"/>
              </w:rPr>
              <w:t>Halichoeres maculipinna</w:t>
            </w:r>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r w:rsidRPr="008D1BA7">
              <w:rPr>
                <w:i/>
                <w:sz w:val="16"/>
                <w:szCs w:val="18"/>
              </w:rPr>
              <w:t>Sparisoma viride</w:t>
            </w:r>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r w:rsidRPr="008D1BA7">
              <w:rPr>
                <w:i/>
                <w:sz w:val="16"/>
                <w:szCs w:val="18"/>
              </w:rPr>
              <w:t>Halichoeres pictus</w:t>
            </w:r>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r w:rsidRPr="008D1BA7">
              <w:rPr>
                <w:i/>
                <w:sz w:val="16"/>
                <w:szCs w:val="18"/>
              </w:rPr>
              <w:t>Sphoeroides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r w:rsidRPr="008D1BA7">
              <w:rPr>
                <w:i/>
                <w:sz w:val="16"/>
                <w:szCs w:val="18"/>
              </w:rPr>
              <w:t>Halichoeres poeyi</w:t>
            </w:r>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r w:rsidRPr="008D1BA7">
              <w:rPr>
                <w:sz w:val="16"/>
                <w:szCs w:val="18"/>
              </w:rPr>
              <w:t>blackear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r w:rsidRPr="008D1BA7">
              <w:rPr>
                <w:i/>
                <w:sz w:val="16"/>
                <w:szCs w:val="18"/>
              </w:rPr>
              <w:t>Sphoeroides spengleri</w:t>
            </w:r>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r w:rsidRPr="008D1BA7">
              <w:rPr>
                <w:sz w:val="16"/>
                <w:szCs w:val="18"/>
              </w:rPr>
              <w:t>bandtail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r w:rsidRPr="008D1BA7">
              <w:rPr>
                <w:i/>
                <w:sz w:val="16"/>
                <w:szCs w:val="18"/>
              </w:rPr>
              <w:t>Halichoeres radiatus</w:t>
            </w:r>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r w:rsidRPr="008D1BA7">
              <w:rPr>
                <w:i/>
                <w:sz w:val="16"/>
                <w:szCs w:val="18"/>
              </w:rPr>
              <w:t>Synodus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r w:rsidRPr="008D1BA7">
              <w:rPr>
                <w:i/>
                <w:sz w:val="16"/>
                <w:szCs w:val="18"/>
              </w:rPr>
              <w:t>Holacanthus ciliaris</w:t>
            </w:r>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r w:rsidRPr="008D1BA7">
              <w:rPr>
                <w:i/>
                <w:sz w:val="16"/>
                <w:szCs w:val="18"/>
              </w:rPr>
              <w:t>Synodus saurus</w:t>
            </w:r>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r w:rsidRPr="008D1BA7">
              <w:rPr>
                <w:sz w:val="16"/>
                <w:szCs w:val="18"/>
              </w:rPr>
              <w:t>bluestripe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r w:rsidRPr="008D1BA7">
              <w:rPr>
                <w:i/>
                <w:sz w:val="16"/>
                <w:szCs w:val="18"/>
              </w:rPr>
              <w:t>Holacanthus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r w:rsidRPr="008D1BA7">
              <w:rPr>
                <w:i/>
                <w:sz w:val="16"/>
                <w:szCs w:val="18"/>
              </w:rPr>
              <w:t>Synodus synodus</w:t>
            </w:r>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r w:rsidRPr="008D1BA7">
              <w:rPr>
                <w:i/>
                <w:sz w:val="16"/>
                <w:szCs w:val="18"/>
              </w:rPr>
              <w:t>Thalassoma bifasciatum</w:t>
            </w:r>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commentRangeStart w:id="280"/>
      <w:r w:rsidRPr="0018320D">
        <w:lastRenderedPageBreak/>
        <w:t>Table A.</w:t>
      </w:r>
      <w:r>
        <w:t xml:space="preserve">2. </w:t>
      </w:r>
      <w:commentRangeEnd w:id="280"/>
      <w:r>
        <w:rPr>
          <w:rStyle w:val="CommentReference"/>
        </w:rPr>
        <w:commentReference w:id="280"/>
      </w:r>
      <w:r>
        <w:t>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r w:rsidRPr="007C6425">
              <w:rPr>
                <w:i/>
                <w:sz w:val="16"/>
                <w:szCs w:val="18"/>
              </w:rPr>
              <w:t>Acropora cervicornis</w:t>
            </w:r>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*Agelas citrina</w:t>
            </w:r>
            <w:r w:rsidRPr="007C6425">
              <w:rPr>
                <w:sz w:val="16"/>
                <w:szCs w:val="18"/>
              </w:rPr>
              <w:t xml:space="preserve">, </w:t>
            </w:r>
            <w:r w:rsidRPr="007C6425">
              <w:rPr>
                <w:i/>
                <w:sz w:val="16"/>
                <w:szCs w:val="18"/>
              </w:rPr>
              <w:t>Agelas clathrodes</w:t>
            </w:r>
            <w:r w:rsidRPr="007C6425">
              <w:rPr>
                <w:sz w:val="16"/>
                <w:szCs w:val="18"/>
              </w:rPr>
              <w:t xml:space="preserve">, or </w:t>
            </w:r>
            <w:r w:rsidRPr="007C6425">
              <w:rPr>
                <w:i/>
                <w:sz w:val="16"/>
                <w:szCs w:val="18"/>
              </w:rPr>
              <w:t>Clathria faviformis</w:t>
            </w:r>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r w:rsidRPr="007C6425">
              <w:rPr>
                <w:i/>
                <w:sz w:val="16"/>
                <w:szCs w:val="18"/>
              </w:rPr>
              <w:t>Acropora palmata</w:t>
            </w:r>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r w:rsidRPr="007C6425">
              <w:rPr>
                <w:i/>
                <w:sz w:val="16"/>
                <w:szCs w:val="18"/>
              </w:rPr>
              <w:t>Agelas conifera</w:t>
            </w:r>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r w:rsidRPr="007C6425">
              <w:rPr>
                <w:i/>
                <w:sz w:val="16"/>
                <w:szCs w:val="18"/>
              </w:rPr>
              <w:t>Agaricia agaricites</w:t>
            </w:r>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*Agelas</w:t>
            </w:r>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*Agaricia</w:t>
            </w:r>
            <w:r w:rsidRPr="007C6425">
              <w:rPr>
                <w:sz w:val="16"/>
                <w:szCs w:val="18"/>
              </w:rPr>
              <w:t xml:space="preserve"> spp. (mostly </w:t>
            </w:r>
            <w:r w:rsidRPr="007C6425">
              <w:rPr>
                <w:i/>
                <w:sz w:val="16"/>
                <w:szCs w:val="18"/>
              </w:rPr>
              <w:t>Agaricia humilis</w:t>
            </w:r>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*Aiolochroia crassa</w:t>
            </w:r>
            <w:r w:rsidRPr="007C6425">
              <w:rPr>
                <w:sz w:val="16"/>
                <w:szCs w:val="18"/>
              </w:rPr>
              <w:t xml:space="preserve"> and </w:t>
            </w:r>
            <w:r w:rsidRPr="007C6425">
              <w:rPr>
                <w:i/>
                <w:sz w:val="16"/>
                <w:szCs w:val="18"/>
              </w:rPr>
              <w:t>Verongula rigida</w:t>
            </w:r>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r w:rsidRPr="007C6425">
              <w:rPr>
                <w:i/>
                <w:sz w:val="16"/>
                <w:szCs w:val="18"/>
              </w:rPr>
              <w:t>Agaricia lamarcki</w:t>
            </w:r>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r w:rsidRPr="007C6425">
              <w:rPr>
                <w:i/>
                <w:sz w:val="16"/>
                <w:szCs w:val="18"/>
              </w:rPr>
              <w:t>Amphimedon compressa</w:t>
            </w:r>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r w:rsidRPr="007C6425">
              <w:rPr>
                <w:i/>
                <w:sz w:val="16"/>
                <w:szCs w:val="18"/>
              </w:rPr>
              <w:t>Cladocora arbuscula</w:t>
            </w:r>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*Amphimedon</w:t>
            </w:r>
            <w:r w:rsidRPr="007C6425">
              <w:rPr>
                <w:sz w:val="16"/>
                <w:szCs w:val="18"/>
              </w:rPr>
              <w:t xml:space="preserve"> sp. (maybe </w:t>
            </w:r>
            <w:r w:rsidRPr="007C6425">
              <w:rPr>
                <w:i/>
                <w:sz w:val="16"/>
                <w:szCs w:val="18"/>
              </w:rPr>
              <w:t>Amphimedon complanata</w:t>
            </w:r>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r w:rsidRPr="007C6425">
              <w:rPr>
                <w:i/>
                <w:sz w:val="16"/>
                <w:szCs w:val="18"/>
              </w:rPr>
              <w:t>Colpophyllia natans</w:t>
            </w:r>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r w:rsidRPr="007C6425">
              <w:rPr>
                <w:i/>
                <w:sz w:val="16"/>
                <w:szCs w:val="18"/>
              </w:rPr>
              <w:t>Amphimedon viridis</w:t>
            </w:r>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r w:rsidRPr="007C6425">
              <w:rPr>
                <w:i/>
                <w:sz w:val="16"/>
                <w:szCs w:val="18"/>
              </w:rPr>
              <w:t>Dendrogyra cylindrus</w:t>
            </w:r>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*Aplysina fistularis</w:t>
            </w:r>
            <w:r w:rsidRPr="007C6425">
              <w:rPr>
                <w:sz w:val="16"/>
                <w:szCs w:val="18"/>
              </w:rPr>
              <w:t xml:space="preserve">, </w:t>
            </w:r>
            <w:r w:rsidRPr="007C6425">
              <w:rPr>
                <w:i/>
                <w:sz w:val="16"/>
                <w:szCs w:val="18"/>
              </w:rPr>
              <w:t>Aplysina fulva</w:t>
            </w:r>
            <w:r w:rsidRPr="007C6425">
              <w:rPr>
                <w:sz w:val="16"/>
                <w:szCs w:val="18"/>
              </w:rPr>
              <w:t xml:space="preserve">, and </w:t>
            </w:r>
            <w:r w:rsidRPr="007C6425">
              <w:rPr>
                <w:i/>
                <w:sz w:val="16"/>
                <w:szCs w:val="18"/>
              </w:rPr>
              <w:t>Aplysina insularis</w:t>
            </w:r>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r w:rsidRPr="007C6425">
              <w:rPr>
                <w:i/>
                <w:sz w:val="16"/>
                <w:szCs w:val="18"/>
              </w:rPr>
              <w:t>Diploria labyrinthiformis</w:t>
            </w:r>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r w:rsidRPr="007C6425">
              <w:rPr>
                <w:i/>
                <w:sz w:val="16"/>
                <w:szCs w:val="18"/>
              </w:rPr>
              <w:t>Aplysina cauliformis</w:t>
            </w:r>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*Diploria strigosa</w:t>
            </w:r>
            <w:r w:rsidRPr="007C6425">
              <w:rPr>
                <w:sz w:val="16"/>
                <w:szCs w:val="18"/>
              </w:rPr>
              <w:t xml:space="preserve"> and </w:t>
            </w:r>
            <w:r w:rsidRPr="007C6425">
              <w:rPr>
                <w:i/>
                <w:sz w:val="16"/>
                <w:szCs w:val="18"/>
              </w:rPr>
              <w:t>Diploria clivosa</w:t>
            </w:r>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*Aplysina lacunosa</w:t>
            </w:r>
            <w:r w:rsidRPr="007C6425">
              <w:rPr>
                <w:sz w:val="16"/>
                <w:szCs w:val="18"/>
              </w:rPr>
              <w:t xml:space="preserve">, </w:t>
            </w:r>
            <w:r w:rsidRPr="007C6425">
              <w:rPr>
                <w:i/>
                <w:sz w:val="16"/>
                <w:szCs w:val="18"/>
              </w:rPr>
              <w:t>Suberea</w:t>
            </w:r>
            <w:r w:rsidRPr="007C6425">
              <w:rPr>
                <w:sz w:val="16"/>
                <w:szCs w:val="18"/>
              </w:rPr>
              <w:t xml:space="preserve"> sp., and </w:t>
            </w:r>
            <w:r w:rsidRPr="007C6425">
              <w:rPr>
                <w:i/>
                <w:sz w:val="16"/>
                <w:szCs w:val="18"/>
              </w:rPr>
              <w:t>Verongula reiswigi</w:t>
            </w:r>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r w:rsidRPr="007C6425">
              <w:rPr>
                <w:i/>
                <w:sz w:val="16"/>
                <w:szCs w:val="18"/>
              </w:rPr>
              <w:t>Dichocoenia stokesi</w:t>
            </w:r>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*Artemisina melana</w:t>
            </w:r>
            <w:r w:rsidRPr="007C6425">
              <w:rPr>
                <w:sz w:val="16"/>
                <w:szCs w:val="18"/>
              </w:rPr>
              <w:t xml:space="preserve"> or </w:t>
            </w:r>
            <w:r w:rsidRPr="007C6425">
              <w:rPr>
                <w:i/>
                <w:sz w:val="16"/>
                <w:szCs w:val="18"/>
              </w:rPr>
              <w:t>Iotrochota arenosa</w:t>
            </w:r>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r w:rsidRPr="007C6425">
              <w:rPr>
                <w:i/>
                <w:sz w:val="16"/>
                <w:szCs w:val="18"/>
              </w:rPr>
              <w:t>Eusmilia fastigiata</w:t>
            </w:r>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r w:rsidRPr="007C6425">
              <w:rPr>
                <w:i/>
                <w:sz w:val="16"/>
                <w:szCs w:val="18"/>
              </w:rPr>
              <w:t>Favia fragum</w:t>
            </w:r>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Calyx podatypa</w:t>
            </w:r>
            <w:r w:rsidRPr="007C6425">
              <w:rPr>
                <w:sz w:val="16"/>
                <w:szCs w:val="18"/>
              </w:rPr>
              <w:t xml:space="preserve">, </w:t>
            </w:r>
            <w:r w:rsidRPr="007C6425">
              <w:rPr>
                <w:i/>
                <w:sz w:val="16"/>
                <w:szCs w:val="18"/>
              </w:rPr>
              <w:t>Svenzea</w:t>
            </w:r>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r w:rsidRPr="007C6425">
              <w:rPr>
                <w:i/>
                <w:sz w:val="16"/>
                <w:szCs w:val="18"/>
              </w:rPr>
              <w:t>Helioceris cucullata</w:t>
            </w:r>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cristinae</w:t>
            </w:r>
            <w:r w:rsidRPr="007C6425">
              <w:rPr>
                <w:sz w:val="16"/>
                <w:szCs w:val="18"/>
              </w:rPr>
              <w:t xml:space="preserve">, or </w:t>
            </w:r>
            <w:r w:rsidRPr="007C6425">
              <w:rPr>
                <w:i/>
                <w:sz w:val="16"/>
                <w:szCs w:val="18"/>
              </w:rPr>
              <w:t>Svenzea zeai</w:t>
            </w:r>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r w:rsidRPr="007C6425">
              <w:rPr>
                <w:i/>
                <w:sz w:val="16"/>
                <w:szCs w:val="18"/>
              </w:rPr>
              <w:t>Isophyllia sinuosa</w:t>
            </w:r>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r w:rsidRPr="007C6425">
              <w:rPr>
                <w:i/>
                <w:sz w:val="16"/>
                <w:szCs w:val="18"/>
              </w:rPr>
              <w:t>Callyspongia fallax</w:t>
            </w:r>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r w:rsidRPr="007C6425">
              <w:rPr>
                <w:i/>
                <w:sz w:val="16"/>
                <w:szCs w:val="18"/>
              </w:rPr>
              <w:t>Manicina areolata</w:t>
            </w:r>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r w:rsidRPr="007C6425">
              <w:rPr>
                <w:i/>
                <w:sz w:val="16"/>
                <w:szCs w:val="18"/>
              </w:rPr>
              <w:t>Callyspongia fallax</w:t>
            </w:r>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r w:rsidRPr="007C6425">
              <w:rPr>
                <w:i/>
                <w:sz w:val="16"/>
                <w:szCs w:val="18"/>
              </w:rPr>
              <w:t>Montastraea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r w:rsidRPr="007C6425">
              <w:rPr>
                <w:i/>
                <w:sz w:val="16"/>
                <w:szCs w:val="18"/>
              </w:rPr>
              <w:t>Callyspongia plicifera</w:t>
            </w:r>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*Madracis mirabilis</w:t>
            </w:r>
            <w:r w:rsidRPr="007C6425">
              <w:rPr>
                <w:sz w:val="16"/>
                <w:szCs w:val="18"/>
              </w:rPr>
              <w:t xml:space="preserve"> and </w:t>
            </w:r>
            <w:r w:rsidRPr="007C6425">
              <w:rPr>
                <w:i/>
                <w:sz w:val="16"/>
                <w:szCs w:val="18"/>
              </w:rPr>
              <w:t>Madracis decactis</w:t>
            </w:r>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r w:rsidRPr="007C6425">
              <w:rPr>
                <w:i/>
                <w:sz w:val="16"/>
                <w:szCs w:val="18"/>
              </w:rPr>
              <w:t>Callyspongia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r w:rsidRPr="007C6425">
              <w:rPr>
                <w:i/>
                <w:sz w:val="16"/>
                <w:szCs w:val="18"/>
              </w:rPr>
              <w:t>Meandrina meandrites</w:t>
            </w:r>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r w:rsidRPr="007C6425">
              <w:rPr>
                <w:i/>
                <w:sz w:val="16"/>
                <w:szCs w:val="18"/>
              </w:rPr>
              <w:t>Cervicornia cuspidifera</w:t>
            </w:r>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*Montastraea annularis, M. franksi, M. faveolata</w:t>
            </w:r>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r w:rsidRPr="007C6425">
              <w:rPr>
                <w:i/>
                <w:sz w:val="16"/>
                <w:szCs w:val="18"/>
              </w:rPr>
              <w:t>Chondrilla caribensis</w:t>
            </w:r>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Orbicella)</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r w:rsidRPr="007C6425">
              <w:rPr>
                <w:i/>
                <w:sz w:val="16"/>
                <w:szCs w:val="18"/>
              </w:rPr>
              <w:t>Cinachyrella kuekenthali</w:t>
            </w:r>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r w:rsidRPr="007C6425">
              <w:rPr>
                <w:i/>
                <w:sz w:val="16"/>
                <w:szCs w:val="18"/>
              </w:rPr>
              <w:t>Mussa angulosa</w:t>
            </w:r>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r w:rsidRPr="007C6425">
              <w:rPr>
                <w:i/>
                <w:sz w:val="16"/>
                <w:szCs w:val="18"/>
              </w:rPr>
              <w:t>Clathria venosa</w:t>
            </w:r>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*Mycetophyllia ferox, Mycetophyllia lamarckiana</w:t>
            </w:r>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r w:rsidRPr="007C6425">
              <w:rPr>
                <w:i/>
                <w:sz w:val="16"/>
                <w:szCs w:val="18"/>
              </w:rPr>
              <w:t>Clathria virgultosa</w:t>
            </w:r>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Cliona delitrix</w:t>
            </w:r>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Porites astreoides</w:t>
            </w:r>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Cliona laticavicola</w:t>
            </w:r>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Porites colonensis</w:t>
            </w:r>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Cliona varians</w:t>
            </w:r>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Porites furcata</w:t>
            </w:r>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*Cribochalina vasculum</w:t>
            </w:r>
            <w:r w:rsidRPr="007C6425">
              <w:rPr>
                <w:sz w:val="16"/>
                <w:szCs w:val="18"/>
              </w:rPr>
              <w:t xml:space="preserve"> and </w:t>
            </w:r>
            <w:r w:rsidRPr="007C6425">
              <w:rPr>
                <w:i/>
                <w:sz w:val="16"/>
                <w:szCs w:val="18"/>
              </w:rPr>
              <w:t>Petrosia pellasarca</w:t>
            </w:r>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Porites porites</w:t>
            </w:r>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r w:rsidRPr="007C6425">
              <w:rPr>
                <w:i/>
                <w:sz w:val="16"/>
                <w:szCs w:val="18"/>
              </w:rPr>
              <w:t>Desmapsamma anchorata</w:t>
            </w:r>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*Scolymia</w:t>
            </w:r>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r w:rsidRPr="007C6425">
              <w:rPr>
                <w:i/>
                <w:sz w:val="16"/>
                <w:szCs w:val="18"/>
              </w:rPr>
              <w:t xml:space="preserve">Dictyonella funicularis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*Siderastrea siderea</w:t>
            </w:r>
            <w:r w:rsidRPr="007C6425">
              <w:rPr>
                <w:sz w:val="16"/>
                <w:szCs w:val="18"/>
              </w:rPr>
              <w:t xml:space="preserve"> and </w:t>
            </w:r>
            <w:r w:rsidRPr="007C6425">
              <w:rPr>
                <w:i/>
                <w:sz w:val="16"/>
                <w:szCs w:val="18"/>
              </w:rPr>
              <w:t>Siderastrea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r w:rsidRPr="007C6425">
              <w:rPr>
                <w:i/>
                <w:sz w:val="16"/>
                <w:szCs w:val="18"/>
              </w:rPr>
              <w:t>Dragmacidon reticulatum</w:t>
            </w:r>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r w:rsidRPr="007C6425">
              <w:rPr>
                <w:i/>
                <w:sz w:val="16"/>
                <w:szCs w:val="18"/>
              </w:rPr>
              <w:t>Solenastrea bournoni</w:t>
            </w:r>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r w:rsidRPr="007C6425">
              <w:rPr>
                <w:i/>
                <w:sz w:val="16"/>
                <w:szCs w:val="18"/>
              </w:rPr>
              <w:t>Dysidea janiae</w:t>
            </w:r>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r w:rsidRPr="007C6425">
              <w:rPr>
                <w:i/>
                <w:sz w:val="16"/>
                <w:szCs w:val="18"/>
              </w:rPr>
              <w:t>Stephanocoenia intersepta</w:t>
            </w:r>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*Dysidea</w:t>
            </w:r>
            <w:r w:rsidRPr="007C6425">
              <w:rPr>
                <w:sz w:val="16"/>
                <w:szCs w:val="18"/>
              </w:rPr>
              <w:t xml:space="preserve"> sp. (maybe etheria)</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r w:rsidRPr="007C6425">
              <w:rPr>
                <w:i/>
                <w:sz w:val="16"/>
                <w:szCs w:val="18"/>
              </w:rPr>
              <w:t>Ectyoplasia ferox</w:t>
            </w:r>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r w:rsidRPr="007C6425">
              <w:rPr>
                <w:i/>
                <w:sz w:val="16"/>
                <w:szCs w:val="18"/>
              </w:rPr>
              <w:t>Halisarca caerulea</w:t>
            </w:r>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*Higginsia coralloides</w:t>
            </w:r>
            <w:r w:rsidRPr="007C6425">
              <w:rPr>
                <w:sz w:val="16"/>
                <w:szCs w:val="18"/>
              </w:rPr>
              <w:t xml:space="preserve"> (may include </w:t>
            </w:r>
            <w:r w:rsidRPr="007C6425">
              <w:rPr>
                <w:i/>
                <w:sz w:val="16"/>
                <w:szCs w:val="18"/>
              </w:rPr>
              <w:t>Ptilocaulis walpersii</w:t>
            </w:r>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*Hyrtios</w:t>
            </w:r>
            <w:r w:rsidRPr="007C6425">
              <w:rPr>
                <w:sz w:val="16"/>
                <w:szCs w:val="18"/>
              </w:rPr>
              <w:t xml:space="preserve"> sp. or </w:t>
            </w:r>
            <w:r w:rsidRPr="007C6425">
              <w:rPr>
                <w:i/>
                <w:sz w:val="16"/>
                <w:szCs w:val="18"/>
              </w:rPr>
              <w:t>Spheciospongia vesparium</w:t>
            </w:r>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r w:rsidRPr="007C6425">
              <w:rPr>
                <w:i/>
                <w:sz w:val="16"/>
                <w:szCs w:val="18"/>
              </w:rPr>
              <w:t>Iotrochota birotulata</w:t>
            </w:r>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*Iotrochota</w:t>
            </w:r>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r w:rsidRPr="007C6425">
              <w:rPr>
                <w:i/>
                <w:sz w:val="16"/>
                <w:szCs w:val="18"/>
              </w:rPr>
              <w:t>Ircinia campana</w:t>
            </w:r>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r w:rsidRPr="007C6425">
              <w:rPr>
                <w:i/>
                <w:sz w:val="16"/>
                <w:szCs w:val="18"/>
              </w:rPr>
              <w:t>Ircinia felix</w:t>
            </w:r>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r w:rsidRPr="007C6425">
              <w:rPr>
                <w:i/>
                <w:sz w:val="16"/>
                <w:szCs w:val="18"/>
              </w:rPr>
              <w:t>Ircinia strobilina</w:t>
            </w:r>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"Ircinia smooth" or Spongia</w:t>
            </w:r>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r w:rsidRPr="007C6425">
              <w:rPr>
                <w:i/>
                <w:sz w:val="16"/>
                <w:szCs w:val="18"/>
              </w:rPr>
              <w:t>Monanchora arbuscula</w:t>
            </w:r>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Mycale laevis</w:t>
            </w:r>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Mycale laxissima</w:t>
            </w:r>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r w:rsidRPr="007C6425">
              <w:rPr>
                <w:i/>
                <w:sz w:val="16"/>
                <w:szCs w:val="18"/>
              </w:rPr>
              <w:t>Neofibularia nolitangere</w:t>
            </w:r>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*Neopetrosia proxima</w:t>
            </w:r>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Xestospongia subtriangularis</w:t>
            </w:r>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*Niphates erecta</w:t>
            </w:r>
            <w:r w:rsidRPr="007C6425">
              <w:rPr>
                <w:sz w:val="16"/>
                <w:szCs w:val="18"/>
              </w:rPr>
              <w:t xml:space="preserve"> (may include</w:t>
            </w:r>
            <w:r w:rsidRPr="007C6425">
              <w:rPr>
                <w:color w:val="000000"/>
                <w:sz w:val="16"/>
                <w:szCs w:val="18"/>
              </w:rPr>
              <w:t xml:space="preserve"> </w:t>
            </w:r>
            <w:r w:rsidRPr="007C6425">
              <w:rPr>
                <w:i/>
                <w:color w:val="000000"/>
                <w:sz w:val="16"/>
                <w:szCs w:val="18"/>
              </w:rPr>
              <w:t>Niphates amorpha</w:t>
            </w:r>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*Niphates</w:t>
            </w:r>
            <w:r w:rsidRPr="007C6425">
              <w:rPr>
                <w:sz w:val="16"/>
                <w:szCs w:val="18"/>
              </w:rPr>
              <w:t xml:space="preserve"> sp. or </w:t>
            </w:r>
            <w:r w:rsidRPr="007C6425">
              <w:rPr>
                <w:i/>
                <w:sz w:val="16"/>
                <w:szCs w:val="18"/>
              </w:rPr>
              <w:t>Lissodendoryx</w:t>
            </w:r>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r w:rsidRPr="007C6425">
              <w:rPr>
                <w:i/>
                <w:sz w:val="16"/>
                <w:szCs w:val="18"/>
              </w:rPr>
              <w:t>Pandaros acanthifolium</w:t>
            </w:r>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*Plakortis</w:t>
            </w:r>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r w:rsidRPr="007C6425">
              <w:rPr>
                <w:i/>
                <w:sz w:val="16"/>
                <w:szCs w:val="18"/>
              </w:rPr>
              <w:t>Scopalina ruetzleri</w:t>
            </w:r>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*Spirastrella coccinea</w:t>
            </w:r>
            <w:r w:rsidRPr="007C6425">
              <w:rPr>
                <w:sz w:val="16"/>
                <w:szCs w:val="18"/>
              </w:rPr>
              <w:t xml:space="preserve"> and </w:t>
            </w:r>
            <w:r w:rsidRPr="007C6425">
              <w:rPr>
                <w:i/>
                <w:sz w:val="16"/>
                <w:szCs w:val="18"/>
              </w:rPr>
              <w:t>Spirastrella hartmani</w:t>
            </w:r>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r w:rsidRPr="007C6425">
              <w:rPr>
                <w:i/>
                <w:sz w:val="16"/>
                <w:szCs w:val="18"/>
              </w:rPr>
              <w:t>Spongosorites coralliphaga</w:t>
            </w:r>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r w:rsidRPr="007C6425">
              <w:rPr>
                <w:i/>
                <w:sz w:val="16"/>
                <w:szCs w:val="18"/>
              </w:rPr>
              <w:t>Tectitethya crypta</w:t>
            </w:r>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Xestospongia muta</w:t>
            </w:r>
          </w:p>
        </w:tc>
      </w:tr>
    </w:tbl>
    <w:p w14:paraId="7E8BA65C" w14:textId="10BB8A79"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281"/>
      <w:r>
        <w:t>Figure</w:t>
      </w:r>
      <w:r w:rsidRPr="0018320D">
        <w:t xml:space="preserve"> A.</w:t>
      </w:r>
      <w:r>
        <w:t>3</w:t>
      </w:r>
      <w:commentRangeEnd w:id="281"/>
      <w:r>
        <w:rPr>
          <w:rStyle w:val="CommentReference"/>
        </w:rPr>
        <w:commentReference w:id="281"/>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3E871440" w14:textId="446F3A8A" w:rsidR="00401C56" w:rsidRDefault="00C727D7" w:rsidP="00401C56">
      <w:pPr>
        <w:widowControl w:val="0"/>
        <w:spacing w:line="240" w:lineRule="auto"/>
        <w:ind w:left="480" w:hanging="480"/>
      </w:pPr>
      <w:r>
        <w:rPr>
          <w:noProof/>
        </w:rPr>
        <w:lastRenderedPageBreak/>
        <w:drawing>
          <wp:inline distT="0" distB="0" distL="0" distR="0" wp14:anchorId="7A25970C" wp14:editId="463E824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5F20A9A0" w14:textId="77777777" w:rsidR="00401C56" w:rsidRDefault="00401C56" w:rsidP="00401C56">
      <w:pPr>
        <w:pStyle w:val="Tableheading"/>
      </w:pPr>
      <w:commentRangeStart w:id="282"/>
      <w:r>
        <w:t>Figure</w:t>
      </w:r>
      <w:r w:rsidRPr="0018320D">
        <w:t xml:space="preserve"> A.</w:t>
      </w:r>
      <w:r>
        <w:t>4</w:t>
      </w:r>
      <w:commentRangeEnd w:id="282"/>
      <w:r>
        <w:rPr>
          <w:rStyle w:val="CommentReference"/>
        </w:rPr>
        <w:commentReference w:id="282"/>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283"/>
      <w:r>
        <w:t xml:space="preserve">Traditional r-squared </w:t>
      </w:r>
      <w:commentRangeEnd w:id="283"/>
      <w:r>
        <w:rPr>
          <w:rStyle w:val="CommentReference"/>
        </w:rPr>
        <w:commentReference w:id="283"/>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r>
        <w:br w:type="page"/>
      </w:r>
    </w:p>
    <w:p w14:paraId="031838D1" w14:textId="1987A4C6" w:rsidR="00401C56" w:rsidRDefault="00C727D7" w:rsidP="00401C56">
      <w:pPr>
        <w:pStyle w:val="Tableheading"/>
      </w:pPr>
      <w:r>
        <w:rPr>
          <w:noProof/>
        </w:rPr>
        <w:lastRenderedPageBreak/>
        <w:drawing>
          <wp:inline distT="0" distB="0" distL="0" distR="0" wp14:anchorId="03C8F834" wp14:editId="7A2E0CE1">
            <wp:extent cx="3550595" cy="59176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3553053" cy="5921755"/>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284"/>
      <w:r>
        <w:t>Figure</w:t>
      </w:r>
      <w:r w:rsidRPr="0018320D">
        <w:t xml:space="preserve"> A.</w:t>
      </w:r>
      <w:r>
        <w:t>5</w:t>
      </w:r>
      <w:commentRangeEnd w:id="284"/>
      <w:r>
        <w:rPr>
          <w:rStyle w:val="CommentReference"/>
        </w:rPr>
        <w:commentReference w:id="284"/>
      </w:r>
      <w:r>
        <w:t xml:space="preserve">. Coral richness and coral cover over the 27 year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rPr>
          <w:rStyle w:val="TableheadingChar"/>
        </w:rPr>
        <w:br w:type="page"/>
      </w:r>
    </w:p>
    <w:p w14:paraId="1CA3CE08" w14:textId="77777777" w:rsidR="00401C56" w:rsidRDefault="00401C56" w:rsidP="00401C56">
      <w:pPr>
        <w:pStyle w:val="Tableheading"/>
      </w:pPr>
      <w:commentRangeStart w:id="285"/>
      <w:commentRangeStart w:id="286"/>
      <w:r>
        <w:lastRenderedPageBreak/>
        <w:t>Appendix 6</w:t>
      </w:r>
      <w:commentRangeEnd w:id="285"/>
      <w:r>
        <w:rPr>
          <w:rStyle w:val="CommentReference"/>
        </w:rPr>
        <w:commentReference w:id="285"/>
      </w:r>
      <w:r>
        <w:t xml:space="preserve">. </w:t>
      </w:r>
      <w:commentRangeEnd w:id="286"/>
      <w:r>
        <w:rPr>
          <w:rStyle w:val="CommentReference"/>
        </w:rPr>
        <w:commentReference w:id="286"/>
      </w:r>
    </w:p>
    <w:p w14:paraId="5323C705" w14:textId="77777777" w:rsidR="00401C56" w:rsidRDefault="00401C56" w:rsidP="00401C56">
      <w:pPr>
        <w:pStyle w:val="Tableheading"/>
      </w:pPr>
      <w:r>
        <w:t>Top Model for Coral Richness</w:t>
      </w:r>
    </w:p>
    <w:p w14:paraId="1E96FAE9" w14:textId="77777777" w:rsidR="00401C56" w:rsidRDefault="00401C56" w:rsidP="00401C56">
      <w:pPr>
        <w:pStyle w:val="Tableheading"/>
      </w:pPr>
      <w:r>
        <w:t>Call:</w:t>
      </w:r>
    </w:p>
    <w:p w14:paraId="21248C4C" w14:textId="77777777" w:rsidR="00401C56" w:rsidRDefault="00401C56" w:rsidP="00401C56">
      <w:pPr>
        <w:pStyle w:val="Tableheading"/>
      </w:pPr>
      <w:r>
        <w:t xml:space="preserve">glm.nb(formula = Coral_Richness ~ Percent_Coral_Cover + Year, </w:t>
      </w:r>
    </w:p>
    <w:p w14:paraId="1226F64F" w14:textId="77777777" w:rsidR="00401C56" w:rsidRDefault="00401C56" w:rsidP="00401C56">
      <w:pPr>
        <w:pStyle w:val="Tableheading"/>
      </w:pPr>
      <w:r>
        <w:t xml:space="preserve">    data = variables, init.theta = 523703.6138, link = log)</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t xml:space="preserve">Pr(&gt;|z|)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r>
        <w:t xml:space="preserve">Percent_Coral_Cover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Significance codes:  0 ‘***’ 0.001 ‘**’ 0.01 ‘*’ 0.05 ‘.’ 0.1 ‘ ’ 1</w:t>
      </w:r>
    </w:p>
    <w:p w14:paraId="79E4CE90" w14:textId="77777777" w:rsidR="00401C56" w:rsidRDefault="00401C56" w:rsidP="00401C56">
      <w:pPr>
        <w:spacing w:after="200" w:line="276" w:lineRule="auto"/>
        <w:ind w:firstLine="0"/>
      </w:pPr>
      <w:r>
        <w:br w:type="page"/>
      </w:r>
    </w:p>
    <w:p w14:paraId="59D56EDC" w14:textId="77777777" w:rsidR="00401C56" w:rsidRDefault="00401C56" w:rsidP="00401C56">
      <w:pPr>
        <w:pStyle w:val="Tableheading"/>
      </w:pPr>
      <w:commentRangeStart w:id="287"/>
      <w:r>
        <w:lastRenderedPageBreak/>
        <w:t xml:space="preserve">Appendix 7. </w:t>
      </w:r>
      <w:commentRangeEnd w:id="287"/>
      <w:r>
        <w:rPr>
          <w:rStyle w:val="CommentReference"/>
        </w:rPr>
        <w:commentReference w:id="287"/>
      </w:r>
    </w:p>
    <w:p w14:paraId="6C0AD432" w14:textId="77777777" w:rsidR="00401C56" w:rsidRDefault="00401C56" w:rsidP="00401C56">
      <w:pPr>
        <w:pStyle w:val="Tableheading"/>
      </w:pPr>
      <w:r>
        <w:t>Top Model for Coral Richness with Interaction</w:t>
      </w:r>
    </w:p>
    <w:p w14:paraId="767B800A" w14:textId="77777777" w:rsidR="00401C56" w:rsidRDefault="00401C56" w:rsidP="00401C56">
      <w:pPr>
        <w:pStyle w:val="Tableheading"/>
      </w:pPr>
      <w:r>
        <w:t>Call:</w:t>
      </w:r>
    </w:p>
    <w:p w14:paraId="7AEC05D3" w14:textId="77777777" w:rsidR="00401C56" w:rsidRDefault="00401C56" w:rsidP="00401C56">
      <w:pPr>
        <w:pStyle w:val="Tableheading"/>
      </w:pPr>
      <w:r>
        <w:t xml:space="preserve">glm.nb(formula = Coral_Richness ~ Percent_Coral_Cover + Year + </w:t>
      </w:r>
    </w:p>
    <w:p w14:paraId="4BA87C24" w14:textId="77777777" w:rsidR="00401C56" w:rsidRDefault="00401C56" w:rsidP="00401C56">
      <w:pPr>
        <w:pStyle w:val="Tableheading"/>
      </w:pPr>
      <w:r>
        <w:t xml:space="preserve">    Year * Percent_Coral_Cover, data = variables, init.theta = 525025.0814, </w:t>
      </w:r>
    </w:p>
    <w:p w14:paraId="19AF6119" w14:textId="77777777" w:rsidR="00401C56" w:rsidRDefault="00401C56" w:rsidP="00401C56">
      <w:pPr>
        <w:pStyle w:val="Tableheading"/>
      </w:pPr>
      <w:r>
        <w:t xml:space="preserve">    link = log)</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t xml:space="preserve">Pr(&gt;|z|)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r>
        <w:t>Percent_Coral_Cover</w:t>
      </w:r>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r>
        <w:t xml:space="preserve">Percent_Coral_Cover:Year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Significance codes:  0 ‘***’ 0.001 ‘**’ 0.01 ‘*’ 0.05 ‘.’ 0.1 ‘ ’ 1</w:t>
      </w:r>
    </w:p>
    <w:p w14:paraId="79C39E4B" w14:textId="77777777" w:rsidR="00401C56" w:rsidRDefault="00401C56" w:rsidP="00401C56">
      <w:pPr>
        <w:spacing w:after="200" w:line="276" w:lineRule="auto"/>
        <w:ind w:firstLine="0"/>
      </w:pPr>
      <w:r>
        <w:br w:type="page"/>
      </w:r>
    </w:p>
    <w:p w14:paraId="609CAD0A" w14:textId="77777777" w:rsidR="00401C56" w:rsidRDefault="00401C56" w:rsidP="00401C56">
      <w:pPr>
        <w:pStyle w:val="Tableheading"/>
      </w:pPr>
      <w:commentRangeStart w:id="288"/>
      <w:r>
        <w:lastRenderedPageBreak/>
        <w:t xml:space="preserve">Appendix 8. </w:t>
      </w:r>
      <w:commentRangeEnd w:id="288"/>
      <w:r>
        <w:rPr>
          <w:rStyle w:val="CommentReference"/>
        </w:rPr>
        <w:commentReference w:id="288"/>
      </w:r>
    </w:p>
    <w:p w14:paraId="75A733F8" w14:textId="77777777" w:rsidR="00401C56" w:rsidRDefault="00401C56" w:rsidP="00401C56">
      <w:pPr>
        <w:pStyle w:val="Tableheading"/>
      </w:pPr>
      <w:r>
        <w:t>Top Model for Sponge Richness</w:t>
      </w:r>
    </w:p>
    <w:p w14:paraId="2A819B0B" w14:textId="77777777" w:rsidR="00401C56" w:rsidRDefault="00401C56" w:rsidP="00401C56">
      <w:pPr>
        <w:pStyle w:val="Tableheading"/>
      </w:pPr>
      <w:r>
        <w:t>Call:</w:t>
      </w:r>
    </w:p>
    <w:p w14:paraId="4925C8B1" w14:textId="77777777" w:rsidR="00401C56" w:rsidRDefault="00401C56" w:rsidP="00401C56">
      <w:pPr>
        <w:pStyle w:val="Tableheading"/>
      </w:pPr>
      <w:r>
        <w:t xml:space="preserve">glm.nb(formula = Sponge_Richness ~ Percent_Coral_Cover + Year + </w:t>
      </w:r>
    </w:p>
    <w:p w14:paraId="49910405" w14:textId="77777777" w:rsidR="00401C56" w:rsidRDefault="00401C56" w:rsidP="00401C56">
      <w:pPr>
        <w:pStyle w:val="Tableheading"/>
      </w:pPr>
      <w:r>
        <w:t xml:space="preserve">    Site, data = variables, init.theta = 758421.4871, link = log)</w:t>
      </w:r>
    </w:p>
    <w:p w14:paraId="5B5405DD" w14:textId="77777777"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t xml:space="preserve">Pr(&gt;|z|)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r>
        <w:t>Percent_Coral_Cover</w:t>
      </w:r>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r>
        <w:t xml:space="preserve">Sitecrab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r>
        <w:t xml:space="preserve">Sitegrand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r>
        <w:t xml:space="preserve">Siteiguana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r>
        <w:t xml:space="preserve">Sitemonkey          </w:t>
      </w:r>
      <w:r>
        <w:tab/>
        <w:t xml:space="preserve"> 0.1110   </w:t>
      </w:r>
      <w:r>
        <w:tab/>
        <w:t xml:space="preserve">0.0671   </w:t>
      </w:r>
      <w:r>
        <w:tab/>
        <w:t xml:space="preserve">1.655 </w:t>
      </w:r>
      <w:r>
        <w:tab/>
      </w:r>
      <w:r>
        <w:tab/>
        <w:t xml:space="preserve">0.097956 .  </w:t>
      </w:r>
    </w:p>
    <w:p w14:paraId="5931AE43" w14:textId="77777777" w:rsidR="00401C56" w:rsidRDefault="00401C56" w:rsidP="00401C56">
      <w:pPr>
        <w:pStyle w:val="Tableheading"/>
      </w:pPr>
      <w:r>
        <w:t xml:space="preserve">SitemuskN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r>
        <w:t xml:space="preserve">Sitepelican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r>
        <w:t xml:space="preserve">Sitewhite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Significance codes:  0 ‘***’ 0.001 ‘**’ 0.01 ‘*’ 0.05 ‘.’ 0.1 ‘ ’ 1</w:t>
      </w:r>
    </w:p>
    <w:p w14:paraId="28BC45ED" w14:textId="77777777" w:rsidR="00401C56" w:rsidRDefault="00401C56" w:rsidP="00401C56">
      <w:pPr>
        <w:spacing w:after="200" w:line="276" w:lineRule="auto"/>
        <w:ind w:firstLine="0"/>
      </w:pPr>
      <w:r>
        <w:br w:type="page"/>
      </w:r>
    </w:p>
    <w:p w14:paraId="59D3674B" w14:textId="77777777" w:rsidR="00401C56" w:rsidRDefault="00401C56" w:rsidP="00401C56">
      <w:pPr>
        <w:pStyle w:val="Tableheading"/>
      </w:pPr>
      <w:commentRangeStart w:id="289"/>
      <w:r>
        <w:lastRenderedPageBreak/>
        <w:t xml:space="preserve">Appendix 9. </w:t>
      </w:r>
      <w:commentRangeEnd w:id="289"/>
      <w:r>
        <w:rPr>
          <w:rStyle w:val="CommentReference"/>
        </w:rPr>
        <w:commentReference w:id="289"/>
      </w:r>
    </w:p>
    <w:p w14:paraId="1E2E8C0E" w14:textId="77777777" w:rsidR="00401C56" w:rsidRDefault="00401C56" w:rsidP="00401C56">
      <w:pPr>
        <w:pStyle w:val="Tableheading"/>
      </w:pPr>
      <w:r>
        <w:t>Top Model for Fish Richness</w:t>
      </w:r>
    </w:p>
    <w:p w14:paraId="7ABFA676" w14:textId="77777777" w:rsidR="00401C56" w:rsidRDefault="00401C56" w:rsidP="00401C56">
      <w:pPr>
        <w:pStyle w:val="Tableheading"/>
      </w:pPr>
      <w:r>
        <w:t>Call:</w:t>
      </w:r>
    </w:p>
    <w:p w14:paraId="2561F19B" w14:textId="77777777" w:rsidR="00401C56" w:rsidRDefault="00401C56" w:rsidP="00401C56">
      <w:pPr>
        <w:pStyle w:val="Tableheading"/>
      </w:pPr>
      <w:r>
        <w:t xml:space="preserve">glm.nb(formula = Fish_Richness ~ Rugosity + Site, data = variables, </w:t>
      </w:r>
    </w:p>
    <w:p w14:paraId="397EA100" w14:textId="77777777" w:rsidR="00401C56" w:rsidRDefault="00401C56" w:rsidP="00401C56">
      <w:pPr>
        <w:pStyle w:val="Tableheading"/>
      </w:pPr>
      <w:r>
        <w:t xml:space="preserve">    init.theta = 861139.6088, link = log)</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t xml:space="preserve">Pr(&gt;|z|)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r>
        <w:t xml:space="preserve">Sitecrab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r>
        <w:t xml:space="preserve">Sitegrand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r>
        <w:t xml:space="preserve">Siteiguana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r>
        <w:t xml:space="preserve">Sitemonkey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r>
        <w:t xml:space="preserve">SitemuskN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r>
        <w:t xml:space="preserve">Sitepelican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r>
        <w:t xml:space="preserve">Sitewhite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Significance codes:  0 ‘***’ 0.001 ‘**’ 0.01 ‘*’ 0.05 ‘.’ 0.1 ‘ ’ 1</w:t>
      </w:r>
    </w:p>
    <w:p w14:paraId="11DB6380" w14:textId="77777777" w:rsidR="00401C56" w:rsidRDefault="00401C56" w:rsidP="00401C56">
      <w:pPr>
        <w:spacing w:after="200" w:line="276" w:lineRule="auto"/>
        <w:ind w:firstLine="0"/>
      </w:pPr>
      <w:r>
        <w:br w:type="page"/>
      </w:r>
    </w:p>
    <w:p w14:paraId="2884DBC1" w14:textId="77777777" w:rsidR="00401C56" w:rsidRDefault="00401C56" w:rsidP="00401C56">
      <w:pPr>
        <w:pStyle w:val="Tableheading"/>
      </w:pPr>
      <w:commentRangeStart w:id="290"/>
      <w:r>
        <w:lastRenderedPageBreak/>
        <w:t xml:space="preserve">Appendix 10. </w:t>
      </w:r>
      <w:commentRangeEnd w:id="290"/>
      <w:r>
        <w:rPr>
          <w:rStyle w:val="CommentReference"/>
        </w:rPr>
        <w:commentReference w:id="290"/>
      </w:r>
    </w:p>
    <w:p w14:paraId="0BEF32B7" w14:textId="77777777" w:rsidR="00401C56" w:rsidRDefault="00401C56" w:rsidP="00401C56">
      <w:pPr>
        <w:pStyle w:val="Tableheading"/>
      </w:pPr>
      <w:r>
        <w:t>Top Model for Combined Richness</w:t>
      </w:r>
    </w:p>
    <w:p w14:paraId="72794169" w14:textId="77777777" w:rsidR="00401C56" w:rsidRDefault="00401C56" w:rsidP="00401C56">
      <w:pPr>
        <w:pStyle w:val="Tableheading"/>
      </w:pPr>
      <w:r>
        <w:t>Call:</w:t>
      </w:r>
    </w:p>
    <w:p w14:paraId="30CF5C6C" w14:textId="77777777" w:rsidR="00401C56" w:rsidRDefault="00401C56" w:rsidP="00401C56">
      <w:pPr>
        <w:pStyle w:val="Tableheading"/>
      </w:pPr>
      <w:r>
        <w:t xml:space="preserve">glm.nb(formula = Combined_Richness ~ Rugosity + Year + Site, </w:t>
      </w:r>
    </w:p>
    <w:p w14:paraId="1E1957B4" w14:textId="77777777" w:rsidR="00401C56" w:rsidRDefault="00401C56" w:rsidP="00401C56">
      <w:pPr>
        <w:pStyle w:val="Tableheading"/>
      </w:pPr>
      <w:r>
        <w:t xml:space="preserve">    data = variables, init.theta = 1954589.094, link = log)</w:t>
      </w:r>
    </w:p>
    <w:p w14:paraId="4D465E45" w14:textId="77777777"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t xml:space="preserve">Pr(&gt;|z|)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r>
        <w:t xml:space="preserve">Sitecrab    </w:t>
      </w:r>
      <w:r>
        <w:tab/>
        <w:t xml:space="preserve">-0.0706   </w:t>
      </w:r>
      <w:r>
        <w:tab/>
        <w:t xml:space="preserve">0.0418  </w:t>
      </w:r>
      <w:r>
        <w:tab/>
        <w:t xml:space="preserve">-1.690 </w:t>
      </w:r>
      <w:r>
        <w:tab/>
      </w:r>
      <w:r>
        <w:tab/>
        <w:t xml:space="preserve">0.090956 .  </w:t>
      </w:r>
    </w:p>
    <w:p w14:paraId="51A6DB2F" w14:textId="77777777" w:rsidR="00401C56" w:rsidRDefault="00401C56" w:rsidP="00401C56">
      <w:pPr>
        <w:pStyle w:val="Tableheading"/>
      </w:pPr>
      <w:r>
        <w:t xml:space="preserve">Sitegrand   </w:t>
      </w:r>
      <w:r>
        <w:tab/>
        <w:t xml:space="preserve">-0.0986   </w:t>
      </w:r>
      <w:r>
        <w:tab/>
        <w:t xml:space="preserve">0.0594  </w:t>
      </w:r>
      <w:r>
        <w:tab/>
        <w:t xml:space="preserve">-1.659 </w:t>
      </w:r>
      <w:r>
        <w:tab/>
      </w:r>
      <w:r>
        <w:tab/>
        <w:t xml:space="preserve">0.097162 .  </w:t>
      </w:r>
    </w:p>
    <w:p w14:paraId="09336C80" w14:textId="77777777" w:rsidR="00401C56" w:rsidRDefault="00401C56" w:rsidP="00401C56">
      <w:pPr>
        <w:pStyle w:val="Tableheading"/>
      </w:pPr>
      <w:r>
        <w:t xml:space="preserve">Siteiguana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r>
        <w:t xml:space="preserve">Sitemonkey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r>
        <w:t xml:space="preserve">SitemuskN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r>
        <w:t xml:space="preserve">Sitepelican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r>
        <w:t xml:space="preserve">Sitewhite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Significance codes:  0 ‘***’ 0.001 ‘**’ 0.01 ‘*’ 0.05 ‘.’ 0.1 ‘ ’ 1</w:t>
      </w:r>
    </w:p>
    <w:p w14:paraId="5570C04E" w14:textId="77777777" w:rsidR="00401C56" w:rsidRDefault="00401C56" w:rsidP="00401C56">
      <w:pPr>
        <w:spacing w:after="200" w:line="276" w:lineRule="auto"/>
        <w:ind w:firstLine="0"/>
      </w:pPr>
      <w:r>
        <w:br w:type="page"/>
      </w:r>
    </w:p>
    <w:p w14:paraId="618E642C" w14:textId="77777777" w:rsidR="00401C56" w:rsidRDefault="00401C56" w:rsidP="00401C56">
      <w:pPr>
        <w:pStyle w:val="Tableheading"/>
      </w:pPr>
      <w:r>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5">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2EA5E525" w14:textId="77777777" w:rsidR="00401C56" w:rsidRDefault="00401C56" w:rsidP="00401C56">
      <w:pPr>
        <w:pStyle w:val="Tableheading"/>
      </w:pPr>
      <w:commentRangeStart w:id="291"/>
      <w:r>
        <w:t>Figure</w:t>
      </w:r>
      <w:commentRangeEnd w:id="291"/>
      <w:r>
        <w:rPr>
          <w:rStyle w:val="CommentReference"/>
        </w:rPr>
        <w:commentReference w:id="291"/>
      </w:r>
      <w:r>
        <w:t xml:space="preserve"> #. Competitive models for predicting coral richness included a term for year. </w:t>
      </w:r>
      <w:r>
        <w:rPr>
          <w:rStyle w:val="TableheadingChar"/>
        </w:rPr>
        <w:t xml:space="preserve">Solid line represents predictions using the negative binomial distribution and the formula y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D548B44" w14:textId="77777777" w:rsidR="00401C56" w:rsidRDefault="00401C56" w:rsidP="00401C56">
      <w:pPr>
        <w:pStyle w:val="Tableheading"/>
        <w:ind w:left="0" w:firstLine="0"/>
      </w:pPr>
      <w:r>
        <w:rPr>
          <w:noProof/>
        </w:rPr>
        <w:lastRenderedPageBreak/>
        <w:drawing>
          <wp:inline distT="0" distB="0" distL="0" distR="0" wp14:anchorId="29376708" wp14:editId="4D7879EB">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6">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1F6F8CD7" w14:textId="77777777" w:rsidR="00401C56" w:rsidRDefault="00401C56" w:rsidP="00401C56">
      <w:pPr>
        <w:pStyle w:val="Tableheading"/>
      </w:pPr>
      <w:commentRangeStart w:id="292"/>
      <w:r>
        <w:t>Figure</w:t>
      </w:r>
      <w:commentRangeEnd w:id="292"/>
      <w:r>
        <w:rPr>
          <w:rStyle w:val="CommentReference"/>
        </w:rPr>
        <w:commentReference w:id="292"/>
      </w:r>
      <w:r>
        <w:t xml:space="preserve"> #. Competitive models 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57AE57B" w14:textId="77777777" w:rsidR="00401C56" w:rsidRDefault="00401C56" w:rsidP="00401C56">
      <w:pPr>
        <w:pStyle w:val="Tableheading"/>
      </w:pPr>
      <w:r>
        <w:rPr>
          <w:noProof/>
        </w:rPr>
        <w:lastRenderedPageBreak/>
        <w:drawing>
          <wp:inline distT="0" distB="0" distL="0" distR="0" wp14:anchorId="21EA084F" wp14:editId="2A4D93AB">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26C25D34" w14:textId="77777777" w:rsidR="00401C56" w:rsidRDefault="00401C56" w:rsidP="00401C56">
      <w:pPr>
        <w:pStyle w:val="Tableheading"/>
      </w:pPr>
      <w:commentRangeStart w:id="293"/>
      <w:r>
        <w:t>Figure</w:t>
      </w:r>
      <w:commentRangeEnd w:id="293"/>
      <w:r>
        <w:rPr>
          <w:rStyle w:val="CommentReference"/>
        </w:rPr>
        <w:commentReference w:id="293"/>
      </w:r>
      <w:r>
        <w:t xml:space="preserve"> #.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097E4C3E" w14:textId="77777777" w:rsidR="00401C56" w:rsidRDefault="00401C56" w:rsidP="00401C56">
      <w:pPr>
        <w:pStyle w:val="Tableheading"/>
      </w:pPr>
      <w:r>
        <w:rPr>
          <w:noProof/>
        </w:rPr>
        <w:lastRenderedPageBreak/>
        <w:drawing>
          <wp:inline distT="0" distB="0" distL="0" distR="0" wp14:anchorId="7D26E035" wp14:editId="57745055">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8">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4D3F8A6A" w14:textId="77777777" w:rsidR="00401C56" w:rsidRDefault="00401C56" w:rsidP="00401C56">
      <w:pPr>
        <w:pStyle w:val="Tableheading"/>
      </w:pPr>
      <w:commentRangeStart w:id="294"/>
      <w:r>
        <w:t>Figure</w:t>
      </w:r>
      <w:commentRangeEnd w:id="294"/>
      <w:r>
        <w:rPr>
          <w:rStyle w:val="CommentReference"/>
        </w:rPr>
        <w:commentReference w:id="294"/>
      </w:r>
      <w:r>
        <w:t xml:space="preserve"> #.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19ADDE93" w14:textId="77777777" w:rsidR="00401C56" w:rsidRDefault="00401C56" w:rsidP="00401C56">
      <w:pPr>
        <w:pStyle w:val="Tableheading"/>
      </w:pPr>
      <w:r>
        <w:rPr>
          <w:noProof/>
        </w:rPr>
        <w:lastRenderedPageBreak/>
        <w:drawing>
          <wp:inline distT="0" distB="0" distL="0" distR="0" wp14:anchorId="243AA91E" wp14:editId="7976AE60">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3E406D9E" w14:textId="77777777" w:rsidR="00401C56" w:rsidRDefault="00401C56" w:rsidP="00401C56">
      <w:pPr>
        <w:pStyle w:val="Tableheading"/>
      </w:pPr>
      <w:commentRangeStart w:id="295"/>
      <w:r>
        <w:t>Figure</w:t>
      </w:r>
      <w:commentRangeEnd w:id="295"/>
      <w:r>
        <w:rPr>
          <w:rStyle w:val="CommentReference"/>
        </w:rPr>
        <w:commentReference w:id="295"/>
      </w:r>
      <w:r>
        <w:t xml:space="preserve"> #. The most competitive model for predicting combined richness, as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bookmarkEnd w:id="264"/>
    <w:p w14:paraId="7D13EFC8" w14:textId="48AEB3FF" w:rsidR="00D813D1" w:rsidRDefault="00D813D1" w:rsidP="00401C56">
      <w:pPr>
        <w:pStyle w:val="Heading2"/>
      </w:pPr>
    </w:p>
    <w:sectPr w:rsidR="00D813D1"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icole" w:date="2019-12-07T12:35:00Z" w:initials="N">
    <w:p w14:paraId="73ACD26E" w14:textId="791A6CE0" w:rsidR="00F65AA7" w:rsidRDefault="00F65AA7">
      <w:pPr>
        <w:pStyle w:val="CommentText"/>
      </w:pPr>
      <w:r>
        <w:rPr>
          <w:rStyle w:val="CommentReference"/>
        </w:rPr>
        <w:annotationRef/>
      </w:r>
      <w:r>
        <w:t>Rachel: 1) clean up GitHub 2) add readme file 3) include Github info in manuscript</w:t>
      </w:r>
    </w:p>
  </w:comment>
  <w:comment w:id="3" w:author="Nicole" w:date="2019-12-06T23:10:00Z" w:initials="N">
    <w:p w14:paraId="47DEFF18" w14:textId="128266C3" w:rsidR="00F65AA7" w:rsidRDefault="00F65AA7">
      <w:pPr>
        <w:pStyle w:val="CommentText"/>
      </w:pPr>
      <w:r>
        <w:rPr>
          <w:rStyle w:val="CommentReference"/>
        </w:rPr>
        <w:annotationRef/>
      </w:r>
      <w:r>
        <w:t>Make edits to other abstract and copy changes here</w:t>
      </w:r>
    </w:p>
  </w:comment>
  <w:comment w:id="9" w:author="Nicole" w:date="2019-12-11T14:21:00Z" w:initials="N">
    <w:p w14:paraId="3E58E54B" w14:textId="77777777" w:rsidR="00F65AA7" w:rsidRDefault="00F65AA7" w:rsidP="00FD751A">
      <w:pPr>
        <w:pStyle w:val="CommentText"/>
      </w:pPr>
      <w:r>
        <w:rPr>
          <w:rStyle w:val="CommentReference"/>
        </w:rPr>
        <w:annotationRef/>
      </w:r>
      <w:r>
        <w:t>***Nicole: copy finalized captions here; double-check page numbers</w:t>
      </w:r>
    </w:p>
  </w:comment>
  <w:comment w:id="11" w:author="Nicole" w:date="2019-12-11T14:22:00Z" w:initials="N">
    <w:p w14:paraId="2CF368B7" w14:textId="77777777" w:rsidR="00F65AA7" w:rsidRDefault="00F65AA7" w:rsidP="00FD751A">
      <w:pPr>
        <w:pStyle w:val="CommentText"/>
      </w:pPr>
      <w:r>
        <w:rPr>
          <w:rStyle w:val="CommentReference"/>
        </w:rPr>
        <w:annotationRef/>
      </w:r>
      <w:r>
        <w:t xml:space="preserve">***Nicole: renumber figures and appendices in text when order is determined; copy finalized captions here; double-check page numbers </w:t>
      </w:r>
    </w:p>
  </w:comment>
  <w:comment w:id="13" w:author="Nicole" w:date="2019-12-11T14:22:00Z" w:initials="N">
    <w:p w14:paraId="748DF4DD" w14:textId="77777777" w:rsidR="00F65AA7" w:rsidRDefault="00F65AA7" w:rsidP="00FD751A">
      <w:pPr>
        <w:pStyle w:val="CommentText"/>
      </w:pPr>
      <w:r>
        <w:rPr>
          <w:rStyle w:val="CommentReference"/>
        </w:rPr>
        <w:annotationRef/>
      </w:r>
      <w:r>
        <w:t>***Nicole: renumber figures and appendices in text when order is determined; copy finalized captions here; double-check page numbers</w:t>
      </w:r>
    </w:p>
  </w:comment>
  <w:comment w:id="15" w:author="Graham Forrester" w:date="2019-12-11T14:22:00Z" w:initials="GF">
    <w:p w14:paraId="2DBA917A" w14:textId="04F7A92A" w:rsidR="00F65AA7" w:rsidRDefault="00F65AA7" w:rsidP="00FD751A">
      <w:pPr>
        <w:pStyle w:val="CommentText"/>
      </w:pPr>
      <w:r>
        <w:rPr>
          <w:rStyle w:val="CommentReference"/>
        </w:rPr>
        <w:annotationRef/>
      </w:r>
      <w:r>
        <w:t>To discuss later…..I believe Lianna will want to be an author and, if that is justified then so is making Linda an author.  If we do this, it well be if they contribute to future drafts of the MS, and if we all agree after a discussion among the 4 of that everyone’s contribution merits authorship.</w:t>
      </w:r>
    </w:p>
  </w:comment>
  <w:comment w:id="17" w:author="Nicole" w:date="2019-12-06T23:08:00Z" w:initials="N">
    <w:p w14:paraId="6AF0B8B8" w14:textId="59F37D85" w:rsidR="00F65AA7" w:rsidRDefault="00F65AA7">
      <w:pPr>
        <w:pStyle w:val="CommentText"/>
      </w:pPr>
      <w:r>
        <w:rPr>
          <w:rStyle w:val="CommentReference"/>
        </w:rPr>
        <w:annotationRef/>
      </w:r>
      <w:r>
        <w:t>Gavino: Revise abstract, introduction, and conclusions, to make them more clear about your findings were.</w:t>
      </w:r>
    </w:p>
  </w:comment>
  <w:comment w:id="18" w:author="Nicole" w:date="2019-12-06T23:35:00Z" w:initials="N">
    <w:p w14:paraId="31C9E31F" w14:textId="77777777" w:rsidR="00F65AA7" w:rsidRDefault="00F65AA7"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F65AA7" w:rsidRDefault="00F65AA7" w:rsidP="00226D8D">
      <w:pPr>
        <w:pStyle w:val="CommentText"/>
      </w:pPr>
    </w:p>
    <w:p w14:paraId="79ACD2B7" w14:textId="4F572B1A" w:rsidR="00F65AA7" w:rsidRDefault="00F65AA7" w:rsidP="00226D8D">
      <w:pPr>
        <w:pStyle w:val="CommentText"/>
      </w:pPr>
      <w:r>
        <w:t>All are basic elements of a standard abstract for a journal manuscript.</w:t>
      </w:r>
    </w:p>
  </w:comment>
  <w:comment w:id="19" w:author="Nicole" w:date="2019-12-06T23:35:00Z" w:initials="N">
    <w:p w14:paraId="1CE0A692" w14:textId="7162E309" w:rsidR="00F65AA7" w:rsidRDefault="00F65AA7"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20" w:author="Nicole" w:date="2019-12-06T23:32:00Z" w:initials="N">
    <w:p w14:paraId="3B628A17" w14:textId="76EF200E" w:rsidR="00F65AA7" w:rsidRDefault="00F65AA7">
      <w:pPr>
        <w:pStyle w:val="CommentText"/>
      </w:pPr>
      <w:r>
        <w:rPr>
          <w:rStyle w:val="CommentReference"/>
        </w:rPr>
        <w:annotationRef/>
      </w:r>
      <w:r>
        <w:t>Brian: What is the spatial context of this statement? Global?</w:t>
      </w:r>
    </w:p>
  </w:comment>
  <w:comment w:id="21" w:author="Nicole" w:date="2019-12-06T23:21:00Z" w:initials="N">
    <w:p w14:paraId="250372F4" w14:textId="2D469264" w:rsidR="00F65AA7" w:rsidRDefault="00F65AA7">
      <w:pPr>
        <w:pStyle w:val="CommentText"/>
      </w:pPr>
      <w:r>
        <w:rPr>
          <w:rStyle w:val="CommentReference"/>
        </w:rPr>
        <w:annotationRef/>
      </w:r>
      <w:r>
        <w:t>Carlos: replace with “such as”</w:t>
      </w:r>
    </w:p>
  </w:comment>
  <w:comment w:id="22" w:author="Nicole" w:date="2019-12-06T23:20:00Z" w:initials="N">
    <w:p w14:paraId="54D9CB19" w14:textId="6B48C98E" w:rsidR="00F65AA7" w:rsidRDefault="00F65AA7">
      <w:pPr>
        <w:pStyle w:val="CommentText"/>
      </w:pPr>
      <w:r>
        <w:rPr>
          <w:rStyle w:val="CommentReference"/>
        </w:rPr>
        <w:annotationRef/>
      </w:r>
      <w:r>
        <w:t>Carlos: delete</w:t>
      </w:r>
    </w:p>
  </w:comment>
  <w:comment w:id="23" w:author="Nicole" w:date="2019-12-06T23:22:00Z" w:initials="N">
    <w:p w14:paraId="00CC0771" w14:textId="4A8FE1CE" w:rsidR="00F65AA7" w:rsidRDefault="00F65AA7">
      <w:pPr>
        <w:pStyle w:val="CommentText"/>
      </w:pPr>
      <w:r>
        <w:rPr>
          <w:rStyle w:val="CommentReference"/>
        </w:rPr>
        <w:annotationRef/>
      </w:r>
      <w:r>
        <w:t>Carlos: delete</w:t>
      </w:r>
    </w:p>
  </w:comment>
  <w:comment w:id="24" w:author="Nicole" w:date="2019-12-06T23:36:00Z" w:initials="N">
    <w:p w14:paraId="4EADB099" w14:textId="0F90673B" w:rsidR="00F65AA7" w:rsidRPr="00226D8D" w:rsidRDefault="00F65AA7">
      <w:pPr>
        <w:pStyle w:val="CommentText"/>
        <w:rPr>
          <w:b/>
        </w:rPr>
      </w:pPr>
      <w:r>
        <w:rPr>
          <w:rStyle w:val="CommentReference"/>
        </w:rPr>
        <w:annotationRef/>
      </w:r>
      <w:r>
        <w:t>Brian: don’t know what “top” is. Top of what?</w:t>
      </w:r>
    </w:p>
  </w:comment>
  <w:comment w:id="25" w:author="Nicole" w:date="2019-12-07T12:36:00Z" w:initials="N">
    <w:p w14:paraId="05CFB561" w14:textId="4F4A6C1C" w:rsidR="00F65AA7" w:rsidRDefault="00F65AA7">
      <w:pPr>
        <w:pStyle w:val="CommentText"/>
      </w:pPr>
      <w:r>
        <w:rPr>
          <w:rStyle w:val="CommentReference"/>
        </w:rPr>
        <w:annotationRef/>
      </w:r>
      <w:r>
        <w:t>Rachel: insert main results here</w:t>
      </w:r>
    </w:p>
  </w:comment>
  <w:comment w:id="26" w:author="Nicole" w:date="2019-12-06T23:36:00Z" w:initials="N">
    <w:p w14:paraId="5EC92C64" w14:textId="77777777" w:rsidR="00F65AA7" w:rsidRDefault="00F65AA7"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F65AA7" w:rsidRDefault="00F65AA7" w:rsidP="00226D8D">
      <w:pPr>
        <w:pStyle w:val="CommentText"/>
      </w:pPr>
    </w:p>
    <w:p w14:paraId="5C100588" w14:textId="77777777" w:rsidR="00F65AA7" w:rsidRDefault="00F65AA7" w:rsidP="00226D8D">
      <w:pPr>
        <w:pStyle w:val="CommentText"/>
      </w:pPr>
      <w:r>
        <w:t>It would be much better to have concrete statements about your findings. And a clarity of why they matter.</w:t>
      </w:r>
    </w:p>
    <w:p w14:paraId="6DB12113" w14:textId="77777777" w:rsidR="00F65AA7" w:rsidRDefault="00F65AA7" w:rsidP="00226D8D">
      <w:pPr>
        <w:pStyle w:val="CommentText"/>
      </w:pPr>
    </w:p>
    <w:p w14:paraId="31D50DBD" w14:textId="2BD687B7" w:rsidR="00F65AA7" w:rsidRDefault="00F65AA7" w:rsidP="00226D8D">
      <w:pPr>
        <w:pStyle w:val="CommentText"/>
      </w:pPr>
      <w:r>
        <w:t>This is perhaps the longest study available to examine surrogate relationships for coral reefs. You should communicate whether commonly assumed surrogate relationships are stable or not.</w:t>
      </w:r>
    </w:p>
  </w:comment>
  <w:comment w:id="27" w:author="Nicole" w:date="2019-12-06T23:37:00Z" w:initials="N">
    <w:p w14:paraId="32F150C9" w14:textId="77777777" w:rsidR="00F65AA7" w:rsidRDefault="00F65AA7" w:rsidP="00226D8D">
      <w:pPr>
        <w:pStyle w:val="CommentText"/>
      </w:pPr>
      <w:r>
        <w:rPr>
          <w:rStyle w:val="CommentReference"/>
        </w:rPr>
        <w:annotationRef/>
      </w:r>
      <w:r>
        <w:t>Brian: I read this sentence as....if you collect data on more things you MAY learn how coral reefs are changing.</w:t>
      </w:r>
    </w:p>
    <w:p w14:paraId="6EB4F17A" w14:textId="77777777" w:rsidR="00F65AA7" w:rsidRDefault="00F65AA7" w:rsidP="00226D8D">
      <w:pPr>
        <w:pStyle w:val="CommentText"/>
      </w:pPr>
    </w:p>
    <w:p w14:paraId="2EA0D9F2" w14:textId="77777777" w:rsidR="00F65AA7" w:rsidRDefault="00F65AA7" w:rsidP="00226D8D">
      <w:pPr>
        <w:pStyle w:val="CommentText"/>
      </w:pPr>
      <w:r>
        <w:t>Is that an informative sentence?</w:t>
      </w:r>
    </w:p>
    <w:p w14:paraId="6BD5DFB8" w14:textId="77777777" w:rsidR="00F65AA7" w:rsidRDefault="00F65AA7" w:rsidP="00226D8D">
      <w:pPr>
        <w:pStyle w:val="CommentText"/>
      </w:pPr>
    </w:p>
    <w:p w14:paraId="06F488A3" w14:textId="77777777" w:rsidR="00F65AA7" w:rsidRDefault="00F65AA7" w:rsidP="00226D8D">
      <w:pPr>
        <w:pStyle w:val="CommentText"/>
      </w:pPr>
      <w:r>
        <w:t>You should end abstract with a conclusion sentence or two to place your major findings in the context of the current state of knowledge.</w:t>
      </w:r>
    </w:p>
    <w:p w14:paraId="6E2A932E" w14:textId="77777777" w:rsidR="00F65AA7" w:rsidRDefault="00F65AA7" w:rsidP="00226D8D">
      <w:pPr>
        <w:pStyle w:val="CommentText"/>
      </w:pPr>
    </w:p>
    <w:p w14:paraId="60213765" w14:textId="725D2DDD" w:rsidR="00F65AA7" w:rsidRDefault="00F65AA7" w:rsidP="00226D8D">
      <w:pPr>
        <w:pStyle w:val="CommentText"/>
      </w:pPr>
      <w:r>
        <w:t>I would like to see more definitive statements of your findings and conclusions.</w:t>
      </w:r>
    </w:p>
  </w:comment>
  <w:comment w:id="29" w:author="Graham Forrester" w:date="2019-12-03T11:31:00Z" w:initials="GF">
    <w:p w14:paraId="30382E06" w14:textId="6ABD36DB" w:rsidR="00F65AA7" w:rsidRDefault="00F65AA7">
      <w:pPr>
        <w:pStyle w:val="CommentText"/>
      </w:pPr>
      <w:r>
        <w:rPr>
          <w:rStyle w:val="CommentReference"/>
        </w:rPr>
        <w:annotationRef/>
      </w:r>
      <w:r>
        <w:t>Consider rearranging so the general issues come first, then introduce coral reefs later.</w:t>
      </w:r>
    </w:p>
  </w:comment>
  <w:comment w:id="31" w:author="Nicole" w:date="2019-11-18T00:11:00Z" w:initials="N">
    <w:p w14:paraId="2DE7AC69" w14:textId="1975A548" w:rsidR="00F65AA7" w:rsidRDefault="00F65AA7" w:rsidP="00A679EA">
      <w:pPr>
        <w:pStyle w:val="CommentText"/>
        <w:ind w:firstLine="0"/>
      </w:pPr>
      <w:r>
        <w:rPr>
          <w:rStyle w:val="CommentReference"/>
        </w:rPr>
        <w:annotationRef/>
      </w:r>
      <w:r>
        <w:t>Main Point: Biodiversity is declining globally and that’s bad. We use richness to study these declines.</w:t>
      </w:r>
    </w:p>
  </w:comment>
  <w:comment w:id="32" w:author="Nicole" w:date="2019-11-18T00:11:00Z" w:initials="N">
    <w:p w14:paraId="2D513D92" w14:textId="2C2C4F19" w:rsidR="00F65AA7" w:rsidRDefault="00F65AA7">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33" w:author="Nicole" w:date="2019-11-18T00:11:00Z" w:initials="N">
    <w:p w14:paraId="3AE34301" w14:textId="30B9D9EB" w:rsidR="00F65AA7" w:rsidRDefault="00F65AA7">
      <w:pPr>
        <w:pStyle w:val="CommentText"/>
      </w:pPr>
      <w:r>
        <w:rPr>
          <w:rStyle w:val="CommentReference"/>
        </w:rPr>
        <w:annotationRef/>
      </w:r>
      <w:r>
        <w:t>Takeaway from Duelli: There are many aspects of biodiversity</w:t>
      </w:r>
    </w:p>
    <w:p w14:paraId="543012E7" w14:textId="77777777" w:rsidR="00F65AA7" w:rsidRDefault="00F65AA7">
      <w:pPr>
        <w:pStyle w:val="CommentText"/>
      </w:pPr>
    </w:p>
    <w:p w14:paraId="535203B4" w14:textId="1A92ABAD" w:rsidR="00F65AA7" w:rsidRDefault="00F65AA7">
      <w:pPr>
        <w:pStyle w:val="CommentText"/>
      </w:pPr>
      <w:r>
        <w:t>Takeaway from Noss: There are many aspects of biodiversity; indicators of biodiversity can be useful to monitor changes over time</w:t>
      </w:r>
    </w:p>
  </w:comment>
  <w:comment w:id="34" w:author="Nicole" w:date="2019-11-18T00:11:00Z" w:initials="N">
    <w:p w14:paraId="22EFE346" w14:textId="4FA2BD8C" w:rsidR="00F65AA7" w:rsidRDefault="00F65AA7">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35" w:author="Graham Forrester" w:date="2019-12-03T11:34:00Z" w:initials="GF">
    <w:p w14:paraId="4DAD7A81" w14:textId="77777777" w:rsidR="00F65AA7" w:rsidRDefault="00F65AA7" w:rsidP="00FB6DD0">
      <w:pPr>
        <w:pStyle w:val="CommentText"/>
      </w:pPr>
      <w:r>
        <w:rPr>
          <w:rStyle w:val="CommentReference"/>
        </w:rPr>
        <w:annotationRef/>
      </w:r>
      <w:r>
        <w:t>Before introducing coral reefs, could add a new paragraph about various ways to choose surrogates (e.g. higher taxa, cross-taxa, subset taxa from Melin), then describe how we made out choice, i.e. mostly pragmatism</w:t>
      </w:r>
    </w:p>
  </w:comment>
  <w:comment w:id="36" w:author="Nicole" w:date="2019-11-18T00:11:00Z" w:initials="N">
    <w:p w14:paraId="13418041" w14:textId="77777777" w:rsidR="00F65AA7" w:rsidRDefault="00F65AA7" w:rsidP="00FB6DD0">
      <w:pPr>
        <w:pStyle w:val="CommentText"/>
        <w:rPr>
          <w:rStyle w:val="CommentReference"/>
        </w:rPr>
      </w:pPr>
      <w:r>
        <w:rPr>
          <w:rStyle w:val="CommentReference"/>
        </w:rPr>
        <w:annotationRef/>
      </w:r>
      <w:r>
        <w:t>Takeaway from Derraik: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F65AA7" w:rsidRDefault="00F65AA7" w:rsidP="00FB6DD0">
      <w:pPr>
        <w:pStyle w:val="CommentText"/>
        <w:rPr>
          <w:rStyle w:val="CommentReference"/>
        </w:rPr>
      </w:pPr>
    </w:p>
    <w:p w14:paraId="44ED02DC" w14:textId="77777777" w:rsidR="00F65AA7" w:rsidRDefault="00F65AA7"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F65AA7" w:rsidRDefault="00F65AA7" w:rsidP="00FB6DD0">
      <w:pPr>
        <w:pStyle w:val="CommentText"/>
      </w:pPr>
      <w:r>
        <w:rPr>
          <w:rStyle w:val="CommentReference"/>
        </w:rPr>
        <w:annotationRef/>
      </w:r>
    </w:p>
    <w:p w14:paraId="5C51C170" w14:textId="77777777" w:rsidR="00F65AA7" w:rsidRDefault="00F65AA7" w:rsidP="00FB6DD0">
      <w:pPr>
        <w:pStyle w:val="CommentText"/>
      </w:pPr>
      <w:r>
        <w:t>Takeaway from Sebek: saproxylic beetles are difficult to identify, so authors attempt to use RTU’s as surrogate for taxonomic diversity of beetles because they can be organized by less-experienced technicians</w:t>
      </w:r>
    </w:p>
  </w:comment>
  <w:comment w:id="37" w:author="Nicole" w:date="2019-11-18T00:11:00Z" w:initials="N">
    <w:p w14:paraId="5E494665" w14:textId="77777777" w:rsidR="00F65AA7" w:rsidRDefault="00F65AA7"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38" w:author="Nicole" w:date="2019-11-18T00:11:00Z" w:initials="N">
    <w:p w14:paraId="0C1DFA34" w14:textId="77777777" w:rsidR="00F65AA7" w:rsidRDefault="00F65AA7"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9" w:author="Nicole" w:date="2019-12-11T15:19:00Z" w:initials="N">
    <w:p w14:paraId="2B166632" w14:textId="10F616B6" w:rsidR="00F65AA7" w:rsidRDefault="00F65AA7">
      <w:pPr>
        <w:pStyle w:val="CommentText"/>
      </w:pPr>
      <w:r>
        <w:rPr>
          <w:rStyle w:val="CommentReference"/>
        </w:rPr>
        <w:annotationRef/>
      </w:r>
      <w:r>
        <w:t>***Nicole: format in reference manager</w:t>
      </w:r>
    </w:p>
  </w:comment>
  <w:comment w:id="40" w:author="Nicole" w:date="2019-12-11T15:20:00Z" w:initials="N">
    <w:p w14:paraId="5BFA1DC5" w14:textId="48F6C654" w:rsidR="00F65AA7" w:rsidRDefault="00F65AA7">
      <w:pPr>
        <w:pStyle w:val="CommentText"/>
      </w:pPr>
      <w:r>
        <w:rPr>
          <w:rStyle w:val="CommentReference"/>
        </w:rPr>
        <w:annotationRef/>
      </w:r>
      <w:r>
        <w:t>***Nicole: format in reference manager</w:t>
      </w:r>
    </w:p>
  </w:comment>
  <w:comment w:id="41" w:author="Nicole" w:date="2019-11-18T00:11:00Z" w:initials="N">
    <w:p w14:paraId="7CC9BF48" w14:textId="77777777" w:rsidR="00F65AA7" w:rsidRDefault="00F65AA7"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42" w:author="Nicole" w:date="2019-11-18T00:11:00Z" w:initials="N">
    <w:p w14:paraId="148666FC" w14:textId="77777777" w:rsidR="00F65AA7" w:rsidRDefault="00F65AA7"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43" w:author="Nicole" w:date="2019-11-18T00:11:00Z" w:initials="N">
    <w:p w14:paraId="5BF135E2" w14:textId="77777777" w:rsidR="00F65AA7" w:rsidRDefault="00F65AA7"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45" w:author="Nicole" w:date="2019-11-18T00:11:00Z" w:initials="N">
    <w:p w14:paraId="4FAD1483" w14:textId="77777777" w:rsidR="00F65AA7" w:rsidRDefault="00F65AA7" w:rsidP="00A0565F">
      <w:pPr>
        <w:pStyle w:val="CommentText"/>
      </w:pPr>
      <w:r>
        <w:rPr>
          <w:rStyle w:val="CommentReference"/>
        </w:rPr>
        <w:annotationRef/>
      </w:r>
      <w:r>
        <w:rPr>
          <w:rStyle w:val="CommentReference"/>
        </w:rPr>
        <w:annotationRef/>
      </w:r>
      <w:r>
        <w:t>Takeaway from these papers: non-metaanalysis studies that explicitly address the temporal aspect of candidate surrogate-target relationships</w:t>
      </w:r>
    </w:p>
  </w:comment>
  <w:comment w:id="46" w:author="Nicole" w:date="2019-12-06T23:41:00Z" w:initials="N">
    <w:p w14:paraId="3DF8D7A2" w14:textId="77777777" w:rsidR="00F65AA7" w:rsidRDefault="00F65AA7" w:rsidP="00A0565F">
      <w:pPr>
        <w:pStyle w:val="CommentText"/>
      </w:pPr>
      <w:r>
        <w:rPr>
          <w:rStyle w:val="CommentReference"/>
        </w:rPr>
        <w:annotationRef/>
      </w:r>
      <w:r>
        <w:t xml:space="preserve">Brian: </w:t>
      </w:r>
      <w:r w:rsidRPr="00226D8D">
        <w:t>Add additional sentence on exactly why a consistent relationship is needed.</w:t>
      </w:r>
    </w:p>
  </w:comment>
  <w:comment w:id="44" w:author="Graham Forrester" w:date="2019-12-03T11:41:00Z" w:initials="GF">
    <w:p w14:paraId="0E7526DD" w14:textId="77777777" w:rsidR="00F65AA7" w:rsidRDefault="00F65AA7" w:rsidP="00A0565F">
      <w:pPr>
        <w:pStyle w:val="CommentText"/>
      </w:pPr>
      <w:r>
        <w:rPr>
          <w:rStyle w:val="CommentReference"/>
        </w:rPr>
        <w:annotationRef/>
      </w:r>
      <w:r>
        <w:t>This is the key point of originality and so should be emphasized.</w:t>
      </w:r>
    </w:p>
  </w:comment>
  <w:comment w:id="47" w:author="Nicole" w:date="2019-11-18T00:11:00Z" w:initials="N">
    <w:p w14:paraId="3F60AAED" w14:textId="77777777" w:rsidR="00F65AA7" w:rsidRDefault="00F65AA7"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F65AA7" w:rsidRDefault="00F65AA7" w:rsidP="00A0565F">
      <w:pPr>
        <w:pStyle w:val="CommentText"/>
      </w:pPr>
    </w:p>
    <w:p w14:paraId="1F1D95B1" w14:textId="77777777" w:rsidR="00F65AA7" w:rsidRDefault="00F65AA7"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uccessive monitoring programmes” also might secure funding for longer studies</w:t>
      </w:r>
    </w:p>
    <w:p w14:paraId="4D0460C5" w14:textId="77777777" w:rsidR="00F65AA7" w:rsidRDefault="00F65AA7" w:rsidP="00A0565F">
      <w:pPr>
        <w:pStyle w:val="CommentText"/>
      </w:pPr>
    </w:p>
    <w:p w14:paraId="3C014B9F" w14:textId="77777777" w:rsidR="00F65AA7" w:rsidRDefault="00F65AA7"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F65AA7" w:rsidRDefault="00F65AA7" w:rsidP="00A0565F">
      <w:pPr>
        <w:pStyle w:val="CommentText"/>
      </w:pPr>
    </w:p>
    <w:p w14:paraId="6C0C89B5" w14:textId="77777777" w:rsidR="00F65AA7" w:rsidRDefault="00F65AA7" w:rsidP="00A0565F">
      <w:pPr>
        <w:pStyle w:val="CommentText"/>
      </w:pPr>
      <w:r>
        <w:t xml:space="preserve">Takeaway from Mellin: Temporal robustness of the surrogate-target relationship should be addressed to improve the </w:t>
      </w:r>
      <w:r w:rsidRPr="00EC46A8">
        <w:t>reliability of biological surrogates</w:t>
      </w:r>
    </w:p>
  </w:comment>
  <w:comment w:id="48" w:author="Nicole" w:date="2019-12-06T23:44:00Z" w:initials="N">
    <w:p w14:paraId="02EF05DA" w14:textId="77777777" w:rsidR="00F65AA7" w:rsidRDefault="00F65AA7" w:rsidP="00B25C9B">
      <w:pPr>
        <w:pStyle w:val="CommentText"/>
      </w:pPr>
      <w:r>
        <w:rPr>
          <w:rStyle w:val="CommentReference"/>
        </w:rPr>
        <w:annotationRef/>
      </w:r>
      <w:r>
        <w:t xml:space="preserve">Brian: </w:t>
      </w:r>
      <w:r w:rsidRPr="00804C84">
        <w:t>Could frame this bigger. Our goal is to understand whether monitoring of cost-effective surrogates are appropriate in tracking changes in coral communities. We speci</w:t>
      </w:r>
      <w:r>
        <w:t>fi</w:t>
      </w:r>
      <w:r w:rsidRPr="00804C84">
        <w:t>cally....</w:t>
      </w:r>
    </w:p>
  </w:comment>
  <w:comment w:id="50" w:author="Nicole" w:date="2019-11-18T00:11:00Z" w:initials="N">
    <w:p w14:paraId="3B7CAA05" w14:textId="1C437E20" w:rsidR="00F65AA7" w:rsidRDefault="00F65AA7">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F65AA7" w:rsidRDefault="00F65AA7">
      <w:pPr>
        <w:pStyle w:val="CommentText"/>
      </w:pPr>
    </w:p>
    <w:p w14:paraId="134665B8" w14:textId="22EAF5FA" w:rsidR="00F65AA7" w:rsidRDefault="00F65AA7">
      <w:pPr>
        <w:pStyle w:val="CommentText"/>
      </w:pPr>
      <w:r>
        <w:t>Takeaway from Hughes 1994: Coral reefs are threatened by overfishing (Caribbean)</w:t>
      </w:r>
    </w:p>
    <w:p w14:paraId="1FE20F0B" w14:textId="77777777" w:rsidR="00F65AA7" w:rsidRDefault="00F65AA7">
      <w:pPr>
        <w:pStyle w:val="CommentText"/>
      </w:pPr>
    </w:p>
    <w:p w14:paraId="3E67DCA8" w14:textId="272390D1" w:rsidR="00F65AA7" w:rsidRDefault="00F65AA7" w:rsidP="00CD5F38">
      <w:pPr>
        <w:pStyle w:val="CommentText"/>
      </w:pPr>
      <w:r>
        <w:rPr>
          <w:rStyle w:val="CommentReference"/>
        </w:rPr>
        <w:annotationRef/>
      </w:r>
      <w:r>
        <w:t>Takeaway from Hughes 2017: Coral reefs are threatened by higher temperatures (</w:t>
      </w:r>
      <w:r w:rsidRPr="00FD7426">
        <w:t>Great Barrier Reef</w:t>
      </w:r>
      <w:r>
        <w:t>)</w:t>
      </w:r>
    </w:p>
  </w:comment>
  <w:comment w:id="51" w:author="Nicole" w:date="2019-11-18T00:11:00Z" w:initials="N">
    <w:p w14:paraId="4AAC37F0" w14:textId="11D6840E" w:rsidR="00F65AA7" w:rsidRDefault="00F65AA7"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52" w:author="Nicole" w:date="2019-11-18T00:11:00Z" w:initials="N">
    <w:p w14:paraId="5A679D1C" w14:textId="3671066B" w:rsidR="00F65AA7" w:rsidRDefault="00F65AA7">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F65AA7" w:rsidRDefault="00F65AA7">
      <w:pPr>
        <w:pStyle w:val="CommentText"/>
      </w:pPr>
    </w:p>
    <w:p w14:paraId="72C826D2" w14:textId="42CD8BDD" w:rsidR="00F65AA7" w:rsidRDefault="00F65AA7"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53" w:author="Nicole" w:date="2019-12-06T23:39:00Z" w:initials="N">
    <w:p w14:paraId="6BEEB570" w14:textId="2C0F1F60" w:rsidR="00F65AA7" w:rsidRDefault="00F65AA7">
      <w:pPr>
        <w:pStyle w:val="CommentText"/>
      </w:pPr>
      <w:r>
        <w:rPr>
          <w:rStyle w:val="CommentReference"/>
        </w:rPr>
        <w:annotationRef/>
      </w:r>
      <w:r>
        <w:t>Brian: what type of decline? Population? Distribution? Genetic diversity?</w:t>
      </w:r>
    </w:p>
  </w:comment>
  <w:comment w:id="54" w:author="Nicole" w:date="2019-11-18T00:11:00Z" w:initials="N">
    <w:p w14:paraId="7814FD76" w14:textId="77777777" w:rsidR="00F65AA7" w:rsidRDefault="00F65AA7" w:rsidP="00697406">
      <w:pPr>
        <w:pStyle w:val="CommentText"/>
      </w:pPr>
      <w:r>
        <w:rPr>
          <w:rStyle w:val="CommentReference"/>
        </w:rPr>
        <w:annotationRef/>
      </w:r>
      <w:r>
        <w:rPr>
          <w:rStyle w:val="CommentReference"/>
        </w:rPr>
        <w:annotationRef/>
      </w:r>
      <w:r>
        <w:t>Takeaway from Mouillot: declines in species richness also leads to a reduction in functional diversity because functional redundancy is lower than expected on reefs</w:t>
      </w:r>
    </w:p>
    <w:p w14:paraId="584CA016" w14:textId="77777777" w:rsidR="00F65AA7" w:rsidRDefault="00F65AA7" w:rsidP="00697406">
      <w:pPr>
        <w:pStyle w:val="CommentText"/>
      </w:pPr>
    </w:p>
    <w:p w14:paraId="5334DAB2" w14:textId="1D197F4F" w:rsidR="00F65AA7" w:rsidRDefault="00F65AA7"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56" w:author="Graham Forrester" w:date="2019-12-11T12:33:00Z" w:initials="GF">
    <w:p w14:paraId="2666862F" w14:textId="77777777" w:rsidR="00F65AA7" w:rsidRPr="000F4993" w:rsidRDefault="00F65AA7" w:rsidP="000F4993">
      <w:pPr>
        <w:spacing w:line="240" w:lineRule="auto"/>
        <w:ind w:firstLine="0"/>
      </w:pPr>
      <w:r>
        <w:rPr>
          <w:rStyle w:val="CommentReference"/>
        </w:rPr>
        <w:annotationRef/>
      </w:r>
      <w:r w:rsidRPr="000F4993">
        <w:rPr>
          <w:rFonts w:ascii="Source Sans Pro" w:hAnsi="Source Sans Pro"/>
          <w:color w:val="000000"/>
          <w:shd w:val="clear" w:color="auto" w:fill="FFFFFF"/>
        </w:rPr>
        <w:t xml:space="preserve">Deiner, K. et al. (2017). Environmental DNA metabarcoding: Transforming how we survey animal and plant communities. </w:t>
      </w:r>
      <w:r w:rsidRPr="000F4993">
        <w:rPr>
          <w:rFonts w:ascii="Source Sans Pro" w:hAnsi="Source Sans Pro"/>
          <w:i/>
          <w:iCs/>
          <w:color w:val="000000"/>
          <w:shd w:val="clear" w:color="auto" w:fill="FFFFFF"/>
        </w:rPr>
        <w:t>Molecular Ecology</w:t>
      </w:r>
      <w:r w:rsidRPr="000F4993">
        <w:rPr>
          <w:rFonts w:ascii="Source Sans Pro" w:hAnsi="Source Sans Pro"/>
          <w:color w:val="000000"/>
          <w:shd w:val="clear" w:color="auto" w:fill="FFFFFF"/>
        </w:rPr>
        <w:t xml:space="preserve">, </w:t>
      </w:r>
      <w:r w:rsidRPr="000F4993">
        <w:rPr>
          <w:rFonts w:ascii="Source Sans Pro" w:hAnsi="Source Sans Pro"/>
          <w:i/>
          <w:iCs/>
          <w:color w:val="000000"/>
          <w:shd w:val="clear" w:color="auto" w:fill="FFFFFF"/>
        </w:rPr>
        <w:t>26</w:t>
      </w:r>
      <w:r w:rsidRPr="000F4993">
        <w:rPr>
          <w:rFonts w:ascii="Source Sans Pro" w:hAnsi="Source Sans Pro"/>
          <w:color w:val="000000"/>
          <w:shd w:val="clear" w:color="auto" w:fill="FFFFFF"/>
        </w:rPr>
        <w:t>(21), 5872-5895.</w:t>
      </w:r>
    </w:p>
    <w:p w14:paraId="73A0325B" w14:textId="463674CB" w:rsidR="00F65AA7" w:rsidRDefault="00F65AA7">
      <w:pPr>
        <w:pStyle w:val="CommentText"/>
      </w:pPr>
    </w:p>
  </w:comment>
  <w:comment w:id="55" w:author="Nicole" w:date="2019-12-11T15:25:00Z" w:initials="N">
    <w:p w14:paraId="0665746D" w14:textId="3CC7FD5E" w:rsidR="00F65AA7" w:rsidRDefault="00F65AA7">
      <w:pPr>
        <w:pStyle w:val="CommentText"/>
      </w:pPr>
      <w:r>
        <w:rPr>
          <w:rStyle w:val="CommentReference"/>
        </w:rPr>
        <w:annotationRef/>
      </w:r>
      <w:r>
        <w:t>***Nicole: format in reference manager</w:t>
      </w:r>
    </w:p>
  </w:comment>
  <w:comment w:id="58" w:author="Graham Forrester" w:date="2019-12-11T12:33:00Z" w:initials="GF">
    <w:p w14:paraId="68C7E658" w14:textId="77777777" w:rsidR="00F65AA7" w:rsidRPr="000F4993" w:rsidRDefault="00F65AA7" w:rsidP="000F4993">
      <w:pPr>
        <w:spacing w:line="240" w:lineRule="auto"/>
        <w:ind w:firstLine="0"/>
      </w:pPr>
      <w:r>
        <w:rPr>
          <w:rStyle w:val="CommentReference"/>
        </w:rPr>
        <w:annotationRef/>
      </w:r>
      <w:r w:rsidRPr="000F4993">
        <w:rPr>
          <w:rFonts w:ascii="Source Sans Pro" w:hAnsi="Source Sans Pro"/>
          <w:color w:val="000000"/>
          <w:shd w:val="clear" w:color="auto" w:fill="FFFFFF"/>
        </w:rPr>
        <w:t xml:space="preserve">Pearman, J. K. et al. (2018). Cross-shelf investigation of coral reef cryptic benthic organisms reveals diversity patterns of the hidden majority. </w:t>
      </w:r>
      <w:r w:rsidRPr="000F4993">
        <w:rPr>
          <w:rFonts w:ascii="Source Sans Pro" w:hAnsi="Source Sans Pro"/>
          <w:i/>
          <w:iCs/>
          <w:color w:val="000000"/>
          <w:shd w:val="clear" w:color="auto" w:fill="FFFFFF"/>
        </w:rPr>
        <w:t>Scientific reports</w:t>
      </w:r>
      <w:r w:rsidRPr="000F4993">
        <w:rPr>
          <w:rFonts w:ascii="Source Sans Pro" w:hAnsi="Source Sans Pro"/>
          <w:color w:val="000000"/>
          <w:shd w:val="clear" w:color="auto" w:fill="FFFFFF"/>
        </w:rPr>
        <w:t xml:space="preserve">, </w:t>
      </w:r>
      <w:r w:rsidRPr="000F4993">
        <w:rPr>
          <w:rFonts w:ascii="Source Sans Pro" w:hAnsi="Source Sans Pro"/>
          <w:i/>
          <w:iCs/>
          <w:color w:val="000000"/>
          <w:shd w:val="clear" w:color="auto" w:fill="FFFFFF"/>
        </w:rPr>
        <w:t>8</w:t>
      </w:r>
      <w:r w:rsidRPr="000F4993">
        <w:rPr>
          <w:rFonts w:ascii="Source Sans Pro" w:hAnsi="Source Sans Pro"/>
          <w:color w:val="000000"/>
          <w:shd w:val="clear" w:color="auto" w:fill="FFFFFF"/>
        </w:rPr>
        <w:t>(1), 8090.</w:t>
      </w:r>
    </w:p>
    <w:p w14:paraId="390CF8A9" w14:textId="57DC9BA1" w:rsidR="00F65AA7" w:rsidRDefault="00F65AA7">
      <w:pPr>
        <w:pStyle w:val="CommentText"/>
      </w:pPr>
    </w:p>
  </w:comment>
  <w:comment w:id="57" w:author="Nicole" w:date="2019-12-11T15:25:00Z" w:initials="N">
    <w:p w14:paraId="5F4FD28B" w14:textId="68D421EB" w:rsidR="00F65AA7" w:rsidRDefault="00F65AA7">
      <w:pPr>
        <w:pStyle w:val="CommentText"/>
      </w:pPr>
      <w:r>
        <w:rPr>
          <w:rStyle w:val="CommentReference"/>
        </w:rPr>
        <w:annotationRef/>
      </w:r>
      <w:r>
        <w:t>***Nicole: format in reference manager</w:t>
      </w:r>
    </w:p>
  </w:comment>
  <w:comment w:id="59" w:author="Nicole" w:date="2019-11-18T00:11:00Z" w:initials="N">
    <w:p w14:paraId="044A2C90" w14:textId="77777777" w:rsidR="00F65AA7" w:rsidRDefault="00F65AA7" w:rsidP="004D4A2E">
      <w:pPr>
        <w:pStyle w:val="CommentText"/>
      </w:pPr>
      <w:r>
        <w:rPr>
          <w:rStyle w:val="CommentReference"/>
        </w:rPr>
        <w:annotationRef/>
      </w:r>
      <w:r>
        <w:t>Main Point: Corals and fish might not be representative of changes in reef diversity, so we use sponges to test this.</w:t>
      </w:r>
    </w:p>
  </w:comment>
  <w:comment w:id="61" w:author="Nicole" w:date="2019-11-18T00:11:00Z" w:initials="N">
    <w:p w14:paraId="2C9C4849" w14:textId="77777777" w:rsidR="00F65AA7" w:rsidRDefault="00F65AA7"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60" w:author="Graham Forrester" w:date="2019-12-03T11:38:00Z" w:initials="GF">
    <w:p w14:paraId="47207DC1" w14:textId="77777777" w:rsidR="00F65AA7" w:rsidRDefault="00F65AA7" w:rsidP="004D4A2E">
      <w:pPr>
        <w:pStyle w:val="CommentText"/>
      </w:pPr>
      <w:r>
        <w:rPr>
          <w:rStyle w:val="CommentReference"/>
        </w:rPr>
        <w:annotationRef/>
      </w:r>
      <w:r>
        <w:t>Re-orient this paragraph to emphasize the general points:</w:t>
      </w:r>
    </w:p>
    <w:p w14:paraId="448535B2" w14:textId="77777777" w:rsidR="00F65AA7" w:rsidRDefault="00F65AA7"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F65AA7" w:rsidRDefault="00F65AA7" w:rsidP="004D4A2E">
      <w:pPr>
        <w:pStyle w:val="CommentText"/>
      </w:pPr>
      <w:r>
        <w:t xml:space="preserve">Emphasize that we used sponges as a case-study, or example, of a less-studied group on coral reefs.  </w:t>
      </w:r>
    </w:p>
  </w:comment>
  <w:comment w:id="62" w:author="Nicole" w:date="2019-11-18T00:11:00Z" w:initials="N">
    <w:p w14:paraId="06DDC89E" w14:textId="77777777" w:rsidR="00F65AA7" w:rsidRDefault="00F65AA7"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63" w:author="Nicole" w:date="2019-11-18T00:11:00Z" w:initials="N">
    <w:p w14:paraId="33FF871D" w14:textId="77777777" w:rsidR="00F65AA7" w:rsidRDefault="00F65AA7"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F65AA7" w:rsidRDefault="00F65AA7" w:rsidP="004D4A2E">
      <w:pPr>
        <w:pStyle w:val="CommentText"/>
      </w:pPr>
    </w:p>
    <w:p w14:paraId="2D0A6BFA" w14:textId="77777777" w:rsidR="00F65AA7" w:rsidRDefault="00F65AA7"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64" w:author="Nicole" w:date="2019-12-11T15:27:00Z" w:initials="N">
    <w:p w14:paraId="32206C93" w14:textId="7FCF2DEE" w:rsidR="00F65AA7" w:rsidRDefault="00F65AA7">
      <w:pPr>
        <w:pStyle w:val="CommentText"/>
      </w:pPr>
      <w:r>
        <w:rPr>
          <w:rStyle w:val="CommentReference"/>
        </w:rPr>
        <w:annotationRef/>
      </w:r>
      <w:r>
        <w:t>***Nicole: format in reference manager</w:t>
      </w:r>
    </w:p>
  </w:comment>
  <w:comment w:id="66" w:author="Graham Forrester" w:date="2019-12-11T13:21:00Z" w:initials="GF">
    <w:p w14:paraId="38663093" w14:textId="77777777" w:rsidR="00F65AA7" w:rsidRDefault="00F65AA7">
      <w:pPr>
        <w:pStyle w:val="CommentText"/>
      </w:pPr>
      <w:r>
        <w:rPr>
          <w:rStyle w:val="CommentReference"/>
        </w:rPr>
        <w:annotationRef/>
      </w:r>
      <w:r>
        <w:t>I would cite Jackson et al. 2014 here.</w:t>
      </w:r>
    </w:p>
    <w:p w14:paraId="2F157AB6" w14:textId="77777777" w:rsidR="00F65AA7" w:rsidRDefault="00F65AA7">
      <w:pPr>
        <w:pStyle w:val="CommentText"/>
      </w:pPr>
    </w:p>
    <w:p w14:paraId="2F66CDA5" w14:textId="77777777" w:rsidR="00F65AA7" w:rsidRDefault="00F65AA7" w:rsidP="00393D19">
      <w:pPr>
        <w:autoSpaceDE w:val="0"/>
        <w:autoSpaceDN w:val="0"/>
        <w:adjustRightInd w:val="0"/>
        <w:spacing w:line="240" w:lineRule="auto"/>
        <w:ind w:left="720" w:hanging="720"/>
        <w:rPr>
          <w:rFonts w:ascii="Helvetica" w:eastAsiaTheme="minorHAnsi" w:hAnsi="Helvetica" w:cs="Helvetica"/>
          <w:color w:val="000000"/>
        </w:rPr>
      </w:pPr>
      <w:r>
        <w:rPr>
          <w:rFonts w:ascii="Helvetica" w:eastAsiaTheme="minorHAnsi" w:hAnsi="Helvetica" w:cs="Helvetica"/>
          <w:color w:val="000000"/>
        </w:rPr>
        <w:t>Jackson J, Donovan M, Cramer K, and Lam V. (2014) Status and trends of Caribbean coral reefs: 1970-2012, Washington, D.C.</w:t>
      </w:r>
    </w:p>
    <w:p w14:paraId="21E00C56" w14:textId="436259A2" w:rsidR="00F65AA7" w:rsidRDefault="00F65AA7">
      <w:pPr>
        <w:pStyle w:val="CommentText"/>
      </w:pPr>
    </w:p>
  </w:comment>
  <w:comment w:id="65" w:author="Nicole" w:date="2019-12-11T15:28:00Z" w:initials="N">
    <w:p w14:paraId="14F38DF1" w14:textId="334A3BE0" w:rsidR="00F65AA7" w:rsidRDefault="00F65AA7">
      <w:pPr>
        <w:pStyle w:val="CommentText"/>
      </w:pPr>
      <w:r>
        <w:rPr>
          <w:rStyle w:val="CommentReference"/>
        </w:rPr>
        <w:annotationRef/>
      </w:r>
      <w:r>
        <w:t>***Nicole: format in reference manager</w:t>
      </w:r>
    </w:p>
  </w:comment>
  <w:comment w:id="67" w:author="Nicole" w:date="2019-11-18T00:11:00Z" w:initials="N">
    <w:p w14:paraId="5F024C64" w14:textId="77777777" w:rsidR="00F65AA7" w:rsidRDefault="00F65AA7"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68" w:author="Nicole" w:date="2019-11-18T00:11:00Z" w:initials="N">
    <w:p w14:paraId="4B9558B4" w14:textId="77777777" w:rsidR="00F65AA7" w:rsidRDefault="00F65AA7"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F65AA7" w:rsidRDefault="00F65AA7" w:rsidP="00836B4A">
      <w:pPr>
        <w:pStyle w:val="CommentText"/>
      </w:pPr>
    </w:p>
    <w:p w14:paraId="26EDC784" w14:textId="77777777" w:rsidR="00F65AA7" w:rsidRDefault="00F65AA7"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F65AA7" w:rsidRDefault="00F65AA7" w:rsidP="00836B4A">
      <w:pPr>
        <w:pStyle w:val="CommentText"/>
      </w:pPr>
    </w:p>
    <w:p w14:paraId="630F3ED9" w14:textId="77777777" w:rsidR="00F65AA7" w:rsidRDefault="00F65AA7" w:rsidP="00836B4A">
      <w:pPr>
        <w:pStyle w:val="CommentText"/>
      </w:pPr>
      <w:r>
        <w:rPr>
          <w:rStyle w:val="CommentReference"/>
        </w:rPr>
        <w:annotationRef/>
      </w:r>
      <w:r>
        <w:t>Takeaway from Gratwicke:</w:t>
      </w:r>
      <w:r>
        <w:rPr>
          <w:rStyle w:val="CommentReference"/>
        </w:rPr>
        <w:annotationRef/>
      </w:r>
      <w:r>
        <w:t xml:space="preserve"> Rugose environments foster greater fish species richness (BVI study)</w:t>
      </w:r>
    </w:p>
    <w:p w14:paraId="5AEAF7DA" w14:textId="77777777" w:rsidR="00F65AA7" w:rsidRDefault="00F65AA7" w:rsidP="00836B4A">
      <w:pPr>
        <w:pStyle w:val="CommentText"/>
        <w:ind w:firstLine="0"/>
      </w:pPr>
    </w:p>
    <w:p w14:paraId="03334B0E" w14:textId="77777777" w:rsidR="00F65AA7" w:rsidRDefault="00F65AA7"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69" w:author="Nicole" w:date="2019-11-18T00:11:00Z" w:initials="N">
    <w:p w14:paraId="61D2F7EE" w14:textId="77777777" w:rsidR="00F65AA7" w:rsidRDefault="00F65AA7"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70" w:author="Nicole" w:date="2019-12-11T14:38:00Z" w:initials="N">
    <w:p w14:paraId="0E196A12" w14:textId="3638FE6A" w:rsidR="00F65AA7" w:rsidRDefault="00F65AA7">
      <w:pPr>
        <w:pStyle w:val="CommentText"/>
      </w:pPr>
      <w:r>
        <w:rPr>
          <w:rStyle w:val="CommentReference"/>
        </w:rPr>
        <w:annotationRef/>
      </w:r>
      <w:r>
        <w:t>Carlos: replace with “study”</w:t>
      </w:r>
    </w:p>
  </w:comment>
  <w:comment w:id="124" w:author="Graham Forrester" w:date="2019-12-11T16:09:00Z" w:initials="GF">
    <w:p w14:paraId="311A47C8" w14:textId="77777777" w:rsidR="00246B4C" w:rsidRPr="00246B4C" w:rsidRDefault="00246B4C" w:rsidP="00246B4C">
      <w:pPr>
        <w:spacing w:line="240" w:lineRule="auto"/>
        <w:ind w:firstLine="0"/>
      </w:pPr>
      <w:r>
        <w:rPr>
          <w:rStyle w:val="CommentReference"/>
        </w:rPr>
        <w:annotationRef/>
      </w:r>
      <w:r w:rsidRPr="00246B4C">
        <w:t>Whittaker, R. H. (1960) Vegetation of the Siskiyou Mountains, Oregon and California. Ecological Monographs, 30, 279–338.</w:t>
      </w:r>
    </w:p>
    <w:p w14:paraId="7E52F3DF" w14:textId="58409062" w:rsidR="00246B4C" w:rsidRDefault="00246B4C" w:rsidP="00246B4C">
      <w:pPr>
        <w:pStyle w:val="CommentText"/>
        <w:ind w:firstLine="0"/>
      </w:pPr>
    </w:p>
  </w:comment>
  <w:comment w:id="126" w:author="Nicole" w:date="2019-12-07T12:10:00Z" w:initials="N">
    <w:p w14:paraId="7CC2205C" w14:textId="38F64C39" w:rsidR="00F65AA7" w:rsidRDefault="00F65AA7">
      <w:pPr>
        <w:pStyle w:val="CommentText"/>
      </w:pPr>
      <w:r>
        <w:rPr>
          <w:rStyle w:val="CommentReference"/>
        </w:rPr>
        <w:annotationRef/>
      </w:r>
      <w:r>
        <w:t>Brian: “reef rugosity” sounds more explicit to me</w:t>
      </w:r>
    </w:p>
  </w:comment>
  <w:comment w:id="128" w:author="Nicole" w:date="2019-12-07T12:11:00Z" w:initials="N">
    <w:p w14:paraId="5BD6E678" w14:textId="3AAA6A1F" w:rsidR="00F65AA7" w:rsidRDefault="00F65AA7">
      <w:pPr>
        <w:pStyle w:val="CommentText"/>
      </w:pPr>
      <w:r>
        <w:rPr>
          <w:rStyle w:val="CommentReference"/>
        </w:rPr>
        <w:annotationRef/>
      </w:r>
      <w:r>
        <w:t>Brian: End sentence here and start a new one about sponges.</w:t>
      </w:r>
    </w:p>
  </w:comment>
  <w:comment w:id="132" w:author="Nicole" w:date="2019-12-07T12:11:00Z" w:initials="N">
    <w:p w14:paraId="1B341480" w14:textId="77777777" w:rsidR="00F65AA7" w:rsidRDefault="00F65AA7" w:rsidP="00B648A4">
      <w:pPr>
        <w:pStyle w:val="CommentText"/>
      </w:pPr>
      <w:r>
        <w:rPr>
          <w:rStyle w:val="CommentReference"/>
        </w:rPr>
        <w:annotationRef/>
      </w:r>
      <w:r>
        <w:t>Brian: ". For this study, we opted to standardize to three transects per site"</w:t>
      </w:r>
    </w:p>
    <w:p w14:paraId="38032AEC" w14:textId="77777777" w:rsidR="00F65AA7" w:rsidRDefault="00F65AA7" w:rsidP="00B648A4">
      <w:pPr>
        <w:pStyle w:val="CommentText"/>
      </w:pPr>
    </w:p>
    <w:p w14:paraId="36B6012D" w14:textId="6C9270F4" w:rsidR="00F65AA7" w:rsidRDefault="00F65AA7" w:rsidP="00B648A4">
      <w:pPr>
        <w:pStyle w:val="CommentText"/>
      </w:pPr>
      <w:r>
        <w:t>New sentence that explains why?</w:t>
      </w:r>
    </w:p>
  </w:comment>
  <w:comment w:id="145" w:author="Nicole" w:date="2019-12-07T12:11:00Z" w:initials="N">
    <w:p w14:paraId="49043CF2" w14:textId="7452BAB9" w:rsidR="00F65AA7" w:rsidRDefault="00F65AA7">
      <w:pPr>
        <w:pStyle w:val="CommentText"/>
      </w:pPr>
      <w:r>
        <w:rPr>
          <w:rStyle w:val="CommentReference"/>
        </w:rPr>
        <w:annotationRef/>
      </w:r>
      <w:r>
        <w:t>Brian: reef rugosity?</w:t>
      </w:r>
    </w:p>
  </w:comment>
  <w:comment w:id="146" w:author="Nicole" w:date="2019-12-07T12:12:00Z" w:initials="N">
    <w:p w14:paraId="24D252AE" w14:textId="3AE64990" w:rsidR="00F65AA7" w:rsidRDefault="00F65AA7">
      <w:pPr>
        <w:pStyle w:val="CommentText"/>
      </w:pPr>
      <w:r>
        <w:rPr>
          <w:rStyle w:val="CommentReference"/>
        </w:rPr>
        <w:annotationRef/>
      </w:r>
      <w:r>
        <w:t>Brian: citation</w:t>
      </w:r>
    </w:p>
  </w:comment>
  <w:comment w:id="147" w:author="Nicole" w:date="2019-12-07T12:12:00Z" w:initials="N">
    <w:p w14:paraId="2FA0DBDA" w14:textId="74062A3F" w:rsidR="00F65AA7" w:rsidRDefault="00F65AA7">
      <w:pPr>
        <w:pStyle w:val="CommentText"/>
      </w:pP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151" w:author="Nicole" w:date="2019-12-07T12:13:00Z" w:initials="N">
    <w:p w14:paraId="2B8FA514" w14:textId="3C294EA3" w:rsidR="00F65AA7" w:rsidRDefault="00F65AA7">
      <w:pPr>
        <w:pStyle w:val="CommentText"/>
      </w:pPr>
      <w:r>
        <w:rPr>
          <w:rStyle w:val="CommentReference"/>
        </w:rPr>
        <w:annotationRef/>
      </w:r>
      <w:r>
        <w:t xml:space="preserve">Brian: </w:t>
      </w:r>
      <w:r w:rsidRPr="00B648A4">
        <w:t>what is other benthic taxa? Is this information relevant to your study? If not, cut this.</w:t>
      </w:r>
    </w:p>
  </w:comment>
  <w:comment w:id="152" w:author="Nicole" w:date="2019-12-07T12:13:00Z" w:initials="N">
    <w:p w14:paraId="17BA8561" w14:textId="0CC0895B" w:rsidR="00F65AA7" w:rsidRDefault="00F65AA7">
      <w:pPr>
        <w:pStyle w:val="CommentText"/>
      </w:pPr>
      <w:r>
        <w:rPr>
          <w:rStyle w:val="CommentReference"/>
        </w:rPr>
        <w:annotationRef/>
      </w:r>
      <w:r>
        <w:t xml:space="preserve">Brian: </w:t>
      </w:r>
      <w:r w:rsidRPr="00B648A4">
        <w:t>"the tape". It's not clear what this is referring to. i.e. the transect "tape" has not been mentioned yet. Previously refered to as a "transect line".</w:t>
      </w:r>
    </w:p>
  </w:comment>
  <w:comment w:id="153" w:author="Nicole" w:date="2019-12-07T12:13:00Z" w:initials="N">
    <w:p w14:paraId="10691423" w14:textId="77777777" w:rsidR="00F65AA7" w:rsidRDefault="00F65AA7" w:rsidP="00B648A4">
      <w:pPr>
        <w:pStyle w:val="CommentText"/>
      </w:pPr>
      <w:r>
        <w:rPr>
          <w:rStyle w:val="CommentReference"/>
        </w:rPr>
        <w:annotationRef/>
      </w:r>
      <w:r>
        <w:t>Brian: rewrite this sentence.</w:t>
      </w:r>
    </w:p>
    <w:p w14:paraId="2A36391D" w14:textId="77777777" w:rsidR="00F65AA7" w:rsidRDefault="00F65AA7" w:rsidP="00B648A4">
      <w:pPr>
        <w:pStyle w:val="CommentText"/>
      </w:pPr>
    </w:p>
    <w:p w14:paraId="7D39E26D" w14:textId="77777777" w:rsidR="00F65AA7" w:rsidRDefault="00F65AA7" w:rsidP="00B648A4">
      <w:pPr>
        <w:pStyle w:val="CommentText"/>
      </w:pPr>
      <w:r>
        <w:t>for example,</w:t>
      </w:r>
    </w:p>
    <w:p w14:paraId="51620E92" w14:textId="30B06815" w:rsidR="00F65AA7" w:rsidRDefault="00F65AA7" w:rsidP="00B648A4">
      <w:pPr>
        <w:pStyle w:val="CommentText"/>
      </w:pPr>
      <w:r>
        <w:t>"All species were identified to the most precise taxonomic group possible"</w:t>
      </w:r>
    </w:p>
  </w:comment>
  <w:comment w:id="163" w:author="Nicole" w:date="2019-12-07T12:14:00Z" w:initials="N">
    <w:p w14:paraId="7A95CA76" w14:textId="5FC2E864" w:rsidR="00F65AA7" w:rsidRDefault="00F65AA7">
      <w:pPr>
        <w:pStyle w:val="CommentText"/>
      </w:pPr>
      <w:r>
        <w:rPr>
          <w:rStyle w:val="CommentReference"/>
        </w:rPr>
        <w:annotationRef/>
      </w:r>
      <w:r>
        <w:t xml:space="preserve">Brian: </w:t>
      </w:r>
      <w:r w:rsidRPr="00B648A4">
        <w:t>Add more details or put this loner sentece with the previous paragraph</w:t>
      </w:r>
    </w:p>
  </w:comment>
  <w:comment w:id="164" w:author="Nicole" w:date="2019-12-07T12:14:00Z" w:initials="N">
    <w:p w14:paraId="535A364B" w14:textId="0C5A6F74" w:rsidR="00F65AA7" w:rsidRDefault="00F65AA7">
      <w:pPr>
        <w:pStyle w:val="CommentText"/>
      </w:pPr>
      <w:r>
        <w:rPr>
          <w:rStyle w:val="CommentReference"/>
        </w:rPr>
        <w:annotationRef/>
      </w:r>
      <w:r>
        <w:t>Brian: reef rugosity?</w:t>
      </w:r>
    </w:p>
  </w:comment>
  <w:comment w:id="165" w:author="Nicole" w:date="2019-12-07T12:15:00Z" w:initials="N">
    <w:p w14:paraId="047278CE" w14:textId="4FC74B12" w:rsidR="00F65AA7" w:rsidRDefault="00F65AA7">
      <w:pPr>
        <w:pStyle w:val="CommentText"/>
      </w:pPr>
      <w:r>
        <w:rPr>
          <w:rStyle w:val="CommentReference"/>
        </w:rPr>
        <w:annotationRef/>
      </w:r>
      <w:r>
        <w:t>Brian: end sentence here</w:t>
      </w:r>
    </w:p>
  </w:comment>
  <w:comment w:id="166" w:author="Nicole" w:date="2019-12-07T12:15:00Z" w:initials="N">
    <w:p w14:paraId="2B97C10A" w14:textId="4718C0F6" w:rsidR="00F65AA7" w:rsidRDefault="00F65AA7">
      <w:pPr>
        <w:pStyle w:val="CommentText"/>
      </w:pPr>
      <w:r>
        <w:rPr>
          <w:rStyle w:val="CommentReference"/>
        </w:rPr>
        <w:annotationRef/>
      </w:r>
      <w:r>
        <w:t xml:space="preserve">Brian: </w:t>
      </w:r>
      <w:r w:rsidRPr="00B648A4">
        <w:t>this is an odd non-sequitur. If you bring it up, you should probably say the results here as well.</w:t>
      </w:r>
    </w:p>
  </w:comment>
  <w:comment w:id="167" w:author="Nicole" w:date="2019-12-06T23:27:00Z" w:initials="N">
    <w:p w14:paraId="32559B9D" w14:textId="5F4237E4" w:rsidR="00F65AA7" w:rsidRDefault="00F65AA7">
      <w:pPr>
        <w:pStyle w:val="CommentText"/>
      </w:pPr>
      <w:r>
        <w:rPr>
          <w:rStyle w:val="CommentReference"/>
        </w:rPr>
        <w:annotationRef/>
      </w:r>
      <w:r>
        <w:t>Carlos: replace with “different”?</w:t>
      </w:r>
    </w:p>
  </w:comment>
  <w:comment w:id="168" w:author="Nicole" w:date="2019-12-07T12:15:00Z" w:initials="N">
    <w:p w14:paraId="1BAF7B2E" w14:textId="31D72AC1" w:rsidR="00F65AA7" w:rsidRDefault="00F65AA7">
      <w:pPr>
        <w:pStyle w:val="CommentText"/>
      </w:pPr>
      <w:r>
        <w:rPr>
          <w:rStyle w:val="CommentReference"/>
        </w:rPr>
        <w:annotationRef/>
      </w:r>
      <w:r>
        <w:t xml:space="preserve">Brian: </w:t>
      </w:r>
      <w:r w:rsidRPr="00B648A4">
        <w:t>Because you go into this in detail here, I would cut the previous mention of taxonomic resolution up above.</w:t>
      </w:r>
    </w:p>
  </w:comment>
  <w:comment w:id="169" w:author="Nicole" w:date="2019-12-06T23:28:00Z" w:initials="N">
    <w:p w14:paraId="0A670FEE" w14:textId="053E2AEB" w:rsidR="00F65AA7" w:rsidRDefault="00F65AA7">
      <w:pPr>
        <w:pStyle w:val="CommentText"/>
      </w:pPr>
      <w:r>
        <w:rPr>
          <w:rStyle w:val="CommentReference"/>
        </w:rPr>
        <w:annotationRef/>
      </w:r>
      <w:r>
        <w:t>Carlos: replace with “lowest”?</w:t>
      </w:r>
    </w:p>
  </w:comment>
  <w:comment w:id="170" w:author="Nicole" w:date="2019-12-07T12:16:00Z" w:initials="N">
    <w:p w14:paraId="26900076" w14:textId="1908EE5E" w:rsidR="00F65AA7" w:rsidRDefault="00F65AA7">
      <w:pPr>
        <w:pStyle w:val="CommentText"/>
      </w:pPr>
      <w:r>
        <w:rPr>
          <w:rStyle w:val="CommentReference"/>
        </w:rPr>
        <w:annotationRef/>
      </w:r>
      <w:r>
        <w:t xml:space="preserve">Brian: </w:t>
      </w:r>
      <w:r w:rsidRPr="00B648A4">
        <w:t>Cut "D.F.."?</w:t>
      </w:r>
    </w:p>
  </w:comment>
  <w:comment w:id="171" w:author="Nicole" w:date="2019-12-11T14:54:00Z" w:initials="N">
    <w:p w14:paraId="2D0FBA09" w14:textId="0439BAB0" w:rsidR="00F65AA7" w:rsidRDefault="00F65AA7">
      <w:pPr>
        <w:pStyle w:val="CommentText"/>
      </w:pPr>
      <w:r>
        <w:rPr>
          <w:rStyle w:val="CommentReference"/>
        </w:rPr>
        <w:annotationRef/>
      </w:r>
      <w:r>
        <w:t>Nicole: This formatting style requires first initials to be listed if there are two or more authors with the same last name cited in the paper</w:t>
      </w:r>
    </w:p>
  </w:comment>
  <w:comment w:id="172" w:author="Nicole" w:date="2019-12-07T12:16:00Z" w:initials="N">
    <w:p w14:paraId="06AD3D3B" w14:textId="54B3DD64" w:rsidR="00F65AA7" w:rsidRDefault="00F65AA7">
      <w:pPr>
        <w:pStyle w:val="CommentText"/>
      </w:pPr>
      <w:r>
        <w:rPr>
          <w:rStyle w:val="CommentReference"/>
        </w:rPr>
        <w:annotationRef/>
      </w:r>
      <w:r>
        <w:t xml:space="preserve">Brian: </w:t>
      </w:r>
      <w:r w:rsidRPr="00B648A4">
        <w:t>1 and 2 could easily be combined into a simpler statement</w:t>
      </w:r>
    </w:p>
  </w:comment>
  <w:comment w:id="173" w:author="Nicole" w:date="2019-12-06T23:29:00Z" w:initials="N">
    <w:p w14:paraId="1074E37B" w14:textId="1A1481B7" w:rsidR="00F65AA7" w:rsidRDefault="00F65AA7">
      <w:pPr>
        <w:pStyle w:val="CommentText"/>
      </w:pPr>
      <w:r>
        <w:rPr>
          <w:rStyle w:val="CommentReference"/>
        </w:rPr>
        <w:annotationRef/>
      </w:r>
      <w:r>
        <w:t>Carlos: delete</w:t>
      </w:r>
    </w:p>
  </w:comment>
  <w:comment w:id="175" w:author="Nicole" w:date="2019-12-07T12:17:00Z" w:initials="N">
    <w:p w14:paraId="13412AB6" w14:textId="74F5B00C" w:rsidR="00F65AA7" w:rsidRDefault="00F65AA7">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174" w:author="Nicole" w:date="2019-12-06T23:15:00Z" w:initials="N">
    <w:p w14:paraId="3D112042" w14:textId="491F4117" w:rsidR="00F65AA7" w:rsidRDefault="00F65AA7">
      <w:pPr>
        <w:pStyle w:val="CommentText"/>
      </w:pPr>
      <w:r>
        <w:rPr>
          <w:rStyle w:val="CommentReference"/>
        </w:rPr>
        <w:annotationRef/>
      </w:r>
      <w:r>
        <w:t>Carlos: A bit unclear</w:t>
      </w:r>
    </w:p>
  </w:comment>
  <w:comment w:id="178" w:author="Nicole" w:date="2019-12-07T12:17:00Z" w:initials="N">
    <w:p w14:paraId="106FB61F" w14:textId="6CCEB6B9" w:rsidR="00F65AA7" w:rsidRDefault="00F65AA7">
      <w:pPr>
        <w:pStyle w:val="CommentText"/>
      </w:pPr>
      <w:r>
        <w:rPr>
          <w:rStyle w:val="CommentReference"/>
        </w:rPr>
        <w:annotationRef/>
      </w:r>
      <w:r>
        <w:t xml:space="preserve">Brian: </w:t>
      </w:r>
      <w:r w:rsidRPr="00B648A4">
        <w:t>mgmt perspective? What is that in this context? The idea of this work is that you can monitor systems easier with surrogates, but monitoring is only important if you do something when things go wrong. what can actually be done? How do you connect monitoring to conservation actions?</w:t>
      </w:r>
    </w:p>
  </w:comment>
  <w:comment w:id="177" w:author="Nicole" w:date="2019-12-06T23:16:00Z" w:initials="N">
    <w:p w14:paraId="4F10EE97" w14:textId="3EC27940" w:rsidR="00F65AA7" w:rsidRDefault="00F65AA7">
      <w:pPr>
        <w:pStyle w:val="CommentText"/>
      </w:pPr>
      <w:r>
        <w:rPr>
          <w:rStyle w:val="CommentReference"/>
        </w:rPr>
        <w:annotationRef/>
      </w:r>
      <w:r>
        <w:t>Carlos: unclear</w:t>
      </w:r>
    </w:p>
  </w:comment>
  <w:comment w:id="179" w:author="Nicole" w:date="2019-12-07T12:18:00Z" w:initials="N">
    <w:p w14:paraId="201F4B81" w14:textId="77777777" w:rsidR="00F65AA7" w:rsidRDefault="00F65AA7" w:rsidP="00B648A4">
      <w:pPr>
        <w:pStyle w:val="CommentText"/>
      </w:pPr>
      <w:r>
        <w:rPr>
          <w:rStyle w:val="CommentReference"/>
        </w:rPr>
        <w:annotationRef/>
      </w:r>
      <w:r>
        <w:t>Brian: Your audience is not going to understand this.</w:t>
      </w:r>
    </w:p>
    <w:p w14:paraId="6BA05E6A" w14:textId="77777777" w:rsidR="00F65AA7" w:rsidRDefault="00F65AA7" w:rsidP="00B648A4">
      <w:pPr>
        <w:pStyle w:val="CommentText"/>
      </w:pPr>
    </w:p>
    <w:p w14:paraId="5144CC18" w14:textId="0252FE73" w:rsidR="00F65AA7" w:rsidRDefault="00F65AA7" w:rsidP="00B648A4">
      <w:pPr>
        <w:pStyle w:val="CommentText"/>
      </w:pPr>
      <w:r>
        <w:t>Instead, something that begins,</w:t>
      </w:r>
    </w:p>
  </w:comment>
  <w:comment w:id="180" w:author="Nicole" w:date="2019-12-07T12:18:00Z" w:initials="N">
    <w:p w14:paraId="44F83182" w14:textId="3360B6F2" w:rsidR="00F65AA7" w:rsidRDefault="00F65AA7">
      <w:pPr>
        <w:pStyle w:val="CommentText"/>
      </w:pPr>
      <w:r>
        <w:rPr>
          <w:rStyle w:val="CommentReference"/>
        </w:rPr>
        <w:annotationRef/>
      </w:r>
      <w:r>
        <w:t xml:space="preserve">Brian: </w:t>
      </w:r>
      <w:r w:rsidRPr="00B648A4">
        <w:t>in the R statisical programming language (citaiton)</w:t>
      </w:r>
    </w:p>
  </w:comment>
  <w:comment w:id="181" w:author="Nicole" w:date="2019-12-07T12:19:00Z" w:initials="N">
    <w:p w14:paraId="75008CEE" w14:textId="77777777" w:rsidR="00F65AA7" w:rsidRDefault="00F65AA7" w:rsidP="00B648A4">
      <w:pPr>
        <w:pStyle w:val="CommentText"/>
      </w:pPr>
      <w:r>
        <w:rPr>
          <w:rStyle w:val="CommentReference"/>
        </w:rPr>
        <w:annotationRef/>
      </w:r>
      <w:r>
        <w:t>Brian: All models include the parameter, theta, which accounts for overdispersion.</w:t>
      </w:r>
    </w:p>
    <w:p w14:paraId="312B6ADE" w14:textId="77777777" w:rsidR="00F65AA7" w:rsidRDefault="00F65AA7" w:rsidP="00B648A4">
      <w:pPr>
        <w:pStyle w:val="CommentText"/>
      </w:pPr>
    </w:p>
    <w:p w14:paraId="205736BC" w14:textId="69AF8968" w:rsidR="00F65AA7" w:rsidRDefault="00F65AA7" w:rsidP="00B648A4">
      <w:pPr>
        <w:pStyle w:val="CommentText"/>
      </w:pPr>
      <w:r>
        <w:t>also- use greek symbol for theta.</w:t>
      </w:r>
    </w:p>
  </w:comment>
  <w:comment w:id="182" w:author="Nicole" w:date="2019-12-07T12:19:00Z" w:initials="N">
    <w:p w14:paraId="0E3754EB" w14:textId="2CC1467F" w:rsidR="00F65AA7" w:rsidRDefault="00F65AA7">
      <w:pPr>
        <w:pStyle w:val="CommentText"/>
      </w:pPr>
      <w:r>
        <w:rPr>
          <w:rStyle w:val="CommentReference"/>
        </w:rPr>
        <w:annotationRef/>
      </w:r>
      <w:r>
        <w:t xml:space="preserve">Brian: </w:t>
      </w:r>
      <w:r w:rsidRPr="00B648A4">
        <w:t>how was this assessed? graphically? if so, state that. Which models? you did this for all models?</w:t>
      </w:r>
    </w:p>
  </w:comment>
  <w:comment w:id="183" w:author="Nicole" w:date="2019-12-07T12:20:00Z" w:initials="N">
    <w:p w14:paraId="0DBA46B0" w14:textId="3A510F91" w:rsidR="00F65AA7" w:rsidRDefault="00F65AA7">
      <w:pPr>
        <w:pStyle w:val="CommentText"/>
      </w:pPr>
      <w:r>
        <w:rPr>
          <w:rStyle w:val="CommentReference"/>
        </w:rPr>
        <w:annotationRef/>
      </w:r>
      <w:r>
        <w:t xml:space="preserve">Brian: </w:t>
      </w:r>
      <w:r w:rsidRPr="00B648A4">
        <w:t>refrain from citing an R package when you are referencing a method. Cite the methods/stats paper that best suits. In this case it could be Akaike's original work (there are a few too choose) or the Burnham and Anderson 2002 book.</w:t>
      </w:r>
    </w:p>
  </w:comment>
  <w:comment w:id="184" w:author="Nicole" w:date="2019-12-07T12:20:00Z" w:initials="N">
    <w:p w14:paraId="6E3D478D" w14:textId="77777777" w:rsidR="00F65AA7" w:rsidRDefault="00F65AA7" w:rsidP="00CE687F">
      <w:pPr>
        <w:pStyle w:val="CommentText"/>
      </w:pPr>
      <w:r>
        <w:rPr>
          <w:rStyle w:val="CommentReference"/>
        </w:rPr>
        <w:annotationRef/>
      </w:r>
      <w:r>
        <w:t>Brian: We considered the most supported models to be those within 2 AICc units of the most parsimonious model.</w:t>
      </w:r>
    </w:p>
    <w:p w14:paraId="3FEEE2D6" w14:textId="77777777" w:rsidR="00F65AA7" w:rsidRDefault="00F65AA7" w:rsidP="00CE687F">
      <w:pPr>
        <w:pStyle w:val="CommentText"/>
      </w:pPr>
    </w:p>
    <w:p w14:paraId="1C000382" w14:textId="4A80F3E6" w:rsidR="00F65AA7" w:rsidRDefault="00F65AA7" w:rsidP="00CE687F">
      <w:pPr>
        <w:pStyle w:val="CommentText"/>
      </w:pPr>
      <w:r>
        <w:t>Why use 50% Aic weight cut off? Does this thresholding matter for how you discuss the results?</w:t>
      </w:r>
    </w:p>
  </w:comment>
  <w:comment w:id="185" w:author="Nicole" w:date="2019-12-07T12:21:00Z" w:initials="N">
    <w:p w14:paraId="50199552" w14:textId="64BE8830" w:rsidR="00F65AA7" w:rsidRDefault="00F65AA7">
      <w:pPr>
        <w:pStyle w:val="CommentText"/>
      </w:pPr>
      <w:r>
        <w:rPr>
          <w:rStyle w:val="CommentReference"/>
        </w:rPr>
        <w:annotationRef/>
      </w:r>
      <w:r>
        <w:t xml:space="preserve">Brian: </w:t>
      </w:r>
      <w:r w:rsidRPr="00CE687F">
        <w:t>Rephrase.... "We used Nagelkerke's psuedo-r-squared because....".</w:t>
      </w:r>
    </w:p>
  </w:comment>
  <w:comment w:id="186" w:author="Nicole" w:date="2019-12-07T12:21:00Z" w:initials="N">
    <w:p w14:paraId="7C7B8435" w14:textId="41C27D08" w:rsidR="00F65AA7" w:rsidRDefault="00F65AA7">
      <w:pPr>
        <w:pStyle w:val="CommentText"/>
      </w:pPr>
      <w:r>
        <w:rPr>
          <w:rStyle w:val="CommentReference"/>
        </w:rPr>
        <w:annotationRef/>
      </w:r>
      <w:r>
        <w:t>Brian: huh?</w:t>
      </w:r>
    </w:p>
  </w:comment>
  <w:comment w:id="187" w:author="Nicole" w:date="2019-12-07T12:22:00Z" w:initials="N">
    <w:p w14:paraId="1F1785F2" w14:textId="30B9036A" w:rsidR="00F65AA7" w:rsidRDefault="00F65AA7">
      <w:pPr>
        <w:pStyle w:val="CommentText"/>
      </w:pPr>
      <w:r>
        <w:rPr>
          <w:rStyle w:val="CommentReference"/>
        </w:rPr>
        <w:annotationRef/>
      </w:r>
      <w:r>
        <w:t xml:space="preserve">Brian: </w:t>
      </w:r>
      <w:r w:rsidRPr="00CE687F">
        <w:t>to account for temporal and spatial variation across sites.</w:t>
      </w:r>
    </w:p>
  </w:comment>
  <w:comment w:id="188" w:author="Nicole" w:date="2019-12-07T12:22:00Z" w:initials="N">
    <w:p w14:paraId="5D437D9C" w14:textId="07428C93" w:rsidR="00F65AA7" w:rsidRDefault="00F65AA7">
      <w:pPr>
        <w:pStyle w:val="CommentText"/>
      </w:pPr>
      <w:r>
        <w:rPr>
          <w:rStyle w:val="CommentReference"/>
        </w:rPr>
        <w:annotationRef/>
      </w:r>
      <w:r>
        <w:t xml:space="preserve">Brian: </w:t>
      </w:r>
      <w:r w:rsidRPr="00CE687F">
        <w:t>Are you defining a variable name for site? Need to make this more clear with formatting or rewording and putting site in parantheses.</w:t>
      </w:r>
    </w:p>
  </w:comment>
  <w:comment w:id="189" w:author="Nicole" w:date="2019-12-07T12:23:00Z" w:initials="N">
    <w:p w14:paraId="44C4CBA1" w14:textId="6E0B3D8A" w:rsidR="00F65AA7" w:rsidRDefault="00F65AA7">
      <w:pPr>
        <w:pStyle w:val="CommentText"/>
      </w:pPr>
      <w:r>
        <w:rPr>
          <w:rStyle w:val="CommentReference"/>
        </w:rPr>
        <w:annotationRef/>
      </w:r>
      <w:r>
        <w:t xml:space="preserve">Brian: </w:t>
      </w:r>
      <w:r w:rsidRPr="00CE687F">
        <w:t>year is a variable? Make this more clear.</w:t>
      </w:r>
    </w:p>
  </w:comment>
  <w:comment w:id="190" w:author="Nicole" w:date="2019-12-07T12:23:00Z" w:initials="N">
    <w:p w14:paraId="4044BF6F" w14:textId="66411877" w:rsidR="00F65AA7" w:rsidRDefault="00F65AA7">
      <w:pPr>
        <w:pStyle w:val="CommentText"/>
      </w:pPr>
      <w:r>
        <w:rPr>
          <w:rStyle w:val="CommentReference"/>
        </w:rPr>
        <w:annotationRef/>
      </w:r>
      <w:r>
        <w:t>Brian: linear trend</w:t>
      </w:r>
    </w:p>
  </w:comment>
  <w:comment w:id="191" w:author="Nicole" w:date="2019-12-07T12:23:00Z" w:initials="N">
    <w:p w14:paraId="6A547E5F" w14:textId="1B1B7B56" w:rsidR="00F65AA7" w:rsidRDefault="00F65AA7">
      <w:pPr>
        <w:pStyle w:val="CommentText"/>
      </w:pPr>
      <w:r>
        <w:rPr>
          <w:rStyle w:val="CommentReference"/>
        </w:rPr>
        <w:annotationRef/>
      </w:r>
      <w:r>
        <w:t xml:space="preserve">Brian: </w:t>
      </w:r>
      <w:r w:rsidRPr="00CE687F">
        <w:t>again, make it clear what is a variable.</w:t>
      </w:r>
    </w:p>
  </w:comment>
  <w:comment w:id="192" w:author="Nicole" w:date="2019-12-07T12:24:00Z" w:initials="N">
    <w:p w14:paraId="594CDA7A" w14:textId="77777777" w:rsidR="00F65AA7" w:rsidRDefault="00F65AA7" w:rsidP="00CE687F">
      <w:pPr>
        <w:pStyle w:val="CommentText"/>
      </w:pPr>
      <w:r>
        <w:rPr>
          <w:rStyle w:val="CommentReference"/>
        </w:rPr>
        <w:annotationRef/>
      </w:r>
      <w:r>
        <w:t>Brian: Why define an arbitrary cut off? Instead just focus on the most parsimonious models as those with the most weight.</w:t>
      </w:r>
    </w:p>
    <w:p w14:paraId="74666FCE" w14:textId="77777777" w:rsidR="00F65AA7" w:rsidRDefault="00F65AA7" w:rsidP="00CE687F">
      <w:pPr>
        <w:pStyle w:val="CommentText"/>
      </w:pPr>
    </w:p>
    <w:p w14:paraId="085742B9" w14:textId="18DC2AD9" w:rsidR="00F65AA7" w:rsidRDefault="00F65AA7" w:rsidP="00CE687F">
      <w:pPr>
        <w:pStyle w:val="CommentText"/>
      </w:pPr>
      <w:r>
        <w:t>It doesn't seem like you actually use these cutoffs for any purpose in the results.</w:t>
      </w:r>
    </w:p>
  </w:comment>
  <w:comment w:id="193" w:author="Nicole" w:date="2019-12-07T12:24:00Z" w:initials="N">
    <w:p w14:paraId="516487CB" w14:textId="1E72440D" w:rsidR="00F65AA7" w:rsidRDefault="00F65AA7">
      <w:pPr>
        <w:pStyle w:val="CommentText"/>
      </w:pPr>
      <w:r>
        <w:rPr>
          <w:rStyle w:val="CommentReference"/>
        </w:rPr>
        <w:annotationRef/>
      </w:r>
      <w:r>
        <w:t>Brian: Should provide the version used.</w:t>
      </w:r>
    </w:p>
  </w:comment>
  <w:comment w:id="196" w:author="Nicole" w:date="2019-12-06T23:13:00Z" w:initials="N">
    <w:p w14:paraId="41A3639F" w14:textId="2B787EBE" w:rsidR="00F65AA7" w:rsidRDefault="00F65AA7">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198" w:author="Nicole" w:date="2019-12-07T12:37:00Z" w:initials="N">
    <w:p w14:paraId="752253B2" w14:textId="44039EC6" w:rsidR="00F65AA7" w:rsidRDefault="00F65AA7">
      <w:pPr>
        <w:pStyle w:val="CommentText"/>
      </w:pPr>
      <w:r>
        <w:rPr>
          <w:rStyle w:val="CommentReference"/>
        </w:rPr>
        <w:annotationRef/>
      </w:r>
      <w:r>
        <w:t>Rachel: present as a figure/table because numbers are difficult to read</w:t>
      </w:r>
    </w:p>
  </w:comment>
  <w:comment w:id="200" w:author="Nicole" w:date="2019-12-07T12:25:00Z" w:initials="N">
    <w:p w14:paraId="20A96404" w14:textId="466026F7" w:rsidR="00F65AA7" w:rsidRDefault="00F65AA7">
      <w:pPr>
        <w:pStyle w:val="CommentText"/>
      </w:pPr>
      <w:r>
        <w:rPr>
          <w:rStyle w:val="CommentReference"/>
        </w:rPr>
        <w:annotationRef/>
      </w:r>
      <w:r>
        <w:t>Brian: for all these parentheticals add the standard deviation</w:t>
      </w:r>
    </w:p>
  </w:comment>
  <w:comment w:id="201" w:author="Nicole" w:date="2019-12-07T12:39:00Z" w:initials="N">
    <w:p w14:paraId="59EEE04E" w14:textId="37C7611D" w:rsidR="00F65AA7" w:rsidRDefault="00F65AA7">
      <w:pPr>
        <w:pStyle w:val="CommentText"/>
      </w:pPr>
      <w:r>
        <w:rPr>
          <w:rStyle w:val="CommentReference"/>
        </w:rPr>
        <w:annotationRef/>
      </w:r>
      <w:r>
        <w:t>Rachel: provide stats (p-values); what are biological conclusions from such low r-squared?; move A3 and A4 to main body</w:t>
      </w:r>
    </w:p>
  </w:comment>
  <w:comment w:id="202" w:author="Nicole" w:date="2019-12-07T12:40:00Z" w:initials="N">
    <w:p w14:paraId="76E562C9" w14:textId="0E0948FA" w:rsidR="00F65AA7" w:rsidRDefault="00F65AA7" w:rsidP="00B42DAD">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203" w:author="Nicole" w:date="2019-12-06T23:07:00Z" w:initials="N">
    <w:p w14:paraId="601D160B" w14:textId="0F026762" w:rsidR="00F65AA7" w:rsidRDefault="00F65AA7">
      <w:pPr>
        <w:pStyle w:val="CommentText"/>
      </w:pPr>
      <w:r>
        <w:rPr>
          <w:rStyle w:val="CommentReference"/>
        </w:rPr>
        <w:annotationRef/>
      </w:r>
      <w:r>
        <w:t>Gavino: Fix the language. I cannot recall if you use the word "independent" instead of "uncorrelated" in the thesis, but you did on your presentation. Correct the part where you say that the AIC is a measure of parsimony. That is not accurate. AIC, AICc and BIC are model selection criteria that help selecting the most parsimonious model among those that fit well the data. In some cases you were comparing models with good fit and models with bad fit, with the same number of parameters. In that case it does not make sense to talk about parsimony, rather quality of fit.</w:t>
      </w:r>
    </w:p>
  </w:comment>
  <w:comment w:id="204" w:author="Nicole" w:date="2019-12-06T23:16:00Z" w:initials="N">
    <w:p w14:paraId="45B25EF9" w14:textId="0C86F178" w:rsidR="00F65AA7" w:rsidRDefault="00F65AA7">
      <w:pPr>
        <w:pStyle w:val="CommentText"/>
      </w:pPr>
      <w:r>
        <w:rPr>
          <w:rStyle w:val="CommentReference"/>
        </w:rPr>
        <w:annotationRef/>
      </w:r>
      <w:r>
        <w:t>Carlos: Negatively correlated does not mean it is independent, unclear</w:t>
      </w:r>
    </w:p>
  </w:comment>
  <w:comment w:id="205" w:author="Nicole" w:date="2019-12-06T23:17:00Z" w:initials="N">
    <w:p w14:paraId="2FEA37A7" w14:textId="530E8651" w:rsidR="00F65AA7" w:rsidRDefault="00F65AA7" w:rsidP="00256595">
      <w:pPr>
        <w:pStyle w:val="CommentText"/>
      </w:pPr>
      <w:r>
        <w:rPr>
          <w:rStyle w:val="CommentReference"/>
        </w:rPr>
        <w:annotationRef/>
      </w:r>
      <w:r>
        <w:t xml:space="preserve">Carlos: </w:t>
      </w:r>
      <w:r>
        <w:rPr>
          <w:rStyle w:val="CommentReference"/>
        </w:rPr>
        <w:annotationRef/>
      </w:r>
      <w:r>
        <w:t>You may add the p-values to the figures</w:t>
      </w:r>
    </w:p>
  </w:comment>
  <w:comment w:id="206" w:author="Nicole" w:date="2019-12-06T23:17:00Z" w:initials="N">
    <w:p w14:paraId="12D47874" w14:textId="6222A3E9" w:rsidR="00F65AA7" w:rsidRDefault="00F65AA7" w:rsidP="00256595">
      <w:pPr>
        <w:pStyle w:val="CommentText"/>
      </w:pPr>
      <w:r>
        <w:rPr>
          <w:rStyle w:val="CommentReference"/>
        </w:rPr>
        <w:annotationRef/>
      </w:r>
      <w:r>
        <w:rPr>
          <w:rStyle w:val="CommentReference"/>
        </w:rPr>
        <w:annotationRef/>
      </w:r>
      <w:r>
        <w:t xml:space="preserve">Carlos: </w:t>
      </w:r>
      <w:r>
        <w:rPr>
          <w:rStyle w:val="CommentReference"/>
        </w:rPr>
        <w:annotationRef/>
      </w:r>
      <w:r>
        <w:t>You may add the p-values to the figures</w:t>
      </w:r>
    </w:p>
  </w:comment>
  <w:comment w:id="209" w:author="Nicole" w:date="2019-12-07T12:26:00Z" w:initials="N">
    <w:p w14:paraId="7D128461" w14:textId="77777777" w:rsidR="00F65AA7" w:rsidRDefault="00F65AA7" w:rsidP="00CE687F">
      <w:pPr>
        <w:pStyle w:val="CommentText"/>
      </w:pPr>
      <w:r>
        <w:rPr>
          <w:rStyle w:val="CommentReference"/>
        </w:rPr>
        <w:annotationRef/>
      </w:r>
      <w:r>
        <w:t>Brian: why no intercept only model to represent the null (no effect)?</w:t>
      </w:r>
    </w:p>
    <w:p w14:paraId="4A6D7041" w14:textId="77777777" w:rsidR="00F65AA7" w:rsidRDefault="00F65AA7" w:rsidP="00CE687F">
      <w:pPr>
        <w:pStyle w:val="CommentText"/>
      </w:pPr>
    </w:p>
    <w:p w14:paraId="0124AC42" w14:textId="6378408F" w:rsidR="00F65AA7" w:rsidRDefault="00F65AA7" w:rsidP="00CE687F">
      <w:pPr>
        <w:pStyle w:val="CommentText"/>
      </w:pPr>
      <w:r>
        <w:t>This would help clarify if any surrogate does better than a null model.</w:t>
      </w:r>
    </w:p>
  </w:comment>
  <w:comment w:id="211" w:author="Nicole" w:date="2019-12-07T12:26:00Z" w:initials="N">
    <w:p w14:paraId="17518AB7" w14:textId="5F5273FA" w:rsidR="00F65AA7" w:rsidRDefault="00F65AA7">
      <w:pPr>
        <w:pStyle w:val="CommentText"/>
      </w:pPr>
      <w:r>
        <w:rPr>
          <w:rStyle w:val="CommentReference"/>
        </w:rPr>
        <w:annotationRef/>
      </w:r>
      <w:r>
        <w:t xml:space="preserve">Brian: </w:t>
      </w:r>
      <w:r w:rsidRPr="00CE687F">
        <w:t>even more so, all models with any AIC weight included the variable "year".</w:t>
      </w:r>
    </w:p>
  </w:comment>
  <w:comment w:id="212" w:author="Nicole" w:date="2019-12-07T12:27:00Z" w:initials="N">
    <w:p w14:paraId="5EDB7706" w14:textId="0B9208AF" w:rsidR="00F65AA7" w:rsidRDefault="00F65AA7">
      <w:pPr>
        <w:pStyle w:val="CommentText"/>
      </w:pPr>
      <w:r>
        <w:rPr>
          <w:rStyle w:val="CommentReference"/>
        </w:rPr>
        <w:annotationRef/>
      </w:r>
      <w:r>
        <w:t xml:space="preserve">Brian: </w:t>
      </w:r>
      <w:r w:rsidRPr="00CE687F">
        <w:t>be specific. Not stable throughout the study period of X number of years.</w:t>
      </w:r>
    </w:p>
  </w:comment>
  <w:comment w:id="213" w:author="Nicole" w:date="2019-12-07T12:27:00Z" w:initials="N">
    <w:p w14:paraId="7C63EBAD" w14:textId="22BFEC29" w:rsidR="00F65AA7" w:rsidRDefault="00F65AA7">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214" w:author="Nicole" w:date="2019-12-06T23:18:00Z" w:initials="N">
    <w:p w14:paraId="65F71495" w14:textId="4BCB6475" w:rsidR="00F65AA7" w:rsidRDefault="00F65AA7">
      <w:pPr>
        <w:pStyle w:val="CommentText"/>
      </w:pPr>
      <w:r>
        <w:rPr>
          <w:rStyle w:val="CommentReference"/>
        </w:rPr>
        <w:annotationRef/>
      </w:r>
      <w:r>
        <w:t>Carlos: unclear</w:t>
      </w:r>
    </w:p>
  </w:comment>
  <w:comment w:id="215" w:author="Nicole" w:date="2019-12-07T12:42:00Z" w:initials="N">
    <w:p w14:paraId="15415A64" w14:textId="11519538" w:rsidR="00F65AA7" w:rsidRDefault="00F65AA7">
      <w:pPr>
        <w:pStyle w:val="CommentText"/>
      </w:pPr>
      <w:r>
        <w:rPr>
          <w:rStyle w:val="CommentReference"/>
        </w:rPr>
        <w:annotationRef/>
      </w:r>
      <w:r>
        <w:t>Nicole: For % coral cover &lt;20% I calculated average sponge richness to be 21.6 from 1993-2007 and 24.7 from 2008-2018</w:t>
      </w:r>
    </w:p>
  </w:comment>
  <w:comment w:id="216" w:author="Nicole" w:date="2019-12-07T12:48:00Z" w:initials="N">
    <w:p w14:paraId="4EA98936" w14:textId="282051D0" w:rsidR="00F65AA7" w:rsidRDefault="00F65AA7">
      <w:pPr>
        <w:pStyle w:val="CommentText"/>
      </w:pPr>
      <w:r>
        <w:rPr>
          <w:rStyle w:val="CommentReference"/>
        </w:rPr>
        <w:annotationRef/>
      </w:r>
      <w:r>
        <w:t>Rachel: you say variations in fish richness not explained by rugosity alone BUT sites are distinct by rugosity. If this was the major correlate, site wouldn’t matter, if site matters, it limits your predictive ability</w:t>
      </w:r>
    </w:p>
  </w:comment>
  <w:comment w:id="217" w:author="Nicole" w:date="2019-12-07T12:28:00Z" w:initials="N">
    <w:p w14:paraId="37D3B3B1" w14:textId="73832266" w:rsidR="00F65AA7" w:rsidRDefault="00F65AA7">
      <w:pPr>
        <w:pStyle w:val="CommentText"/>
      </w:pPr>
      <w:r>
        <w:rPr>
          <w:rStyle w:val="CommentReference"/>
        </w:rPr>
        <w:annotationRef/>
      </w:r>
      <w:r>
        <w:t xml:space="preserve">Brian: </w:t>
      </w:r>
      <w:r w:rsidRPr="00CE687F">
        <w:t>rewrite. rephrase in terms of the change of effect, not the position on a graph.</w:t>
      </w:r>
    </w:p>
  </w:comment>
  <w:comment w:id="218" w:author="Nicole" w:date="2019-12-07T12:28:00Z" w:initials="N">
    <w:p w14:paraId="08CB8FDB" w14:textId="072CE058" w:rsidR="00F65AA7" w:rsidRDefault="00F65AA7">
      <w:pPr>
        <w:pStyle w:val="CommentText"/>
      </w:pPr>
      <w:r>
        <w:rPr>
          <w:rStyle w:val="CommentReference"/>
        </w:rPr>
        <w:annotationRef/>
      </w:r>
      <w:r>
        <w:t>Brian: this is a tough sentence to read</w:t>
      </w:r>
    </w:p>
  </w:comment>
  <w:comment w:id="221" w:author="Nicole" w:date="2019-12-06T23:13:00Z" w:initials="N">
    <w:p w14:paraId="43B6E11A" w14:textId="17B262C0" w:rsidR="00F65AA7" w:rsidRDefault="00F65AA7">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222" w:author="Nicole" w:date="2019-12-07T12:28:00Z" w:initials="N">
    <w:p w14:paraId="5FA731AF" w14:textId="19D9A0B8" w:rsidR="00F65AA7" w:rsidRDefault="00F65AA7">
      <w:pPr>
        <w:pStyle w:val="CommentText"/>
      </w:pPr>
      <w:r>
        <w:rPr>
          <w:rStyle w:val="CommentReference"/>
        </w:rPr>
        <w:annotationRef/>
      </w:r>
      <w:r>
        <w:t xml:space="preserve">Brian: </w:t>
      </w:r>
      <w:r w:rsidRPr="00CE687F">
        <w:t>I would like to see simple and clear conclusions of what your results support. Did you find important surrogate relationships? Were they stable over time? Why is this information important. Who is it important for- speciclaly what is the spatial domain of your results- coral reefs of the carribean or all coral reefs or something else.</w:t>
      </w:r>
    </w:p>
  </w:comment>
  <w:comment w:id="223" w:author="Nicole" w:date="2019-11-20T05:17:00Z" w:initials="N">
    <w:p w14:paraId="7A99DDE6" w14:textId="02E046C3" w:rsidR="00F65AA7" w:rsidRDefault="00F65AA7"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225" w:author="Nicole" w:date="2019-12-07T12:29:00Z" w:initials="N">
    <w:p w14:paraId="4CF76785" w14:textId="6504B439" w:rsidR="00F65AA7" w:rsidRDefault="00F65AA7">
      <w:pPr>
        <w:pStyle w:val="CommentText"/>
      </w:pPr>
      <w:r>
        <w:rPr>
          <w:rStyle w:val="CommentReference"/>
        </w:rPr>
        <w:annotationRef/>
      </w:r>
      <w:r>
        <w:t>Brian: why line break here?</w:t>
      </w:r>
    </w:p>
  </w:comment>
  <w:comment w:id="226" w:author="Nicole" w:date="2019-11-20T03:58:00Z" w:initials="N">
    <w:p w14:paraId="1751A14C" w14:textId="04DEAC62" w:rsidR="00F65AA7" w:rsidRDefault="00F65AA7">
      <w:pPr>
        <w:pStyle w:val="CommentText"/>
      </w:pPr>
      <w:r>
        <w:rPr>
          <w:rStyle w:val="CommentReference"/>
        </w:rPr>
        <w:annotationRef/>
      </w:r>
      <w:r>
        <w:t>Takeaway from this paper:</w:t>
      </w:r>
    </w:p>
    <w:p w14:paraId="7348AD77" w14:textId="71E8B641" w:rsidR="00F65AA7" w:rsidRDefault="00F65AA7">
      <w:pPr>
        <w:pStyle w:val="CommentText"/>
      </w:pPr>
      <w:r>
        <w:t>Descriptions of the high variability of mechanisms of and distances for dispersal</w:t>
      </w:r>
    </w:p>
  </w:comment>
  <w:comment w:id="227" w:author="Nicole" w:date="2019-11-20T03:57:00Z" w:initials="N">
    <w:p w14:paraId="6D87EA04" w14:textId="437ED1F0" w:rsidR="00F65AA7" w:rsidRDefault="00F65AA7">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224" w:author="Graham Forrester" w:date="2019-12-03T11:42:00Z" w:initials="GF">
    <w:p w14:paraId="4EE592AC" w14:textId="4CE8303F" w:rsidR="00F65AA7" w:rsidRDefault="00F65AA7">
      <w:pPr>
        <w:pStyle w:val="CommentText"/>
      </w:pPr>
      <w:r>
        <w:rPr>
          <w:rStyle w:val="CommentReference"/>
        </w:rPr>
        <w:annotationRef/>
      </w:r>
      <w:r>
        <w:t xml:space="preserve">These points need to be made relevent to the results.  </w:t>
      </w:r>
    </w:p>
  </w:comment>
  <w:comment w:id="228" w:author="Nicole" w:date="2019-11-20T05:22:00Z" w:initials="N">
    <w:p w14:paraId="7F3B3A69" w14:textId="3F7E3502" w:rsidR="00F65AA7" w:rsidRDefault="00F65AA7"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229" w:author="Graham Forrester" w:date="2019-12-03T11:43:00Z" w:initials="GF">
    <w:p w14:paraId="07107738" w14:textId="46C531DE" w:rsidR="00F65AA7" w:rsidRDefault="00F65AA7">
      <w:pPr>
        <w:pStyle w:val="CommentText"/>
      </w:pPr>
      <w:r>
        <w:rPr>
          <w:rStyle w:val="CommentReference"/>
        </w:rPr>
        <w:annotationRef/>
      </w:r>
      <w:r>
        <w:t>This would not have made sense.  I have thought off and on about suggesting we add fish abundance as a surrogate (for fish richness).</w:t>
      </w:r>
    </w:p>
  </w:comment>
  <w:comment w:id="230" w:author="Graham Forrester" w:date="2019-12-03T11:50:00Z" w:initials="GF">
    <w:p w14:paraId="37952E27" w14:textId="44FAA7AE" w:rsidR="00F65AA7" w:rsidRDefault="00F65AA7">
      <w:pPr>
        <w:pStyle w:val="CommentText"/>
      </w:pPr>
      <w:r>
        <w:rPr>
          <w:rStyle w:val="CommentReference"/>
        </w:rPr>
        <w:annotationRef/>
      </w:r>
      <w:r>
        <w:t xml:space="preserve">This specific result (rugosity vs fish richness) can be contrasted with Pratchett et al 2011..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depauparate areas (i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232" w:author="Nicole" w:date="2019-12-07T12:51:00Z" w:initials="N">
    <w:p w14:paraId="7AEF4DD5" w14:textId="2D0C503D" w:rsidR="00F65AA7" w:rsidRDefault="00F65AA7">
      <w:pPr>
        <w:pStyle w:val="CommentText"/>
      </w:pPr>
      <w:r>
        <w:rPr>
          <w:rStyle w:val="CommentReference"/>
        </w:rPr>
        <w:annotationRef/>
      </w:r>
      <w:r>
        <w:t>“increase” here is misleading and this sentence relies on “for a given amount of coral cover” to be interpreted correctly. I mean to suggest here that the most dominant species (i.e. the ones with the most cover) experience a disproportionate decline in abundance, thus reducing covral cover without affecting coral richness</w:t>
      </w:r>
    </w:p>
  </w:comment>
  <w:comment w:id="233" w:author="Nicole" w:date="2019-12-07T12:29:00Z" w:initials="N">
    <w:p w14:paraId="0082EB0E" w14:textId="6BEB7B83" w:rsidR="00F65AA7" w:rsidRDefault="00F65AA7">
      <w:pPr>
        <w:pStyle w:val="CommentText"/>
      </w:pPr>
      <w:r>
        <w:rPr>
          <w:rStyle w:val="CommentReference"/>
        </w:rPr>
        <w:annotationRef/>
      </w:r>
      <w:r>
        <w:t>Brian: Rephrase and reference the study here.</w:t>
      </w:r>
    </w:p>
  </w:comment>
  <w:comment w:id="231" w:author="Graham Forrester" w:date="2019-12-03T11:44:00Z" w:initials="GF">
    <w:p w14:paraId="1616FF1F" w14:textId="6BD3CE10" w:rsidR="00F65AA7" w:rsidRDefault="00F65AA7">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234" w:author="Graham Forrester" w:date="2019-11-20T11:25:00Z" w:initials="GF">
    <w:p w14:paraId="552ED08E" w14:textId="2E34F0E4" w:rsidR="00F65AA7" w:rsidRDefault="00F65AA7">
      <w:pPr>
        <w:pStyle w:val="CommentText"/>
      </w:pPr>
      <w:r>
        <w:rPr>
          <w:rStyle w:val="CommentReference"/>
        </w:rPr>
        <w:annotationRef/>
      </w:r>
      <w:r>
        <w:t>I know that it was boat anchoring, but leave this aside for now.</w:t>
      </w:r>
    </w:p>
  </w:comment>
  <w:comment w:id="235" w:author="Nicole" w:date="2019-11-26T13:50:00Z" w:initials="N">
    <w:p w14:paraId="535B8D36" w14:textId="6BFF9915" w:rsidR="00F65AA7" w:rsidRDefault="00F65AA7">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236" w:author="Graham Forrester" w:date="2019-12-03T12:01:00Z" w:initials="GF">
    <w:p w14:paraId="5F28C972" w14:textId="77777777" w:rsidR="00F65AA7" w:rsidRDefault="00F65AA7">
      <w:pPr>
        <w:pStyle w:val="CommentText"/>
      </w:pPr>
      <w:r>
        <w:rPr>
          <w:rStyle w:val="CommentReference"/>
        </w:rPr>
        <w:annotationRef/>
      </w:r>
      <w:r>
        <w:t xml:space="preserve">Lots of semi-connected points in this paragraph.  </w:t>
      </w:r>
    </w:p>
    <w:p w14:paraId="30A4A135" w14:textId="77777777" w:rsidR="00F65AA7" w:rsidRDefault="00F65AA7">
      <w:pPr>
        <w:pStyle w:val="CommentText"/>
      </w:pPr>
    </w:p>
    <w:p w14:paraId="6D33B92C" w14:textId="77777777" w:rsidR="00F65AA7" w:rsidRDefault="00F65AA7">
      <w:pPr>
        <w:pStyle w:val="CommentText"/>
      </w:pPr>
      <w:r>
        <w:t>Group according to…..</w:t>
      </w:r>
    </w:p>
    <w:p w14:paraId="1FE480A6" w14:textId="77777777" w:rsidR="00F65AA7" w:rsidRDefault="00F65AA7">
      <w:pPr>
        <w:pStyle w:val="CommentText"/>
      </w:pPr>
      <w:r>
        <w:t>Basis in the literature for predicting specific surrogate-target relationships for sponges?</w:t>
      </w:r>
    </w:p>
    <w:p w14:paraId="4C03E95E" w14:textId="77777777" w:rsidR="00F65AA7" w:rsidRDefault="00F65AA7">
      <w:pPr>
        <w:pStyle w:val="CommentText"/>
      </w:pPr>
    </w:p>
    <w:p w14:paraId="5CC39958" w14:textId="77777777" w:rsidR="00F65AA7" w:rsidRDefault="00F65AA7">
      <w:pPr>
        <w:pStyle w:val="CommentText"/>
      </w:pPr>
      <w:r>
        <w:t xml:space="preserve">Main result for sponges – their richness was weakly predicted by the surrogates and largely independent of coral/fish richness.  </w:t>
      </w:r>
    </w:p>
    <w:p w14:paraId="371A4A61" w14:textId="77777777" w:rsidR="00F65AA7" w:rsidRDefault="00F65AA7">
      <w:pPr>
        <w:pStyle w:val="CommentText"/>
      </w:pPr>
    </w:p>
    <w:p w14:paraId="36028CE5" w14:textId="56DEA985" w:rsidR="00F65AA7" w:rsidRDefault="00F65AA7">
      <w:pPr>
        <w:pStyle w:val="CommentText"/>
      </w:pPr>
    </w:p>
  </w:comment>
  <w:comment w:id="237" w:author="Nicole" w:date="2019-12-07T12:30:00Z" w:initials="N">
    <w:p w14:paraId="43EE3585" w14:textId="20029504" w:rsidR="00F65AA7" w:rsidRDefault="00F65AA7">
      <w:pPr>
        <w:pStyle w:val="CommentText"/>
      </w:pPr>
      <w:r>
        <w:rPr>
          <w:rStyle w:val="CommentReference"/>
        </w:rPr>
        <w:annotationRef/>
      </w:r>
      <w:r>
        <w:t xml:space="preserve">Brian: </w:t>
      </w:r>
      <w:r w:rsidRPr="00CE687F">
        <w:t>that's a lot of author names. correct formatting?</w:t>
      </w:r>
    </w:p>
  </w:comment>
  <w:comment w:id="238" w:author="Nicole" w:date="2019-12-11T15:07:00Z" w:initials="N">
    <w:p w14:paraId="0B612285" w14:textId="5A16470C" w:rsidR="00F65AA7" w:rsidRDefault="00F65AA7">
      <w:pPr>
        <w:pStyle w:val="CommentText"/>
      </w:pPr>
      <w:r>
        <w:rPr>
          <w:rStyle w:val="CommentReference"/>
        </w:rPr>
        <w:annotationRef/>
      </w:r>
      <w:r>
        <w:t>Nicole: Yes, all authors are listed when there are 5 or fewer.</w:t>
      </w:r>
    </w:p>
  </w:comment>
  <w:comment w:id="239" w:author="Nicole" w:date="2019-11-20T05:24:00Z" w:initials="N">
    <w:p w14:paraId="5600C804" w14:textId="0C3BB952" w:rsidR="00F65AA7" w:rsidRDefault="00F65AA7">
      <w:pPr>
        <w:pStyle w:val="CommentText"/>
      </w:pPr>
      <w:r>
        <w:rPr>
          <w:rStyle w:val="CommentReference"/>
        </w:rPr>
        <w:annotationRef/>
      </w:r>
      <w:r>
        <w:t>Takeaway from this paper: Allelopathic sponges, may reduce coral cover at local scales</w:t>
      </w:r>
    </w:p>
  </w:comment>
  <w:comment w:id="240" w:author="Nicole" w:date="2019-12-07T12:30:00Z" w:initials="N">
    <w:p w14:paraId="1E0478BF" w14:textId="0629EBD7" w:rsidR="00F65AA7" w:rsidRDefault="00F65AA7">
      <w:pPr>
        <w:pStyle w:val="CommentText"/>
      </w:pPr>
      <w:r>
        <w:rPr>
          <w:rStyle w:val="CommentReference"/>
        </w:rPr>
        <w:annotationRef/>
      </w:r>
      <w:r>
        <w:t xml:space="preserve">Brian: </w:t>
      </w:r>
      <w:r w:rsidRPr="00CE687F">
        <w:t>that's a lot of author names. correct formatting?</w:t>
      </w:r>
    </w:p>
  </w:comment>
  <w:comment w:id="241" w:author="Nicole" w:date="2019-12-11T15:07:00Z" w:initials="N">
    <w:p w14:paraId="64058F5D" w14:textId="4A9514EC" w:rsidR="00F65AA7" w:rsidRDefault="00F65AA7">
      <w:pPr>
        <w:pStyle w:val="CommentText"/>
      </w:pPr>
      <w:r>
        <w:rPr>
          <w:rStyle w:val="CommentReference"/>
        </w:rPr>
        <w:annotationRef/>
      </w:r>
      <w:r>
        <w:t>Nicole: Yes, all authors are listed when there are 5 or fewer.</w:t>
      </w:r>
    </w:p>
  </w:comment>
  <w:comment w:id="242" w:author="Nicole" w:date="2019-11-20T05:31:00Z" w:initials="N">
    <w:p w14:paraId="7EF80EBE" w14:textId="2F1AAE55" w:rsidR="00F65AA7" w:rsidRDefault="00F65AA7">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243" w:author="Nicole" w:date="2019-11-20T05:31:00Z" w:initials="N">
    <w:p w14:paraId="64414C51" w14:textId="79221A7E" w:rsidR="00F65AA7" w:rsidRDefault="00F65AA7">
      <w:pPr>
        <w:pStyle w:val="CommentText"/>
      </w:pPr>
      <w:r>
        <w:rPr>
          <w:rStyle w:val="CommentReference"/>
        </w:rPr>
        <w:annotationRef/>
      </w:r>
      <w:r>
        <w:t>Takeaway from Loh 2014: palatable sponges are fast-growing and compete with reef-building corals for space (Caribbean)</w:t>
      </w:r>
    </w:p>
    <w:p w14:paraId="3807ED00" w14:textId="77777777" w:rsidR="00F65AA7" w:rsidRDefault="00F65AA7">
      <w:pPr>
        <w:pStyle w:val="CommentText"/>
      </w:pPr>
    </w:p>
    <w:p w14:paraId="231BFA09" w14:textId="32C87A94" w:rsidR="00F65AA7" w:rsidRDefault="00F65AA7">
      <w:pPr>
        <w:pStyle w:val="CommentText"/>
      </w:pPr>
      <w:r>
        <w:t>Takeaway from Stella 2011: sponges can hold reef together and play important role in cycling of some nutrients; sponges can be allelopathic and overgrow corals</w:t>
      </w:r>
    </w:p>
  </w:comment>
  <w:comment w:id="244" w:author="Nicole" w:date="2019-11-20T05:31:00Z" w:initials="N">
    <w:p w14:paraId="4E0D3E57" w14:textId="5D125270" w:rsidR="00F65AA7" w:rsidRDefault="00F65AA7">
      <w:pPr>
        <w:pStyle w:val="CommentText"/>
      </w:pPr>
      <w:r>
        <w:rPr>
          <w:rStyle w:val="CommentReference"/>
        </w:rPr>
        <w:annotationRef/>
      </w:r>
      <w:r>
        <w:t>Takeaway from Loh 2014: lower N of spongivorous fish leads to higher N of palatable sponges which leads to increased competition for space between these sponges and corals (Caribbean)</w:t>
      </w:r>
    </w:p>
    <w:p w14:paraId="0924922F" w14:textId="77777777" w:rsidR="00F65AA7" w:rsidRDefault="00F65AA7">
      <w:pPr>
        <w:pStyle w:val="CommentText"/>
      </w:pPr>
    </w:p>
    <w:p w14:paraId="5B08DD87" w14:textId="134B209E" w:rsidR="00F65AA7" w:rsidRDefault="00F65AA7">
      <w:pPr>
        <w:pStyle w:val="CommentText"/>
      </w:pPr>
      <w:r>
        <w:t>Takeaway from Powell 2014: decrease in spongivorous fish has led to increase in sponge N in the Indo-Pacific region</w:t>
      </w:r>
    </w:p>
  </w:comment>
  <w:comment w:id="245" w:author="Graham Forrester" w:date="2019-12-03T12:04:00Z" w:initials="GF">
    <w:p w14:paraId="2BC22F26" w14:textId="77777777" w:rsidR="00F65AA7" w:rsidRDefault="00F65AA7">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F65AA7" w:rsidRDefault="00F65AA7">
      <w:pPr>
        <w:pStyle w:val="CommentText"/>
      </w:pPr>
    </w:p>
    <w:p w14:paraId="06A436C5" w14:textId="6AA20FC6" w:rsidR="00F65AA7" w:rsidRDefault="00F65AA7">
      <w:pPr>
        <w:pStyle w:val="CommentText"/>
      </w:pPr>
      <w:r>
        <w:t>Or, if this is a summary of the preceding section, make sure that is obvious.</w:t>
      </w:r>
    </w:p>
  </w:comment>
  <w:comment w:id="246" w:author="Nicole" w:date="2019-11-19T00:49:00Z" w:initials="N">
    <w:p w14:paraId="0BEDB636" w14:textId="30FE15A8" w:rsidR="00F65AA7" w:rsidRDefault="00F65AA7">
      <w:pPr>
        <w:pStyle w:val="CommentText"/>
      </w:pPr>
      <w:r>
        <w:rPr>
          <w:rStyle w:val="CommentReference"/>
        </w:rPr>
        <w:annotationRef/>
      </w:r>
      <w:r>
        <w:t>Main Point: Rugosity and coral cover shouldn’t be used as “catch-alls” for reef diversity estimates; sometimes direct measures are appropriate; sponges are an example of a group that isn’t well-predicted by these surrogates</w:t>
      </w:r>
    </w:p>
  </w:comment>
  <w:comment w:id="248" w:author="Nicole" w:date="2019-12-07T12:30:00Z" w:initials="N">
    <w:p w14:paraId="410E96C6" w14:textId="6F7F0741" w:rsidR="00F65AA7" w:rsidRDefault="00F65AA7">
      <w:pPr>
        <w:pStyle w:val="CommentText"/>
      </w:pPr>
      <w:r>
        <w:rPr>
          <w:rStyle w:val="CommentReference"/>
        </w:rPr>
        <w:annotationRef/>
      </w:r>
      <w:r>
        <w:t xml:space="preserve">Brian: </w:t>
      </w:r>
      <w:r w:rsidRPr="00CE687F">
        <w:t>This sentence sounds like you are refering to your results. But then you have a citaiton. I am confused.</w:t>
      </w:r>
    </w:p>
  </w:comment>
  <w:comment w:id="247" w:author="Graham Forrester" w:date="2019-12-03T12:06:00Z" w:initials="GF">
    <w:p w14:paraId="1A8FDBC9" w14:textId="06678B08" w:rsidR="00F65AA7" w:rsidRDefault="00F65AA7">
      <w:pPr>
        <w:pStyle w:val="CommentText"/>
      </w:pPr>
      <w:r>
        <w:rPr>
          <w:rStyle w:val="CommentReference"/>
        </w:rPr>
        <w:annotationRef/>
      </w:r>
      <w:r>
        <w:t>This is not obvious from the graphs in the thesis…..and I am not convinced it is accurate.  Can you explain how you came to this conclusion?</w:t>
      </w:r>
    </w:p>
  </w:comment>
  <w:comment w:id="249" w:author="Nicole" w:date="2019-12-07T12:30:00Z" w:initials="N">
    <w:p w14:paraId="77463CD3" w14:textId="7739A9DA" w:rsidR="00F65AA7" w:rsidRDefault="00F65AA7">
      <w:pPr>
        <w:pStyle w:val="CommentText"/>
      </w:pPr>
      <w:r>
        <w:rPr>
          <w:rStyle w:val="CommentReference"/>
        </w:rPr>
        <w:annotationRef/>
      </w:r>
      <w:r>
        <w:t xml:space="preserve">Brian: </w:t>
      </w:r>
      <w:r w:rsidRPr="00CE687F">
        <w:t>what mgmt decisions? I don't think you've made a link to conservation actions anywhere. Is there anything that can actually be done?</w:t>
      </w:r>
    </w:p>
  </w:comment>
  <w:comment w:id="250" w:author="Nicole" w:date="2019-12-07T12:31:00Z" w:initials="N">
    <w:p w14:paraId="7A35F8B8" w14:textId="6C7A9C92" w:rsidR="00F65AA7" w:rsidRDefault="00F65AA7">
      <w:pPr>
        <w:pStyle w:val="CommentText"/>
      </w:pPr>
      <w:r>
        <w:rPr>
          <w:rStyle w:val="CommentReference"/>
        </w:rPr>
        <w:annotationRef/>
      </w:r>
      <w:r>
        <w:t>Brian: cut sentence into two</w:t>
      </w:r>
    </w:p>
  </w:comment>
  <w:comment w:id="252" w:author="Nicole" w:date="2019-11-20T06:00:00Z" w:initials="N">
    <w:p w14:paraId="2A37DF65" w14:textId="1C5B04B7" w:rsidR="00F65AA7" w:rsidRDefault="00F65AA7">
      <w:pPr>
        <w:pStyle w:val="CommentText"/>
      </w:pPr>
      <w:r>
        <w:rPr>
          <w:rStyle w:val="CommentReference"/>
        </w:rPr>
        <w:annotationRef/>
      </w:r>
      <w:r>
        <w:t>Takeaway from this paper: there are many understudied invert groups that can inform our understanding of biodiversity changes on coral reefs</w:t>
      </w:r>
    </w:p>
  </w:comment>
  <w:comment w:id="251" w:author="Graham Forrester" w:date="2019-12-03T12:08:00Z" w:initials="GF">
    <w:p w14:paraId="004130C7" w14:textId="2D92B660" w:rsidR="00F65AA7" w:rsidRDefault="00F65AA7">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F65AA7" w:rsidRDefault="00F65AA7">
      <w:pPr>
        <w:pStyle w:val="CommentText"/>
      </w:pPr>
    </w:p>
    <w:p w14:paraId="086A2894" w14:textId="77777777" w:rsidR="00F65AA7" w:rsidRDefault="00F65AA7">
      <w:pPr>
        <w:pStyle w:val="CommentText"/>
      </w:pPr>
    </w:p>
    <w:p w14:paraId="78C9AD04" w14:textId="01F09657" w:rsidR="00F65AA7" w:rsidRDefault="00F65AA7">
      <w:pPr>
        <w:pStyle w:val="CommentText"/>
      </w:pPr>
      <w:r>
        <w:t>Things to bring up – not organized.</w:t>
      </w:r>
    </w:p>
    <w:p w14:paraId="05C4346B" w14:textId="56DD190E" w:rsidR="00F65AA7" w:rsidRDefault="00F65AA7">
      <w:pPr>
        <w:pStyle w:val="CommentText"/>
      </w:pPr>
      <w:r>
        <w:t>Rise of eDNA to monitor cryptic groups and microbes,</w:t>
      </w:r>
    </w:p>
    <w:p w14:paraId="7B172465" w14:textId="123BEC9F" w:rsidR="00F65AA7" w:rsidRDefault="00F65AA7">
      <w:pPr>
        <w:pStyle w:val="CommentText"/>
      </w:pPr>
      <w:r>
        <w:t>The few studies of richness in cryptic groups on coral reefs</w:t>
      </w:r>
    </w:p>
    <w:p w14:paraId="4383AA62" w14:textId="2D2C5422" w:rsidR="00F65AA7" w:rsidRDefault="00F65AA7">
      <w:pPr>
        <w:pStyle w:val="CommentText"/>
      </w:pPr>
    </w:p>
    <w:p w14:paraId="18A470B9" w14:textId="6B4B5A99" w:rsidR="00F65AA7" w:rsidRDefault="00F65AA7">
      <w:pPr>
        <w:pStyle w:val="CommentText"/>
      </w:pPr>
      <w:r>
        <w:t>Comparisons to terrestrial papers where extrapolating to other taxa has worked/failed</w:t>
      </w:r>
    </w:p>
    <w:p w14:paraId="48A8C21F" w14:textId="77777777" w:rsidR="00F65AA7" w:rsidRDefault="00F65AA7">
      <w:pPr>
        <w:pStyle w:val="CommentText"/>
      </w:pPr>
    </w:p>
    <w:p w14:paraId="4D4D569F" w14:textId="6BA374EE" w:rsidR="00F65AA7" w:rsidRDefault="00F65AA7">
      <w:pPr>
        <w:pStyle w:val="CommentText"/>
      </w:pPr>
    </w:p>
  </w:comment>
  <w:comment w:id="253" w:author="Nicole" w:date="2019-12-07T12:31:00Z" w:initials="N">
    <w:p w14:paraId="36D56BAD" w14:textId="36BC3103" w:rsidR="00F65AA7" w:rsidRDefault="00F65AA7">
      <w:pPr>
        <w:pStyle w:val="CommentText"/>
      </w:pPr>
      <w:r>
        <w:rPr>
          <w:rStyle w:val="CommentReference"/>
        </w:rPr>
        <w:annotationRef/>
      </w:r>
      <w:r>
        <w:t>Brian: huh?</w:t>
      </w:r>
    </w:p>
  </w:comment>
  <w:comment w:id="254" w:author="Graham Forrester" w:date="2019-12-03T12:17:00Z" w:initials="GF">
    <w:p w14:paraId="44DFA122" w14:textId="77A9ED1B" w:rsidR="00F65AA7" w:rsidRDefault="00F65AA7">
      <w:pPr>
        <w:pStyle w:val="CommentText"/>
      </w:pPr>
      <w:r>
        <w:rPr>
          <w:rStyle w:val="CommentReference"/>
        </w:rPr>
        <w:annotationRef/>
      </w:r>
      <w:r>
        <w:t>This needs to be defined, perhaps in a parenthetic clause</w:t>
      </w:r>
    </w:p>
  </w:comment>
  <w:comment w:id="255" w:author="Nicole" w:date="2019-12-07T12:31:00Z" w:initials="N">
    <w:p w14:paraId="6CB10818" w14:textId="4B0D8A9B" w:rsidR="00F65AA7" w:rsidRDefault="00F65AA7">
      <w:pPr>
        <w:pStyle w:val="CommentText"/>
      </w:pPr>
      <w:r>
        <w:rPr>
          <w:rStyle w:val="CommentReference"/>
        </w:rPr>
        <w:annotationRef/>
      </w:r>
      <w:r>
        <w:t>Brian: never defined</w:t>
      </w:r>
    </w:p>
  </w:comment>
  <w:comment w:id="256" w:author="Nicole" w:date="2019-11-20T06:10:00Z" w:initials="N">
    <w:p w14:paraId="756AB600" w14:textId="4739D5BC" w:rsidR="00F65AA7" w:rsidRDefault="00F65AA7"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257" w:author="Nicole" w:date="2019-11-20T06:19:00Z" w:initials="N">
    <w:p w14:paraId="19047493" w14:textId="0C55BC5B" w:rsidR="00F65AA7" w:rsidRDefault="00F65AA7">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258" w:author="Graham Forrester" w:date="2019-12-03T12:20:00Z" w:initials="GF">
    <w:p w14:paraId="2EF5B111" w14:textId="77777777" w:rsidR="00F65AA7" w:rsidRDefault="00F65AA7">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F65AA7" w:rsidRDefault="00F65AA7">
      <w:pPr>
        <w:pStyle w:val="CommentText"/>
      </w:pPr>
    </w:p>
    <w:p w14:paraId="1FF1590B" w14:textId="0D2A2A73" w:rsidR="00F65AA7" w:rsidRDefault="00F65AA7">
      <w:pPr>
        <w:pStyle w:val="CommentText"/>
      </w:pPr>
      <w:r>
        <w:t>This could be something about temporal stability, because temporal change is not well studied?</w:t>
      </w:r>
      <w:r>
        <w:br/>
      </w:r>
      <w:r>
        <w:br/>
      </w:r>
    </w:p>
  </w:comment>
  <w:comment w:id="259" w:author="Nicole" w:date="2019-11-19T00:49:00Z" w:initials="N">
    <w:p w14:paraId="20F72326" w14:textId="1C015801" w:rsidR="00F65AA7" w:rsidRDefault="00F65AA7">
      <w:pPr>
        <w:pStyle w:val="CommentText"/>
      </w:pPr>
      <w:r>
        <w:rPr>
          <w:rStyle w:val="CommentReference"/>
        </w:rPr>
        <w:annotationRef/>
      </w:r>
      <w:r>
        <w:t>Main Point: Conclusions and takeaways</w:t>
      </w:r>
    </w:p>
  </w:comment>
  <w:comment w:id="260" w:author="Graham Forrester" w:date="2019-12-03T12:22:00Z" w:initials="GF">
    <w:p w14:paraId="25AB2B69" w14:textId="63F68456" w:rsidR="00F65AA7" w:rsidRDefault="00F65AA7">
      <w:pPr>
        <w:pStyle w:val="CommentText"/>
      </w:pPr>
      <w:r>
        <w:rPr>
          <w:rStyle w:val="CommentReference"/>
        </w:rPr>
        <w:annotationRef/>
      </w:r>
      <w:r>
        <w:t>Say something about what we learned about sponges and then something we learned about extrapolating across groups more generally</w:t>
      </w:r>
    </w:p>
  </w:comment>
  <w:comment w:id="263" w:author="Nicole" w:date="2019-11-20T06:30:00Z" w:initials="N">
    <w:p w14:paraId="1FB370F7" w14:textId="7F24F168" w:rsidR="00F65AA7" w:rsidRPr="00EA3C4D" w:rsidRDefault="00F65AA7">
      <w:pPr>
        <w:pStyle w:val="CommentText"/>
      </w:pPr>
      <w:r>
        <w:rPr>
          <w:rStyle w:val="CommentReference"/>
        </w:rPr>
        <w:annotationRef/>
      </w:r>
      <w:r>
        <w:rPr>
          <w:rFonts w:eastAsia="Arial"/>
          <w:color w:val="000000"/>
          <w:szCs w:val="22"/>
        </w:rPr>
        <w:t>$Will need to remove reference manager field codes before submitting to JNC</w:t>
      </w:r>
    </w:p>
  </w:comment>
  <w:comment w:id="265" w:author="Nicole" w:date="2019-12-11T14:59:00Z" w:initials="N">
    <w:p w14:paraId="590C87D8" w14:textId="77777777" w:rsidR="00F65AA7" w:rsidRDefault="00F65AA7" w:rsidP="00401C56">
      <w:pPr>
        <w:pStyle w:val="CommentText"/>
      </w:pPr>
      <w:r>
        <w:rPr>
          <w:rStyle w:val="CommentReference"/>
        </w:rPr>
        <w:annotationRef/>
      </w:r>
      <w:r>
        <w:t>***Nicole: renumber figures and appendices in text when order is determined</w:t>
      </w:r>
    </w:p>
  </w:comment>
  <w:comment w:id="266" w:author="Nicole" w:date="2019-12-11T14:59:00Z" w:initials="N">
    <w:p w14:paraId="50C443C2" w14:textId="77777777" w:rsidR="00F65AA7" w:rsidRDefault="00F65AA7" w:rsidP="00401C56">
      <w:pPr>
        <w:pStyle w:val="CommentText"/>
      </w:pPr>
      <w:r>
        <w:rPr>
          <w:rStyle w:val="CommentReference"/>
        </w:rPr>
        <w:annotationRef/>
      </w:r>
      <w:r>
        <w:rPr>
          <w:rStyle w:val="TableheadingChar"/>
        </w:rPr>
        <w:t>Nicole: A note of clarification RE code: Lines represent smoothed conditional means using geom_smooth() in the R programming language with the glm.nb method for negative binomial distribution and the formula y ~ x, where y is a target and x is a surrogate.</w:t>
      </w:r>
    </w:p>
  </w:comment>
  <w:comment w:id="267" w:author="Nicole" w:date="2019-12-11T14:59:00Z" w:initials="N">
    <w:p w14:paraId="14683E99" w14:textId="77777777" w:rsidR="00F65AA7" w:rsidRDefault="00F65AA7" w:rsidP="00401C56">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comment>
  <w:comment w:id="268" w:author="Nicole" w:date="2019-12-11T14:59:00Z" w:initials="N">
    <w:p w14:paraId="7E36343E" w14:textId="77777777" w:rsidR="00F65AA7" w:rsidRDefault="00F65AA7" w:rsidP="00401C56">
      <w:pPr>
        <w:pStyle w:val="CommentText"/>
      </w:pPr>
      <w:r>
        <w:rPr>
          <w:rStyle w:val="CommentReference"/>
        </w:rPr>
        <w:annotationRef/>
      </w:r>
      <w:r>
        <w:t>***Nicole: I have already made this conceptual flow diagram. Should I include it?</w:t>
      </w:r>
    </w:p>
  </w:comment>
  <w:comment w:id="269" w:author="Nicole" w:date="2019-12-11T14:59:00Z" w:initials="N">
    <w:p w14:paraId="007F255D" w14:textId="77777777" w:rsidR="00F65AA7" w:rsidRDefault="00F65AA7" w:rsidP="00401C56">
      <w:pPr>
        <w:ind w:firstLine="0"/>
      </w:pPr>
      <w:r>
        <w:rPr>
          <w:rStyle w:val="CommentReference"/>
        </w:rPr>
        <w:annotationRef/>
      </w:r>
      <w:r>
        <w:t xml:space="preserve">***Brian: </w:t>
      </w:r>
      <w:r w:rsidRPr="00EF3546">
        <w:t>Add clarifying statistical definitions to what you did in your figures and manuscript (Gavino comment)</w:t>
      </w:r>
    </w:p>
  </w:comment>
  <w:comment w:id="270" w:author="Nicole" w:date="2019-12-11T14:59:00Z" w:initials="N">
    <w:p w14:paraId="28C91769"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coral_richness ~ cc + yr; year as categorical predictor</w:t>
      </w:r>
    </w:p>
  </w:comment>
  <w:comment w:id="271" w:author="Nicole" w:date="2019-12-11T14:59:00Z" w:initials="N">
    <w:p w14:paraId="4593DA95"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sponge_richness ~ cc + site</w:t>
      </w:r>
    </w:p>
  </w:comment>
  <w:comment w:id="272" w:author="Nicole" w:date="2019-12-11T14:59:00Z" w:initials="N">
    <w:p w14:paraId="54355763"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sponge_richness ~ cc + yr; year as categorical predictor</w:t>
      </w:r>
    </w:p>
  </w:comment>
  <w:comment w:id="273" w:author="Nicole" w:date="2019-12-11T14:59:00Z" w:initials="N">
    <w:p w14:paraId="1D665D9D"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fish_richness ~ r + site</w:t>
      </w:r>
    </w:p>
  </w:comment>
  <w:comment w:id="274" w:author="Nicole" w:date="2019-12-11T14:59:00Z" w:initials="N">
    <w:p w14:paraId="7B22120B" w14:textId="77777777" w:rsidR="00F65AA7" w:rsidRDefault="00F65AA7" w:rsidP="00401C56">
      <w:pPr>
        <w:pStyle w:val="CommentText"/>
      </w:pPr>
      <w:r>
        <w:t>^</w:t>
      </w:r>
      <w:r>
        <w:rPr>
          <w:rStyle w:val="CommentReference"/>
        </w:rPr>
        <w:annotationRef/>
      </w:r>
      <w:r>
        <w:t>Graham: I am still puzzling over this result.</w:t>
      </w:r>
    </w:p>
    <w:p w14:paraId="651B312C" w14:textId="77777777" w:rsidR="00F65AA7" w:rsidRDefault="00F65AA7" w:rsidP="00401C56">
      <w:pPr>
        <w:pStyle w:val="CommentText"/>
      </w:pPr>
    </w:p>
    <w:p w14:paraId="5F3A4484" w14:textId="77777777" w:rsidR="00F65AA7" w:rsidRDefault="00F65AA7" w:rsidP="00401C56">
      <w:pPr>
        <w:pStyle w:val="CommentText"/>
      </w:pPr>
      <w:r>
        <w:t>It means…..within a site, change in richness with rugosity is less than expected (lines within sites are more shallow than the overall trend)</w:t>
      </w:r>
    </w:p>
    <w:p w14:paraId="59636C7F" w14:textId="77777777" w:rsidR="00F65AA7" w:rsidRDefault="00F65AA7" w:rsidP="00401C56">
      <w:pPr>
        <w:pStyle w:val="CommentText"/>
      </w:pPr>
    </w:p>
    <w:p w14:paraId="5646173B" w14:textId="77777777" w:rsidR="00F65AA7" w:rsidRDefault="00F65AA7" w:rsidP="00401C56">
      <w:pPr>
        <w:pStyle w:val="CommentText"/>
      </w:pPr>
      <w:r>
        <w:t>Is a lagged response to declines over time in rugosity a possible reason?</w:t>
      </w:r>
    </w:p>
    <w:p w14:paraId="59F61D21" w14:textId="77777777" w:rsidR="00F65AA7" w:rsidRDefault="00F65AA7" w:rsidP="00401C56">
      <w:pPr>
        <w:pStyle w:val="CommentText"/>
      </w:pPr>
    </w:p>
    <w:p w14:paraId="51C86E01" w14:textId="77777777" w:rsidR="00F65AA7" w:rsidRDefault="00F65AA7" w:rsidP="00401C56">
      <w:pPr>
        <w:pStyle w:val="CommentText"/>
      </w:pPr>
      <w:r>
        <w:t>(Have you made a graph like this where the legend is year rather than site, e.g. like Fig. 5?  I was wondering because the model with site + year is close to the site only model)</w:t>
      </w:r>
    </w:p>
  </w:comment>
  <w:comment w:id="275" w:author="Nicole" w:date="2019-12-11T14:59:00Z" w:initials="N">
    <w:p w14:paraId="1130EF3D"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combined_richness ~ r + site</w:t>
      </w:r>
    </w:p>
  </w:comment>
  <w:comment w:id="276" w:author="Nicole" w:date="2019-12-11T14:59:00Z" w:initials="N">
    <w:p w14:paraId="1D56A698" w14:textId="77777777" w:rsidR="00F65AA7" w:rsidRDefault="00F65AA7"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277" w:author="Nicole" w:date="2019-12-11T14:59:00Z" w:initials="N">
    <w:p w14:paraId="2041C7DF"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combined_richness ~ r + yr; year as categorical predictor</w:t>
      </w:r>
    </w:p>
  </w:comment>
  <w:comment w:id="278" w:author="Nicole" w:date="2019-12-11T14:59:00Z" w:initials="N">
    <w:p w14:paraId="169D87C3" w14:textId="77777777" w:rsidR="00F65AA7" w:rsidRDefault="00F65AA7" w:rsidP="00401C56">
      <w:pPr>
        <w:pStyle w:val="CommentText"/>
      </w:pPr>
      <w:r>
        <w:rPr>
          <w:rStyle w:val="CommentReference"/>
        </w:rPr>
        <w:annotationRef/>
      </w:r>
      <w:r>
        <w:t>***Nicole: renumber figures and appendices in text when order is determined</w:t>
      </w:r>
    </w:p>
  </w:comment>
  <w:comment w:id="279" w:author="Nicole" w:date="2019-12-11T14:59:00Z" w:initials="N">
    <w:p w14:paraId="346DFDD6" w14:textId="77777777" w:rsidR="00F65AA7" w:rsidRDefault="00F65AA7" w:rsidP="00401C56">
      <w:pPr>
        <w:pStyle w:val="CommentText"/>
      </w:pPr>
      <w:r>
        <w:rPr>
          <w:rStyle w:val="CommentReference"/>
        </w:rPr>
        <w:annotationRef/>
      </w:r>
      <w:r>
        <w:rPr>
          <w:rStyle w:val="TableheadingChar"/>
        </w:rPr>
        <w:t>***Nicole: I anticipate this will require adjusting by formatter so prepare excel file</w:t>
      </w:r>
    </w:p>
  </w:comment>
  <w:comment w:id="280" w:author="Nicole" w:date="2019-12-11T14:59:00Z" w:initials="N">
    <w:p w14:paraId="7AAFC4D8" w14:textId="77777777" w:rsidR="00F65AA7" w:rsidRDefault="00F65AA7" w:rsidP="00401C56">
      <w:pPr>
        <w:pStyle w:val="CommentText"/>
      </w:pPr>
      <w:r>
        <w:rPr>
          <w:rStyle w:val="CommentReference"/>
        </w:rPr>
        <w:annotationRef/>
      </w:r>
      <w:r>
        <w:rPr>
          <w:rStyle w:val="TableheadingChar"/>
        </w:rPr>
        <w:t>***Nicole: I anticipate this will require adjusting by formatter so prepare excel file</w:t>
      </w:r>
    </w:p>
  </w:comment>
  <w:comment w:id="281" w:author="Nicole" w:date="2019-12-11T14:59:00Z" w:initials="N">
    <w:p w14:paraId="441F84F6" w14:textId="77777777" w:rsidR="00F65AA7" w:rsidRDefault="00F65AA7" w:rsidP="00401C56">
      <w:pPr>
        <w:pStyle w:val="CommentText"/>
      </w:pPr>
      <w:r>
        <w:rPr>
          <w:rStyle w:val="CommentReference"/>
        </w:rPr>
        <w:annotationRef/>
      </w:r>
      <w:r>
        <w:rPr>
          <w:rStyle w:val="TableheadingChar"/>
        </w:rPr>
        <w:t>Nicole: A note of clarification RE code: Lines represent smoothed conditional means using geom_smooth() in the R programming language with the glm method and the formula y ~ x</w:t>
      </w:r>
    </w:p>
  </w:comment>
  <w:comment w:id="282" w:author="Nicole" w:date="2019-12-11T14:59:00Z" w:initials="N">
    <w:p w14:paraId="17E5FFEF" w14:textId="77777777" w:rsidR="00F65AA7" w:rsidRDefault="00F65AA7" w:rsidP="00401C56">
      <w:pPr>
        <w:pStyle w:val="CommentText"/>
      </w:pPr>
      <w:r>
        <w:rPr>
          <w:rStyle w:val="CommentReference"/>
        </w:rPr>
        <w:annotationRef/>
      </w:r>
      <w:r>
        <w:rPr>
          <w:rStyle w:val="TableheadingChar"/>
        </w:rPr>
        <w:t>Nicole: A note of clarification RE code: Lines represent smoothed conditional means using geom_smooth() in the R programming language with the glm method and the formula y ~ x</w:t>
      </w:r>
    </w:p>
  </w:comment>
  <w:comment w:id="283" w:author="Graham Forrester" w:date="2019-12-11T14:59:00Z" w:initials="GF">
    <w:p w14:paraId="6D9823DA" w14:textId="77777777" w:rsidR="00F65AA7" w:rsidRDefault="00F65AA7" w:rsidP="00401C56">
      <w:pPr>
        <w:pStyle w:val="CommentText"/>
      </w:pPr>
      <w:r>
        <w:rPr>
          <w:rStyle w:val="CommentReference"/>
        </w:rPr>
        <w:annotationRef/>
      </w:r>
      <w:r>
        <w:t>^ Graham: For coral cover vs rugosity, grand ghut is the reason for the cloud of points above the trend line (it has high rugosity but low coral cover)</w:t>
      </w:r>
    </w:p>
  </w:comment>
  <w:comment w:id="284" w:author="Nicole" w:date="2019-12-11T14:59:00Z" w:initials="N">
    <w:p w14:paraId="3A1B3A5C" w14:textId="77777777" w:rsidR="00F65AA7" w:rsidRDefault="00F65AA7" w:rsidP="00401C56">
      <w:pPr>
        <w:pStyle w:val="CommentText"/>
      </w:pPr>
      <w:r>
        <w:rPr>
          <w:rStyle w:val="CommentReference"/>
        </w:rPr>
        <w:annotationRef/>
      </w:r>
      <w:r>
        <w:rPr>
          <w:rStyle w:val="TableheadingChar"/>
        </w:rPr>
        <w:t>Nicole: A note of clarification RE code: Lines represent smoothed conditional means using geom_smooth() in the R programming language with the glm method and the formula y ~ x</w:t>
      </w:r>
    </w:p>
  </w:comment>
  <w:comment w:id="285" w:author="Nicole" w:date="2019-12-11T14:59:00Z" w:initials="N">
    <w:p w14:paraId="6895B80D" w14:textId="77777777" w:rsidR="00F65AA7" w:rsidRDefault="00F65AA7" w:rsidP="00401C56">
      <w:pPr>
        <w:pStyle w:val="CommentText"/>
      </w:pPr>
      <w:r>
        <w:rPr>
          <w:rStyle w:val="CommentReference"/>
        </w:rPr>
        <w:annotationRef/>
      </w:r>
      <w:r>
        <w:t>***Gavino: Discuss the output and the significance of your estimates.</w:t>
      </w:r>
    </w:p>
  </w:comment>
  <w:comment w:id="286" w:author="Nicole" w:date="2019-12-11T14:59:00Z" w:initials="N">
    <w:p w14:paraId="52C2A9CE" w14:textId="77777777" w:rsidR="00F65AA7" w:rsidRDefault="00F65AA7" w:rsidP="00401C56">
      <w:pPr>
        <w:pStyle w:val="CommentText"/>
      </w:pPr>
      <w:r>
        <w:rPr>
          <w:rStyle w:val="CommentReference"/>
        </w:rPr>
        <w:annotationRef/>
      </w:r>
      <w:r>
        <w:t>***Nicole: caption</w:t>
      </w:r>
    </w:p>
  </w:comment>
  <w:comment w:id="287" w:author="Nicole" w:date="2019-12-11T14:59:00Z" w:initials="N">
    <w:p w14:paraId="10F930EF" w14:textId="77777777" w:rsidR="00F65AA7" w:rsidRDefault="00F65AA7" w:rsidP="00401C56">
      <w:pPr>
        <w:pStyle w:val="CommentText"/>
      </w:pPr>
      <w:r>
        <w:rPr>
          <w:rStyle w:val="CommentReference"/>
        </w:rPr>
        <w:annotationRef/>
      </w:r>
      <w:r>
        <w:t>***Nicole: caption</w:t>
      </w:r>
    </w:p>
  </w:comment>
  <w:comment w:id="288" w:author="Nicole" w:date="2019-12-11T14:59:00Z" w:initials="N">
    <w:p w14:paraId="42D70648" w14:textId="77777777" w:rsidR="00F65AA7" w:rsidRDefault="00F65AA7" w:rsidP="00401C56">
      <w:pPr>
        <w:pStyle w:val="CommentText"/>
      </w:pPr>
      <w:r>
        <w:rPr>
          <w:rStyle w:val="CommentReference"/>
        </w:rPr>
        <w:annotationRef/>
      </w:r>
      <w:r>
        <w:t>***Nicole: caption</w:t>
      </w:r>
    </w:p>
  </w:comment>
  <w:comment w:id="289" w:author="Nicole" w:date="2019-12-11T14:59:00Z" w:initials="N">
    <w:p w14:paraId="4E18E09B" w14:textId="77777777" w:rsidR="00F65AA7" w:rsidRDefault="00F65AA7" w:rsidP="00401C56">
      <w:pPr>
        <w:pStyle w:val="CommentText"/>
      </w:pPr>
      <w:r>
        <w:rPr>
          <w:rStyle w:val="CommentReference"/>
        </w:rPr>
        <w:annotationRef/>
      </w:r>
      <w:r>
        <w:t>***Nicole: caption</w:t>
      </w:r>
    </w:p>
  </w:comment>
  <w:comment w:id="290" w:author="Nicole" w:date="2019-12-11T14:59:00Z" w:initials="N">
    <w:p w14:paraId="2B6D7C17" w14:textId="77777777" w:rsidR="00F65AA7" w:rsidRDefault="00F65AA7" w:rsidP="00401C56">
      <w:pPr>
        <w:pStyle w:val="CommentText"/>
      </w:pPr>
      <w:r>
        <w:t>***</w:t>
      </w:r>
      <w:r>
        <w:rPr>
          <w:rStyle w:val="CommentReference"/>
        </w:rPr>
        <w:annotationRef/>
      </w:r>
      <w:r>
        <w:t>Nicole: caption</w:t>
      </w:r>
    </w:p>
  </w:comment>
  <w:comment w:id="291" w:author="Nicole" w:date="2019-12-11T14:59:00Z" w:initials="N">
    <w:p w14:paraId="223E59C5"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coral_richness ~ cc + yr; year as trend</w:t>
      </w:r>
    </w:p>
  </w:comment>
  <w:comment w:id="292" w:author="Nicole" w:date="2019-12-11T14:59:00Z" w:initials="N">
    <w:p w14:paraId="4D06A51F"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coral_richness ~ cc + yr + cc*yr; year as trend</w:t>
      </w:r>
    </w:p>
  </w:comment>
  <w:comment w:id="293" w:author="Nicole" w:date="2019-12-11T14:59:00Z" w:initials="N">
    <w:p w14:paraId="12F965D7"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sponge_richness ~ cc + yr + site; year as trend</w:t>
      </w:r>
    </w:p>
  </w:comment>
  <w:comment w:id="294" w:author="Nicole" w:date="2019-12-11T14:59:00Z" w:initials="N">
    <w:p w14:paraId="04C498D7"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fish_richness ~ r + site</w:t>
      </w:r>
    </w:p>
  </w:comment>
  <w:comment w:id="295" w:author="Nicole" w:date="2019-12-11T14:59:00Z" w:initials="N">
    <w:p w14:paraId="05281845" w14:textId="77777777" w:rsidR="00F65AA7" w:rsidRDefault="00F65AA7" w:rsidP="00401C56">
      <w:pPr>
        <w:pStyle w:val="CommentText"/>
      </w:pPr>
      <w:r>
        <w:rPr>
          <w:rStyle w:val="CommentReference"/>
        </w:rPr>
        <w:annotationRef/>
      </w:r>
      <w:r>
        <w:rPr>
          <w:rStyle w:val="TableheadingChar"/>
        </w:rPr>
        <w:t>Nicole: A note of clarification RE code: Lines represent predictions using predict() in the R programming language with the glm.nb method for negative binomial distribution and the formula combined_richness ~ r + yr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ACD26E" w15:done="0"/>
  <w15:commentEx w15:paraId="47DEFF18" w15:done="0"/>
  <w15:commentEx w15:paraId="3E58E54B" w15:done="0"/>
  <w15:commentEx w15:paraId="2CF368B7" w15:done="0"/>
  <w15:commentEx w15:paraId="748DF4DD" w15:done="0"/>
  <w15:commentEx w15:paraId="2DBA917A"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30382E06" w15:done="0"/>
  <w15:commentEx w15:paraId="2DE7AC69" w15:done="0"/>
  <w15:commentEx w15:paraId="2D513D92" w15:done="0"/>
  <w15:commentEx w15:paraId="535203B4" w15:done="0"/>
  <w15:commentEx w15:paraId="22EFE346" w15:done="0"/>
  <w15:commentEx w15:paraId="4DAD7A81" w15:done="0"/>
  <w15:commentEx w15:paraId="5C51C170" w15:done="0"/>
  <w15:commentEx w15:paraId="5E494665" w15:done="0"/>
  <w15:commentEx w15:paraId="0C1DFA34" w15:done="0"/>
  <w15:commentEx w15:paraId="2B166632" w15:done="0"/>
  <w15:commentEx w15:paraId="5BFA1DC5" w15:done="0"/>
  <w15:commentEx w15:paraId="7CC9BF48" w15:done="0"/>
  <w15:commentEx w15:paraId="148666FC" w15:done="0"/>
  <w15:commentEx w15:paraId="5BF135E2" w15:done="0"/>
  <w15:commentEx w15:paraId="4FAD1483" w15:done="0"/>
  <w15:commentEx w15:paraId="3DF8D7A2" w15:done="0"/>
  <w15:commentEx w15:paraId="0E7526DD" w15:done="0"/>
  <w15:commentEx w15:paraId="6C0C89B5" w15:done="0"/>
  <w15:commentEx w15:paraId="02EF05DA" w15:done="0"/>
  <w15:commentEx w15:paraId="3E67DCA8" w15:done="0"/>
  <w15:commentEx w15:paraId="4AAC37F0" w15:done="0"/>
  <w15:commentEx w15:paraId="72C826D2" w15:done="0"/>
  <w15:commentEx w15:paraId="6BEEB570" w15:done="0"/>
  <w15:commentEx w15:paraId="5334DAB2" w15:done="0"/>
  <w15:commentEx w15:paraId="73A0325B" w15:done="0"/>
  <w15:commentEx w15:paraId="0665746D" w15:done="0"/>
  <w15:commentEx w15:paraId="390CF8A9" w15:done="0"/>
  <w15:commentEx w15:paraId="5F4FD28B" w15:done="0"/>
  <w15:commentEx w15:paraId="044A2C90" w15:done="0"/>
  <w15:commentEx w15:paraId="2C9C4849" w15:done="0"/>
  <w15:commentEx w15:paraId="4569CCAC" w15:done="0"/>
  <w15:commentEx w15:paraId="06DDC89E" w15:done="0"/>
  <w15:commentEx w15:paraId="2D0A6BFA" w15:done="0"/>
  <w15:commentEx w15:paraId="32206C93" w15:done="0"/>
  <w15:commentEx w15:paraId="21E00C56" w15:done="0"/>
  <w15:commentEx w15:paraId="14F38DF1" w15:done="0"/>
  <w15:commentEx w15:paraId="5F024C64" w15:done="0"/>
  <w15:commentEx w15:paraId="03334B0E" w15:done="0"/>
  <w15:commentEx w15:paraId="61D2F7EE" w15:done="0"/>
  <w15:commentEx w15:paraId="0E196A12" w15:done="0"/>
  <w15:commentEx w15:paraId="7E52F3DF" w15:done="0"/>
  <w15:commentEx w15:paraId="7CC2205C" w15:done="0"/>
  <w15:commentEx w15:paraId="5BD6E678" w15:done="0"/>
  <w15:commentEx w15:paraId="36B6012D" w15:done="0"/>
  <w15:commentEx w15:paraId="49043CF2" w15:done="0"/>
  <w15:commentEx w15:paraId="24D252AE" w15:done="0"/>
  <w15:commentEx w15:paraId="2FA0DBDA" w15:done="0"/>
  <w15:commentEx w15:paraId="2B8FA514" w15:done="0"/>
  <w15:commentEx w15:paraId="17BA8561" w15:done="0"/>
  <w15:commentEx w15:paraId="51620E92" w15:done="0"/>
  <w15:commentEx w15:paraId="7A95CA76" w15:done="0"/>
  <w15:commentEx w15:paraId="535A364B" w15:done="0"/>
  <w15:commentEx w15:paraId="047278CE" w15:done="0"/>
  <w15:commentEx w15:paraId="2B97C10A" w15:done="0"/>
  <w15:commentEx w15:paraId="32559B9D" w15:done="0"/>
  <w15:commentEx w15:paraId="1BAF7B2E" w15:done="0"/>
  <w15:commentEx w15:paraId="0A670FEE" w15:done="0"/>
  <w15:commentEx w15:paraId="3D0125A7" w15:done="0"/>
  <w15:commentEx w15:paraId="26900076" w15:done="0"/>
  <w15:commentEx w15:paraId="2D0FBA09" w15:done="0"/>
  <w15:commentEx w15:paraId="06AD3D3B" w15:done="0"/>
  <w15:commentEx w15:paraId="1074E37B" w15:done="0"/>
  <w15:commentEx w15:paraId="13412AB6" w15:done="0"/>
  <w15:commentEx w15:paraId="3D112042" w15:done="0"/>
  <w15:commentEx w15:paraId="106FB61F" w15:done="0"/>
  <w15:commentEx w15:paraId="4F10EE97" w15:done="0"/>
  <w15:commentEx w15:paraId="5144CC18" w15:done="0"/>
  <w15:commentEx w15:paraId="44F83182" w15:done="0"/>
  <w15:commentEx w15:paraId="205736BC" w15:done="0"/>
  <w15:commentEx w15:paraId="0E3754EB" w15:done="0"/>
  <w15:commentEx w15:paraId="0DBA46B0" w15:done="0"/>
  <w15:commentEx w15:paraId="1C000382" w15:done="0"/>
  <w15:commentEx w15:paraId="50199552" w15:done="0"/>
  <w15:commentEx w15:paraId="7C7B8435" w15:done="0"/>
  <w15:commentEx w15:paraId="1F1785F2" w15:done="0"/>
  <w15:commentEx w15:paraId="5D437D9C" w15:done="0"/>
  <w15:commentEx w15:paraId="44C4CBA1" w15:done="0"/>
  <w15:commentEx w15:paraId="4044BF6F" w15:done="0"/>
  <w15:commentEx w15:paraId="6A547E5F" w15:done="0"/>
  <w15:commentEx w15:paraId="085742B9" w15:done="0"/>
  <w15:commentEx w15:paraId="516487CB" w15:done="0"/>
  <w15:commentEx w15:paraId="41A3639F" w15:done="0"/>
  <w15:commentEx w15:paraId="752253B2" w15:done="0"/>
  <w15:commentEx w15:paraId="20A96404" w15:done="0"/>
  <w15:commentEx w15:paraId="59EEE04E" w15:done="0"/>
  <w15:commentEx w15:paraId="76E562C9" w15:done="0"/>
  <w15:commentEx w15:paraId="601D160B" w15:done="0"/>
  <w15:commentEx w15:paraId="45B25EF9" w15:done="0"/>
  <w15:commentEx w15:paraId="2FEA37A7" w15:done="0"/>
  <w15:commentEx w15:paraId="12D47874" w15:done="0"/>
  <w15:commentEx w15:paraId="0124AC42" w15:done="0"/>
  <w15:commentEx w15:paraId="17518AB7" w15:done="0"/>
  <w15:commentEx w15:paraId="5EDB7706" w15:done="0"/>
  <w15:commentEx w15:paraId="7C63EBAD" w15:done="0"/>
  <w15:commentEx w15:paraId="65F71495" w15:done="0"/>
  <w15:commentEx w15:paraId="15415A64" w15:done="0"/>
  <w15:commentEx w15:paraId="4EA98936" w15:done="0"/>
  <w15:commentEx w15:paraId="37D3B3B1" w15:done="0"/>
  <w15:commentEx w15:paraId="08CB8FDB" w15:done="0"/>
  <w15:commentEx w15:paraId="43B6E11A" w15:done="0"/>
  <w15:commentEx w15:paraId="5FA731AF"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43EE3585" w15:done="0"/>
  <w15:commentEx w15:paraId="0B612285" w15:done="0"/>
  <w15:commentEx w15:paraId="5600C804" w15:done="0"/>
  <w15:commentEx w15:paraId="1E0478BF" w15:done="0"/>
  <w15:commentEx w15:paraId="64058F5D"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1FB370F7" w15:done="0"/>
  <w15:commentEx w15:paraId="590C87D8" w15:done="0"/>
  <w15:commentEx w15:paraId="50C443C2" w15:done="0"/>
  <w15:commentEx w15:paraId="14683E99" w15:done="0"/>
  <w15:commentEx w15:paraId="7E36343E" w15:done="0"/>
  <w15:commentEx w15:paraId="007F255D"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346DFDD6" w15:done="0"/>
  <w15:commentEx w15:paraId="7AAFC4D8" w15:done="0"/>
  <w15:commentEx w15:paraId="441F84F6" w15:done="0"/>
  <w15:commentEx w15:paraId="083C99D4" w15:done="0"/>
  <w15:commentEx w15:paraId="17E5FFEF" w15:done="0"/>
  <w15:commentEx w15:paraId="6D9823DA" w15:done="0"/>
  <w15:commentEx w15:paraId="00A44C99" w15:done="0"/>
  <w15:commentEx w15:paraId="3A1B3A5C" w15:done="0"/>
  <w15:commentEx w15:paraId="419ABEC7" w15:done="0"/>
  <w15:commentEx w15:paraId="6895B80D" w15:done="0"/>
  <w15:commentEx w15:paraId="52C2A9CE" w15:done="0"/>
  <w15:commentEx w15:paraId="10F930EF" w15:done="0"/>
  <w15:commentEx w15:paraId="42D70648" w15:done="0"/>
  <w15:commentEx w15:paraId="4E18E09B" w15:done="0"/>
  <w15:commentEx w15:paraId="2B6D7C17" w15:done="0"/>
  <w15:commentEx w15:paraId="223E59C5" w15:done="0"/>
  <w15:commentEx w15:paraId="4D06A51F" w15:done="0"/>
  <w15:commentEx w15:paraId="12F965D7" w15:done="0"/>
  <w15:commentEx w15:paraId="04C498D7" w15:done="0"/>
  <w15:commentEx w15:paraId="052818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0D266" w16cex:dateUtc="2019-12-03T17:24:00Z"/>
  <w16cex:commentExtensible w16cex:durableId="2190C5FB" w16cex:dateUtc="2019-12-03T16:31:00Z"/>
  <w16cex:commentExtensible w16cex:durableId="219A378E" w16cex:dateUtc="2019-12-03T16:41:00Z"/>
  <w16cex:commentExtensible w16cex:durableId="219B609D" w16cex:dateUtc="2019-12-11T17:33:00Z"/>
  <w16cex:commentExtensible w16cex:durableId="219B60AF" w16cex:dateUtc="2019-12-11T17:33:00Z"/>
  <w16cex:commentExtensible w16cex:durableId="219B59E5" w16cex:dateUtc="2019-12-03T16:38:00Z"/>
  <w16cex:commentExtensible w16cex:durableId="219B6BD5" w16cex:dateUtc="2019-12-11T18:21:00Z"/>
  <w16cex:commentExtensible w16cex:durableId="219B9340" w16cex:dateUtc="2019-12-11T21:09: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ACD26E" w16cid:durableId="219A26E5"/>
  <w16cid:commentId w16cid:paraId="47DEFF18" w16cid:durableId="219A26E6"/>
  <w16cid:commentId w16cid:paraId="3E58E54B" w16cid:durableId="219B8CE6"/>
  <w16cid:commentId w16cid:paraId="2CF368B7" w16cid:durableId="219B8CE7"/>
  <w16cid:commentId w16cid:paraId="748DF4DD" w16cid:durableId="219B8CE8"/>
  <w16cid:commentId w16cid:paraId="2DBA917A" w16cid:durableId="2190D266"/>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30382E06" w16cid:durableId="2190C5FB"/>
  <w16cid:commentId w16cid:paraId="2DE7AC69" w16cid:durableId="217167E2"/>
  <w16cid:commentId w16cid:paraId="2D513D92" w16cid:durableId="217A48B3"/>
  <w16cid:commentId w16cid:paraId="535203B4" w16cid:durableId="217A48B4"/>
  <w16cid:commentId w16cid:paraId="22EFE346" w16cid:durableId="217A48B5"/>
  <w16cid:commentId w16cid:paraId="4DAD7A81" w16cid:durableId="219A2C84"/>
  <w16cid:commentId w16cid:paraId="5C51C170" w16cid:durableId="219A297C"/>
  <w16cid:commentId w16cid:paraId="5E494665" w16cid:durableId="219A2989"/>
  <w16cid:commentId w16cid:paraId="0C1DFA34" w16cid:durableId="219A29C6"/>
  <w16cid:commentId w16cid:paraId="2B166632" w16cid:durableId="219B8CFE"/>
  <w16cid:commentId w16cid:paraId="5BFA1DC5" w16cid:durableId="219B8CFF"/>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0E7526DD" w16cid:durableId="219A378E"/>
  <w16cid:commentId w16cid:paraId="6C0C89B5" w16cid:durableId="219A378D"/>
  <w16cid:commentId w16cid:paraId="02EF05DA" w16cid:durableId="219A3FAC"/>
  <w16cid:commentId w16cid:paraId="3E67DCA8" w16cid:durableId="217A48B7"/>
  <w16cid:commentId w16cid:paraId="4AAC37F0" w16cid:durableId="217A48B8"/>
  <w16cid:commentId w16cid:paraId="72C826D2" w16cid:durableId="217A48B9"/>
  <w16cid:commentId w16cid:paraId="6BEEB570" w16cid:durableId="219A2702"/>
  <w16cid:commentId w16cid:paraId="5334DAB2" w16cid:durableId="217A48BA"/>
  <w16cid:commentId w16cid:paraId="73A0325B" w16cid:durableId="219B609D"/>
  <w16cid:commentId w16cid:paraId="0665746D" w16cid:durableId="219B8D0E"/>
  <w16cid:commentId w16cid:paraId="390CF8A9" w16cid:durableId="219B60AF"/>
  <w16cid:commentId w16cid:paraId="5F4FD28B" w16cid:durableId="219B8D10"/>
  <w16cid:commentId w16cid:paraId="044A2C90" w16cid:durableId="219B59E8"/>
  <w16cid:commentId w16cid:paraId="2C9C4849" w16cid:durableId="219B59E7"/>
  <w16cid:commentId w16cid:paraId="4569CCAC" w16cid:durableId="219B59E5"/>
  <w16cid:commentId w16cid:paraId="06DDC89E" w16cid:durableId="219B59E4"/>
  <w16cid:commentId w16cid:paraId="2D0A6BFA" w16cid:durableId="219B59E2"/>
  <w16cid:commentId w16cid:paraId="32206C93" w16cid:durableId="219B8D16"/>
  <w16cid:commentId w16cid:paraId="21E00C56" w16cid:durableId="219B6BD5"/>
  <w16cid:commentId w16cid:paraId="14F38DF1" w16cid:durableId="219B8D18"/>
  <w16cid:commentId w16cid:paraId="5F024C64" w16cid:durableId="219B6B7B"/>
  <w16cid:commentId w16cid:paraId="03334B0E" w16cid:durableId="219B6E4E"/>
  <w16cid:commentId w16cid:paraId="61D2F7EE" w16cid:durableId="219B6E4D"/>
  <w16cid:commentId w16cid:paraId="0E196A12" w16cid:durableId="219B8D1C"/>
  <w16cid:commentId w16cid:paraId="7E52F3DF" w16cid:durableId="219B9340"/>
  <w16cid:commentId w16cid:paraId="7CC2205C" w16cid:durableId="219A2727"/>
  <w16cid:commentId w16cid:paraId="5BD6E678" w16cid:durableId="219A2728"/>
  <w16cid:commentId w16cid:paraId="36B6012D" w16cid:durableId="219A2729"/>
  <w16cid:commentId w16cid:paraId="49043CF2" w16cid:durableId="219A272A"/>
  <w16cid:commentId w16cid:paraId="24D252AE" w16cid:durableId="219A272B"/>
  <w16cid:commentId w16cid:paraId="2FA0DBDA" w16cid:durableId="219A272C"/>
  <w16cid:commentId w16cid:paraId="2B8FA514" w16cid:durableId="219A272D"/>
  <w16cid:commentId w16cid:paraId="17BA8561" w16cid:durableId="219A272E"/>
  <w16cid:commentId w16cid:paraId="51620E92" w16cid:durableId="219A272F"/>
  <w16cid:commentId w16cid:paraId="7A95CA76" w16cid:durableId="219A2730"/>
  <w16cid:commentId w16cid:paraId="535A364B" w16cid:durableId="219A2731"/>
  <w16cid:commentId w16cid:paraId="047278CE" w16cid:durableId="219A2732"/>
  <w16cid:commentId w16cid:paraId="2B97C10A" w16cid:durableId="219A2733"/>
  <w16cid:commentId w16cid:paraId="32559B9D" w16cid:durableId="219A2734"/>
  <w16cid:commentId w16cid:paraId="1BAF7B2E" w16cid:durableId="219A2735"/>
  <w16cid:commentId w16cid:paraId="0A670FEE" w16cid:durableId="219A2736"/>
  <w16cid:commentId w16cid:paraId="3D0125A7" w16cid:durableId="219A2737"/>
  <w16cid:commentId w16cid:paraId="26900076" w16cid:durableId="219A2738"/>
  <w16cid:commentId w16cid:paraId="2D0FBA09" w16cid:durableId="219B8D2F"/>
  <w16cid:commentId w16cid:paraId="06AD3D3B" w16cid:durableId="219A2739"/>
  <w16cid:commentId w16cid:paraId="1074E37B" w16cid:durableId="219A273A"/>
  <w16cid:commentId w16cid:paraId="13412AB6" w16cid:durableId="219A273B"/>
  <w16cid:commentId w16cid:paraId="3D112042" w16cid:durableId="219A273C"/>
  <w16cid:commentId w16cid:paraId="106FB61F" w16cid:durableId="219A273D"/>
  <w16cid:commentId w16cid:paraId="4F10EE97" w16cid:durableId="219A273E"/>
  <w16cid:commentId w16cid:paraId="5144CC18" w16cid:durableId="219A273F"/>
  <w16cid:commentId w16cid:paraId="44F83182" w16cid:durableId="219A2740"/>
  <w16cid:commentId w16cid:paraId="205736BC" w16cid:durableId="219A2741"/>
  <w16cid:commentId w16cid:paraId="0E3754EB" w16cid:durableId="219A2742"/>
  <w16cid:commentId w16cid:paraId="0DBA46B0" w16cid:durableId="219A2743"/>
  <w16cid:commentId w16cid:paraId="1C000382" w16cid:durableId="219A2744"/>
  <w16cid:commentId w16cid:paraId="50199552" w16cid:durableId="219A2745"/>
  <w16cid:commentId w16cid:paraId="7C7B8435" w16cid:durableId="219A2746"/>
  <w16cid:commentId w16cid:paraId="1F1785F2" w16cid:durableId="219A2747"/>
  <w16cid:commentId w16cid:paraId="5D437D9C" w16cid:durableId="219A2748"/>
  <w16cid:commentId w16cid:paraId="44C4CBA1" w16cid:durableId="219A2749"/>
  <w16cid:commentId w16cid:paraId="4044BF6F" w16cid:durableId="219A274A"/>
  <w16cid:commentId w16cid:paraId="6A547E5F" w16cid:durableId="219A274B"/>
  <w16cid:commentId w16cid:paraId="085742B9" w16cid:durableId="219A274C"/>
  <w16cid:commentId w16cid:paraId="516487CB" w16cid:durableId="219A274D"/>
  <w16cid:commentId w16cid:paraId="41A3639F" w16cid:durableId="219A274E"/>
  <w16cid:commentId w16cid:paraId="752253B2" w16cid:durableId="219A274F"/>
  <w16cid:commentId w16cid:paraId="20A96404" w16cid:durableId="219A2750"/>
  <w16cid:commentId w16cid:paraId="59EEE04E" w16cid:durableId="219A2751"/>
  <w16cid:commentId w16cid:paraId="76E562C9" w16cid:durableId="219A2752"/>
  <w16cid:commentId w16cid:paraId="601D160B" w16cid:durableId="219A2753"/>
  <w16cid:commentId w16cid:paraId="45B25EF9" w16cid:durableId="219A2754"/>
  <w16cid:commentId w16cid:paraId="2FEA37A7" w16cid:durableId="219A2756"/>
  <w16cid:commentId w16cid:paraId="12D47874" w16cid:durableId="219A2757"/>
  <w16cid:commentId w16cid:paraId="0124AC42" w16cid:durableId="219A2758"/>
  <w16cid:commentId w16cid:paraId="17518AB7" w16cid:durableId="219A2759"/>
  <w16cid:commentId w16cid:paraId="5EDB7706" w16cid:durableId="219A275B"/>
  <w16cid:commentId w16cid:paraId="7C63EBAD" w16cid:durableId="219A275C"/>
  <w16cid:commentId w16cid:paraId="65F71495" w16cid:durableId="219A275D"/>
  <w16cid:commentId w16cid:paraId="15415A64" w16cid:durableId="219A275E"/>
  <w16cid:commentId w16cid:paraId="4EA98936" w16cid:durableId="219A275F"/>
  <w16cid:commentId w16cid:paraId="37D3B3B1" w16cid:durableId="219A2760"/>
  <w16cid:commentId w16cid:paraId="08CB8FDB" w16cid:durableId="219A2761"/>
  <w16cid:commentId w16cid:paraId="43B6E11A" w16cid:durableId="219A2762"/>
  <w16cid:commentId w16cid:paraId="5FA731AF" w16cid:durableId="219A2763"/>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43EE3585" w16cid:durableId="219A2772"/>
  <w16cid:commentId w16cid:paraId="0B612285" w16cid:durableId="219B8D68"/>
  <w16cid:commentId w16cid:paraId="5600C804" w16cid:durableId="217F81EC"/>
  <w16cid:commentId w16cid:paraId="1E0478BF" w16cid:durableId="219A2774"/>
  <w16cid:commentId w16cid:paraId="64058F5D" w16cid:durableId="219B8D6B"/>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1FB370F7" w16cid:durableId="21757910"/>
  <w16cid:commentId w16cid:paraId="590C87D8" w16cid:durableId="219B8D80"/>
  <w16cid:commentId w16cid:paraId="50C443C2" w16cid:durableId="219B8D81"/>
  <w16cid:commentId w16cid:paraId="14683E99" w16cid:durableId="219B8D82"/>
  <w16cid:commentId w16cid:paraId="7E36343E" w16cid:durableId="219B8D83"/>
  <w16cid:commentId w16cid:paraId="007F255D" w16cid:durableId="219B8D84"/>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346DFDD6" w16cid:durableId="219B8D8E"/>
  <w16cid:commentId w16cid:paraId="7AAFC4D8" w16cid:durableId="219B8D8F"/>
  <w16cid:commentId w16cid:paraId="441F84F6" w16cid:durableId="219B8D90"/>
  <w16cid:commentId w16cid:paraId="083C99D4" w16cid:durableId="219B8D91"/>
  <w16cid:commentId w16cid:paraId="17E5FFEF" w16cid:durableId="219B8D92"/>
  <w16cid:commentId w16cid:paraId="6D9823DA" w16cid:durableId="219B8D93"/>
  <w16cid:commentId w16cid:paraId="00A44C99" w16cid:durableId="219B8D94"/>
  <w16cid:commentId w16cid:paraId="3A1B3A5C" w16cid:durableId="219B8D95"/>
  <w16cid:commentId w16cid:paraId="419ABEC7" w16cid:durableId="219B8D96"/>
  <w16cid:commentId w16cid:paraId="6895B80D" w16cid:durableId="219B8D97"/>
  <w16cid:commentId w16cid:paraId="52C2A9CE" w16cid:durableId="219B8D98"/>
  <w16cid:commentId w16cid:paraId="10F930EF" w16cid:durableId="219B8D99"/>
  <w16cid:commentId w16cid:paraId="42D70648" w16cid:durableId="219B8D9A"/>
  <w16cid:commentId w16cid:paraId="4E18E09B" w16cid:durableId="219B8D9B"/>
  <w16cid:commentId w16cid:paraId="2B6D7C17" w16cid:durableId="219B8D9C"/>
  <w16cid:commentId w16cid:paraId="223E59C5" w16cid:durableId="219B8D9D"/>
  <w16cid:commentId w16cid:paraId="4D06A51F" w16cid:durableId="219B8D9E"/>
  <w16cid:commentId w16cid:paraId="12F965D7" w16cid:durableId="219B8D9F"/>
  <w16cid:commentId w16cid:paraId="04C498D7" w16cid:durableId="219B8DA0"/>
  <w16cid:commentId w16cid:paraId="05281845" w16cid:durableId="219B8DA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6691C93" w14:textId="77777777" w:rsidR="00387C1D" w:rsidRDefault="00387C1D">
      <w:pPr>
        <w:spacing w:line="240" w:lineRule="auto"/>
      </w:pPr>
      <w:r>
        <w:separator/>
      </w:r>
    </w:p>
  </w:endnote>
  <w:endnote w:type="continuationSeparator" w:id="0">
    <w:p w14:paraId="7DA7EF2C" w14:textId="77777777" w:rsidR="00387C1D" w:rsidRDefault="00387C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Source Sans Pro">
    <w:altName w:val="Cambria Math"/>
    <w:charset w:val="00"/>
    <w:family w:val="swiss"/>
    <w:pitch w:val="variable"/>
    <w:sig w:usb0="600002F7" w:usb1="02000001"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Gungsuh">
    <w:altName w:val="Malgun Gothic"/>
    <w:charset w:val="81"/>
    <w:family w:val="roman"/>
    <w:pitch w:val="variable"/>
    <w:sig w:usb0="B00002AF" w:usb1="69D77CFB" w:usb2="00000030" w:usb3="00000000" w:csb0="0008009F"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F65AA7" w:rsidRDefault="00F65AA7">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F65AA7" w:rsidRDefault="00F65AA7">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F65AA7" w:rsidRDefault="00F65AA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F65AA7" w:rsidRDefault="00F65AA7">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F65AA7" w:rsidRDefault="00F65AA7">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F65AA7" w:rsidRDefault="00F65AA7">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BE485E">
      <w:rPr>
        <w:noProof/>
        <w:color w:val="000000"/>
      </w:rPr>
      <w:t>66</w:t>
    </w:r>
    <w:r>
      <w:rPr>
        <w:color w:val="000000"/>
      </w:rPr>
      <w:fldChar w:fldCharType="end"/>
    </w:r>
  </w:p>
  <w:p w14:paraId="2EB2665D" w14:textId="77777777" w:rsidR="00F65AA7" w:rsidRDefault="00F65AA7">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31E255" w14:textId="77777777" w:rsidR="00387C1D" w:rsidRDefault="00387C1D">
      <w:pPr>
        <w:spacing w:line="240" w:lineRule="auto"/>
      </w:pPr>
      <w:r>
        <w:separator/>
      </w:r>
    </w:p>
  </w:footnote>
  <w:footnote w:type="continuationSeparator" w:id="0">
    <w:p w14:paraId="3E7A0BFB" w14:textId="77777777" w:rsidR="00387C1D" w:rsidRDefault="00387C1D">
      <w:pPr>
        <w:spacing w:line="240" w:lineRule="auto"/>
      </w:pPr>
      <w:r>
        <w:continuationSeparator/>
      </w:r>
    </w:p>
  </w:footnote>
  <w:footnote w:id="1">
    <w:p w14:paraId="208BD1FC" w14:textId="61E8DDD0" w:rsidR="00F65AA7" w:rsidRPr="00512A9A" w:rsidRDefault="00F65AA7">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F65AA7" w:rsidRDefault="00F65AA7">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D8469A6"/>
    <w:lvl w:ilvl="0">
      <w:start w:val="1"/>
      <w:numFmt w:val="decimal"/>
      <w:lvlText w:val="%1."/>
      <w:lvlJc w:val="left"/>
      <w:pPr>
        <w:tabs>
          <w:tab w:val="num" w:pos="1800"/>
        </w:tabs>
        <w:ind w:left="1800" w:hanging="360"/>
      </w:pPr>
    </w:lvl>
  </w:abstractNum>
  <w:abstractNum w:abstractNumId="1">
    <w:nsid w:val="FFFFFF7D"/>
    <w:multiLevelType w:val="singleLevel"/>
    <w:tmpl w:val="8F7C0400"/>
    <w:lvl w:ilvl="0">
      <w:start w:val="1"/>
      <w:numFmt w:val="decimal"/>
      <w:lvlText w:val="%1."/>
      <w:lvlJc w:val="left"/>
      <w:pPr>
        <w:tabs>
          <w:tab w:val="num" w:pos="1440"/>
        </w:tabs>
        <w:ind w:left="1440" w:hanging="360"/>
      </w:pPr>
    </w:lvl>
  </w:abstractNum>
  <w:abstractNum w:abstractNumId="2">
    <w:nsid w:val="FFFFFF7E"/>
    <w:multiLevelType w:val="singleLevel"/>
    <w:tmpl w:val="E402B1D0"/>
    <w:lvl w:ilvl="0">
      <w:start w:val="1"/>
      <w:numFmt w:val="decimal"/>
      <w:lvlText w:val="%1."/>
      <w:lvlJc w:val="left"/>
      <w:pPr>
        <w:tabs>
          <w:tab w:val="num" w:pos="1080"/>
        </w:tabs>
        <w:ind w:left="1080" w:hanging="360"/>
      </w:pPr>
    </w:lvl>
  </w:abstractNum>
  <w:abstractNum w:abstractNumId="3">
    <w:nsid w:val="FFFFFF7F"/>
    <w:multiLevelType w:val="singleLevel"/>
    <w:tmpl w:val="041C0978"/>
    <w:lvl w:ilvl="0">
      <w:start w:val="1"/>
      <w:numFmt w:val="decimal"/>
      <w:lvlText w:val="%1."/>
      <w:lvlJc w:val="left"/>
      <w:pPr>
        <w:tabs>
          <w:tab w:val="num" w:pos="720"/>
        </w:tabs>
        <w:ind w:left="720" w:hanging="360"/>
      </w:pPr>
    </w:lvl>
  </w:abstractNum>
  <w:abstractNum w:abstractNumId="4">
    <w:nsid w:val="FFFFFF80"/>
    <w:multiLevelType w:val="singleLevel"/>
    <w:tmpl w:val="712CFF2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72657C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394B01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7D444C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4421302"/>
    <w:lvl w:ilvl="0">
      <w:start w:val="1"/>
      <w:numFmt w:val="decimal"/>
      <w:lvlText w:val="%1."/>
      <w:lvlJc w:val="left"/>
      <w:pPr>
        <w:tabs>
          <w:tab w:val="num" w:pos="360"/>
        </w:tabs>
        <w:ind w:left="360" w:hanging="360"/>
      </w:pPr>
    </w:lvl>
  </w:abstractNum>
  <w:abstractNum w:abstractNumId="9">
    <w:nsid w:val="FFFFFF89"/>
    <w:multiLevelType w:val="singleLevel"/>
    <w:tmpl w:val="D8247974"/>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8"/>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4BE1"/>
    <w:rsid w:val="00007B3E"/>
    <w:rsid w:val="00007F93"/>
    <w:rsid w:val="00016AF6"/>
    <w:rsid w:val="00017553"/>
    <w:rsid w:val="00025E9B"/>
    <w:rsid w:val="00030BAE"/>
    <w:rsid w:val="00032670"/>
    <w:rsid w:val="00032E80"/>
    <w:rsid w:val="000404AE"/>
    <w:rsid w:val="00042D35"/>
    <w:rsid w:val="00043545"/>
    <w:rsid w:val="000460F7"/>
    <w:rsid w:val="000509C9"/>
    <w:rsid w:val="000556DF"/>
    <w:rsid w:val="00080169"/>
    <w:rsid w:val="000802B6"/>
    <w:rsid w:val="00082267"/>
    <w:rsid w:val="00093B23"/>
    <w:rsid w:val="00095511"/>
    <w:rsid w:val="000A2AE9"/>
    <w:rsid w:val="000A3E09"/>
    <w:rsid w:val="000A585A"/>
    <w:rsid w:val="000A68B7"/>
    <w:rsid w:val="000B0115"/>
    <w:rsid w:val="000C2B77"/>
    <w:rsid w:val="000C5D90"/>
    <w:rsid w:val="000D343A"/>
    <w:rsid w:val="000D5F1B"/>
    <w:rsid w:val="000E0709"/>
    <w:rsid w:val="000E1584"/>
    <w:rsid w:val="000E4FE9"/>
    <w:rsid w:val="000E5EE4"/>
    <w:rsid w:val="000F4993"/>
    <w:rsid w:val="000F5F06"/>
    <w:rsid w:val="00100139"/>
    <w:rsid w:val="00105D9D"/>
    <w:rsid w:val="00110693"/>
    <w:rsid w:val="00114084"/>
    <w:rsid w:val="00115801"/>
    <w:rsid w:val="001228C4"/>
    <w:rsid w:val="00134178"/>
    <w:rsid w:val="001429E5"/>
    <w:rsid w:val="001463E1"/>
    <w:rsid w:val="0015137A"/>
    <w:rsid w:val="00160482"/>
    <w:rsid w:val="00170DE5"/>
    <w:rsid w:val="00173B03"/>
    <w:rsid w:val="0018320D"/>
    <w:rsid w:val="0018493D"/>
    <w:rsid w:val="00193D00"/>
    <w:rsid w:val="00197117"/>
    <w:rsid w:val="001A70EC"/>
    <w:rsid w:val="001A78D7"/>
    <w:rsid w:val="001C0F3A"/>
    <w:rsid w:val="001C2397"/>
    <w:rsid w:val="001D589C"/>
    <w:rsid w:val="001E222B"/>
    <w:rsid w:val="001E4D66"/>
    <w:rsid w:val="001F2D9B"/>
    <w:rsid w:val="001F3420"/>
    <w:rsid w:val="0020662D"/>
    <w:rsid w:val="002126A8"/>
    <w:rsid w:val="002171C5"/>
    <w:rsid w:val="00221D67"/>
    <w:rsid w:val="002268EB"/>
    <w:rsid w:val="00226D8D"/>
    <w:rsid w:val="002272B7"/>
    <w:rsid w:val="0023176A"/>
    <w:rsid w:val="00246B4C"/>
    <w:rsid w:val="00247F5E"/>
    <w:rsid w:val="00251576"/>
    <w:rsid w:val="002548D9"/>
    <w:rsid w:val="0025578F"/>
    <w:rsid w:val="00256595"/>
    <w:rsid w:val="002573BD"/>
    <w:rsid w:val="0026468B"/>
    <w:rsid w:val="00264C20"/>
    <w:rsid w:val="002657C8"/>
    <w:rsid w:val="00280F68"/>
    <w:rsid w:val="002834B8"/>
    <w:rsid w:val="002870D6"/>
    <w:rsid w:val="0029035A"/>
    <w:rsid w:val="0029184A"/>
    <w:rsid w:val="002B5899"/>
    <w:rsid w:val="002B6EC5"/>
    <w:rsid w:val="002C61B1"/>
    <w:rsid w:val="002C6A88"/>
    <w:rsid w:val="002D25F0"/>
    <w:rsid w:val="002D2DBB"/>
    <w:rsid w:val="002E11D3"/>
    <w:rsid w:val="002E458F"/>
    <w:rsid w:val="002E560A"/>
    <w:rsid w:val="002F5608"/>
    <w:rsid w:val="002F6971"/>
    <w:rsid w:val="0030502C"/>
    <w:rsid w:val="00314985"/>
    <w:rsid w:val="003157A0"/>
    <w:rsid w:val="00323F05"/>
    <w:rsid w:val="003254F2"/>
    <w:rsid w:val="0032685D"/>
    <w:rsid w:val="00334955"/>
    <w:rsid w:val="00336D95"/>
    <w:rsid w:val="00340C32"/>
    <w:rsid w:val="003474A6"/>
    <w:rsid w:val="00347B94"/>
    <w:rsid w:val="00357248"/>
    <w:rsid w:val="003573F9"/>
    <w:rsid w:val="0036055A"/>
    <w:rsid w:val="0036707E"/>
    <w:rsid w:val="00367168"/>
    <w:rsid w:val="00375F85"/>
    <w:rsid w:val="003818D4"/>
    <w:rsid w:val="00384C5C"/>
    <w:rsid w:val="00384FC2"/>
    <w:rsid w:val="00387C1D"/>
    <w:rsid w:val="00391E4E"/>
    <w:rsid w:val="00393D19"/>
    <w:rsid w:val="003A6E6C"/>
    <w:rsid w:val="003B5B34"/>
    <w:rsid w:val="003C14EE"/>
    <w:rsid w:val="003C38C5"/>
    <w:rsid w:val="003C482E"/>
    <w:rsid w:val="003D174D"/>
    <w:rsid w:val="003D629E"/>
    <w:rsid w:val="003F7563"/>
    <w:rsid w:val="00401C56"/>
    <w:rsid w:val="00402890"/>
    <w:rsid w:val="004125DA"/>
    <w:rsid w:val="00414F6C"/>
    <w:rsid w:val="0041645F"/>
    <w:rsid w:val="00416B83"/>
    <w:rsid w:val="004174F3"/>
    <w:rsid w:val="0042014B"/>
    <w:rsid w:val="004208D9"/>
    <w:rsid w:val="004225A3"/>
    <w:rsid w:val="00446A88"/>
    <w:rsid w:val="00451A52"/>
    <w:rsid w:val="004546B1"/>
    <w:rsid w:val="00456F8B"/>
    <w:rsid w:val="004570C5"/>
    <w:rsid w:val="00460D4B"/>
    <w:rsid w:val="00462773"/>
    <w:rsid w:val="00462BB4"/>
    <w:rsid w:val="004662A3"/>
    <w:rsid w:val="00467068"/>
    <w:rsid w:val="00477FEB"/>
    <w:rsid w:val="00484C29"/>
    <w:rsid w:val="004862DE"/>
    <w:rsid w:val="00491AE8"/>
    <w:rsid w:val="00495A89"/>
    <w:rsid w:val="00496D7A"/>
    <w:rsid w:val="004A70C4"/>
    <w:rsid w:val="004B44E7"/>
    <w:rsid w:val="004B606E"/>
    <w:rsid w:val="004C0B21"/>
    <w:rsid w:val="004C29E0"/>
    <w:rsid w:val="004C5F85"/>
    <w:rsid w:val="004D1FD5"/>
    <w:rsid w:val="004D4A2E"/>
    <w:rsid w:val="004D5430"/>
    <w:rsid w:val="004D6459"/>
    <w:rsid w:val="004D705A"/>
    <w:rsid w:val="004E1061"/>
    <w:rsid w:val="004E18DC"/>
    <w:rsid w:val="004E52BB"/>
    <w:rsid w:val="004F7586"/>
    <w:rsid w:val="00502CD3"/>
    <w:rsid w:val="005030CE"/>
    <w:rsid w:val="00507D84"/>
    <w:rsid w:val="00512A9A"/>
    <w:rsid w:val="00514F25"/>
    <w:rsid w:val="00517871"/>
    <w:rsid w:val="00533169"/>
    <w:rsid w:val="00534DE4"/>
    <w:rsid w:val="00536BA7"/>
    <w:rsid w:val="005475B1"/>
    <w:rsid w:val="00554C58"/>
    <w:rsid w:val="005610E5"/>
    <w:rsid w:val="00562134"/>
    <w:rsid w:val="00562BF9"/>
    <w:rsid w:val="00567C59"/>
    <w:rsid w:val="005804B3"/>
    <w:rsid w:val="00582F2F"/>
    <w:rsid w:val="005912B2"/>
    <w:rsid w:val="005A1886"/>
    <w:rsid w:val="005A23E3"/>
    <w:rsid w:val="005A78E1"/>
    <w:rsid w:val="005C650F"/>
    <w:rsid w:val="005F45C7"/>
    <w:rsid w:val="006076B1"/>
    <w:rsid w:val="00622EAD"/>
    <w:rsid w:val="006236A9"/>
    <w:rsid w:val="006236FE"/>
    <w:rsid w:val="00633FEF"/>
    <w:rsid w:val="006350EB"/>
    <w:rsid w:val="00635EA6"/>
    <w:rsid w:val="00646CC6"/>
    <w:rsid w:val="00647639"/>
    <w:rsid w:val="00647FB4"/>
    <w:rsid w:val="00653D70"/>
    <w:rsid w:val="00655D6A"/>
    <w:rsid w:val="00662C05"/>
    <w:rsid w:val="00677CFD"/>
    <w:rsid w:val="00684042"/>
    <w:rsid w:val="006875BD"/>
    <w:rsid w:val="00695E29"/>
    <w:rsid w:val="00697406"/>
    <w:rsid w:val="006A0D2E"/>
    <w:rsid w:val="006B6A9C"/>
    <w:rsid w:val="006C3D77"/>
    <w:rsid w:val="006C7225"/>
    <w:rsid w:val="006C756E"/>
    <w:rsid w:val="006D3306"/>
    <w:rsid w:val="006D4EA4"/>
    <w:rsid w:val="006D7B14"/>
    <w:rsid w:val="006D7CA8"/>
    <w:rsid w:val="006E3AA8"/>
    <w:rsid w:val="006F13C7"/>
    <w:rsid w:val="006F3E95"/>
    <w:rsid w:val="00700A7F"/>
    <w:rsid w:val="00703A7A"/>
    <w:rsid w:val="00714D57"/>
    <w:rsid w:val="00716EBD"/>
    <w:rsid w:val="00717854"/>
    <w:rsid w:val="00720B56"/>
    <w:rsid w:val="00721DFC"/>
    <w:rsid w:val="0073571E"/>
    <w:rsid w:val="0074148C"/>
    <w:rsid w:val="007568F4"/>
    <w:rsid w:val="00756F16"/>
    <w:rsid w:val="00764AA6"/>
    <w:rsid w:val="0076634D"/>
    <w:rsid w:val="00766FC9"/>
    <w:rsid w:val="00771107"/>
    <w:rsid w:val="007817DC"/>
    <w:rsid w:val="007826C9"/>
    <w:rsid w:val="00786229"/>
    <w:rsid w:val="00796F47"/>
    <w:rsid w:val="007B4245"/>
    <w:rsid w:val="007B4BF5"/>
    <w:rsid w:val="007B72DD"/>
    <w:rsid w:val="007B79EF"/>
    <w:rsid w:val="007B7C5B"/>
    <w:rsid w:val="007C3EED"/>
    <w:rsid w:val="007C6425"/>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2782"/>
    <w:rsid w:val="00833173"/>
    <w:rsid w:val="00835659"/>
    <w:rsid w:val="00836B4A"/>
    <w:rsid w:val="00836E9A"/>
    <w:rsid w:val="00841D1E"/>
    <w:rsid w:val="008739FD"/>
    <w:rsid w:val="0087421F"/>
    <w:rsid w:val="008746A9"/>
    <w:rsid w:val="008818CB"/>
    <w:rsid w:val="0088253A"/>
    <w:rsid w:val="008A2FEF"/>
    <w:rsid w:val="008A47B3"/>
    <w:rsid w:val="008B6706"/>
    <w:rsid w:val="008C22A7"/>
    <w:rsid w:val="008D1BA7"/>
    <w:rsid w:val="008D26FF"/>
    <w:rsid w:val="008D2FAF"/>
    <w:rsid w:val="008D6764"/>
    <w:rsid w:val="009005CF"/>
    <w:rsid w:val="00901A55"/>
    <w:rsid w:val="00902EEB"/>
    <w:rsid w:val="00904409"/>
    <w:rsid w:val="00906B80"/>
    <w:rsid w:val="00907C44"/>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A00425"/>
    <w:rsid w:val="00A02AB4"/>
    <w:rsid w:val="00A04752"/>
    <w:rsid w:val="00A0565F"/>
    <w:rsid w:val="00A15ABA"/>
    <w:rsid w:val="00A303E4"/>
    <w:rsid w:val="00A324C5"/>
    <w:rsid w:val="00A40D26"/>
    <w:rsid w:val="00A42AA5"/>
    <w:rsid w:val="00A47CE4"/>
    <w:rsid w:val="00A56F8A"/>
    <w:rsid w:val="00A6553C"/>
    <w:rsid w:val="00A65E3D"/>
    <w:rsid w:val="00A67532"/>
    <w:rsid w:val="00A679EA"/>
    <w:rsid w:val="00A74D35"/>
    <w:rsid w:val="00A75CAA"/>
    <w:rsid w:val="00A80577"/>
    <w:rsid w:val="00A82E79"/>
    <w:rsid w:val="00A85AC7"/>
    <w:rsid w:val="00A85B62"/>
    <w:rsid w:val="00A9484B"/>
    <w:rsid w:val="00A948FD"/>
    <w:rsid w:val="00A9579D"/>
    <w:rsid w:val="00A95B9C"/>
    <w:rsid w:val="00AA1855"/>
    <w:rsid w:val="00AB32E9"/>
    <w:rsid w:val="00AD3DF3"/>
    <w:rsid w:val="00AF0299"/>
    <w:rsid w:val="00AF467F"/>
    <w:rsid w:val="00B01658"/>
    <w:rsid w:val="00B0373A"/>
    <w:rsid w:val="00B06EB3"/>
    <w:rsid w:val="00B129FD"/>
    <w:rsid w:val="00B1353A"/>
    <w:rsid w:val="00B20CC7"/>
    <w:rsid w:val="00B21A6D"/>
    <w:rsid w:val="00B25C9B"/>
    <w:rsid w:val="00B35D7D"/>
    <w:rsid w:val="00B42A1E"/>
    <w:rsid w:val="00B42DAD"/>
    <w:rsid w:val="00B43562"/>
    <w:rsid w:val="00B451A0"/>
    <w:rsid w:val="00B47A01"/>
    <w:rsid w:val="00B5363F"/>
    <w:rsid w:val="00B55564"/>
    <w:rsid w:val="00B6152E"/>
    <w:rsid w:val="00B648A4"/>
    <w:rsid w:val="00B7084F"/>
    <w:rsid w:val="00B83565"/>
    <w:rsid w:val="00B86576"/>
    <w:rsid w:val="00B9243A"/>
    <w:rsid w:val="00B95EAD"/>
    <w:rsid w:val="00BA4562"/>
    <w:rsid w:val="00BA73F0"/>
    <w:rsid w:val="00BB1205"/>
    <w:rsid w:val="00BB269A"/>
    <w:rsid w:val="00BB3CB4"/>
    <w:rsid w:val="00BB7289"/>
    <w:rsid w:val="00BC5F7E"/>
    <w:rsid w:val="00BC63CA"/>
    <w:rsid w:val="00BD307E"/>
    <w:rsid w:val="00BD49FE"/>
    <w:rsid w:val="00BE485E"/>
    <w:rsid w:val="00BE5094"/>
    <w:rsid w:val="00BE6CB6"/>
    <w:rsid w:val="00BF35E9"/>
    <w:rsid w:val="00BF3A1C"/>
    <w:rsid w:val="00BF406D"/>
    <w:rsid w:val="00BF4B5F"/>
    <w:rsid w:val="00BF55D9"/>
    <w:rsid w:val="00BF7305"/>
    <w:rsid w:val="00C04715"/>
    <w:rsid w:val="00C11451"/>
    <w:rsid w:val="00C23004"/>
    <w:rsid w:val="00C26A73"/>
    <w:rsid w:val="00C32A8C"/>
    <w:rsid w:val="00C42B4A"/>
    <w:rsid w:val="00C52190"/>
    <w:rsid w:val="00C62A8A"/>
    <w:rsid w:val="00C63DF1"/>
    <w:rsid w:val="00C6632D"/>
    <w:rsid w:val="00C6729A"/>
    <w:rsid w:val="00C727D7"/>
    <w:rsid w:val="00C73944"/>
    <w:rsid w:val="00C77A17"/>
    <w:rsid w:val="00C8211B"/>
    <w:rsid w:val="00C84908"/>
    <w:rsid w:val="00C86FB7"/>
    <w:rsid w:val="00C9205B"/>
    <w:rsid w:val="00C926CE"/>
    <w:rsid w:val="00CA388E"/>
    <w:rsid w:val="00CA66EB"/>
    <w:rsid w:val="00CB02B2"/>
    <w:rsid w:val="00CB0AD7"/>
    <w:rsid w:val="00CB33FC"/>
    <w:rsid w:val="00CB745A"/>
    <w:rsid w:val="00CC386C"/>
    <w:rsid w:val="00CC70C6"/>
    <w:rsid w:val="00CD5F38"/>
    <w:rsid w:val="00CD7D1D"/>
    <w:rsid w:val="00CE687F"/>
    <w:rsid w:val="00CF03EC"/>
    <w:rsid w:val="00CF1C06"/>
    <w:rsid w:val="00CF2C3B"/>
    <w:rsid w:val="00CF3FA2"/>
    <w:rsid w:val="00D0298C"/>
    <w:rsid w:val="00D03E44"/>
    <w:rsid w:val="00D0553C"/>
    <w:rsid w:val="00D145C2"/>
    <w:rsid w:val="00D14CCA"/>
    <w:rsid w:val="00D361F1"/>
    <w:rsid w:val="00D409A1"/>
    <w:rsid w:val="00D4600D"/>
    <w:rsid w:val="00D46872"/>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67D1"/>
    <w:rsid w:val="00DD7CE3"/>
    <w:rsid w:val="00DE59B9"/>
    <w:rsid w:val="00DE5D74"/>
    <w:rsid w:val="00DF05B3"/>
    <w:rsid w:val="00DF3AD8"/>
    <w:rsid w:val="00DF46D1"/>
    <w:rsid w:val="00E04396"/>
    <w:rsid w:val="00E058FD"/>
    <w:rsid w:val="00E061B2"/>
    <w:rsid w:val="00E14149"/>
    <w:rsid w:val="00E23C07"/>
    <w:rsid w:val="00E31749"/>
    <w:rsid w:val="00E31DE6"/>
    <w:rsid w:val="00E53F7F"/>
    <w:rsid w:val="00E60A40"/>
    <w:rsid w:val="00E6241A"/>
    <w:rsid w:val="00E63A92"/>
    <w:rsid w:val="00E74719"/>
    <w:rsid w:val="00E756F3"/>
    <w:rsid w:val="00E8484D"/>
    <w:rsid w:val="00EA001C"/>
    <w:rsid w:val="00EA3C4D"/>
    <w:rsid w:val="00EA56B0"/>
    <w:rsid w:val="00EA64CC"/>
    <w:rsid w:val="00EB505B"/>
    <w:rsid w:val="00EB5354"/>
    <w:rsid w:val="00EB7263"/>
    <w:rsid w:val="00EC46A8"/>
    <w:rsid w:val="00EC48F2"/>
    <w:rsid w:val="00EC52DD"/>
    <w:rsid w:val="00ED0596"/>
    <w:rsid w:val="00ED1C98"/>
    <w:rsid w:val="00ED3A4F"/>
    <w:rsid w:val="00ED485E"/>
    <w:rsid w:val="00ED7313"/>
    <w:rsid w:val="00EE0FCC"/>
    <w:rsid w:val="00EE5D45"/>
    <w:rsid w:val="00EF0E81"/>
    <w:rsid w:val="00EF7402"/>
    <w:rsid w:val="00F011E0"/>
    <w:rsid w:val="00F10053"/>
    <w:rsid w:val="00F10BD7"/>
    <w:rsid w:val="00F1164E"/>
    <w:rsid w:val="00F12891"/>
    <w:rsid w:val="00F17D8A"/>
    <w:rsid w:val="00F23266"/>
    <w:rsid w:val="00F25817"/>
    <w:rsid w:val="00F264AE"/>
    <w:rsid w:val="00F26D3D"/>
    <w:rsid w:val="00F31459"/>
    <w:rsid w:val="00F31CF6"/>
    <w:rsid w:val="00F56F3F"/>
    <w:rsid w:val="00F6212A"/>
    <w:rsid w:val="00F65AA7"/>
    <w:rsid w:val="00F72F1A"/>
    <w:rsid w:val="00F924AE"/>
    <w:rsid w:val="00FA068C"/>
    <w:rsid w:val="00FA28C6"/>
    <w:rsid w:val="00FB2624"/>
    <w:rsid w:val="00FB273C"/>
    <w:rsid w:val="00FB28FD"/>
    <w:rsid w:val="00FB34DE"/>
    <w:rsid w:val="00FB6C3D"/>
    <w:rsid w:val="00FB6D2F"/>
    <w:rsid w:val="00FB6DD0"/>
    <w:rsid w:val="00FC7BF3"/>
    <w:rsid w:val="00FD33C4"/>
    <w:rsid w:val="00FD751A"/>
    <w:rsid w:val="00FE1228"/>
    <w:rsid w:val="00FE2D2F"/>
    <w:rsid w:val="00FE2FA4"/>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g"/><Relationship Id="rId34"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microsoft.com/office/2011/relationships/commentsExtended" Target="commentsExtended.xml"/><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fontTable" Target="fontTable.xml"/><Relationship Id="rId35"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15049A41-4725-457F-94F5-60C5AE776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78</Pages>
  <Words>43656</Words>
  <Characters>248841</Characters>
  <Application>Microsoft Office Word</Application>
  <DocSecurity>0</DocSecurity>
  <Lines>2073</Lines>
  <Paragraphs>583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77</cp:revision>
  <cp:lastPrinted>2019-11-26T17:35:00Z</cp:lastPrinted>
  <dcterms:created xsi:type="dcterms:W3CDTF">2019-12-10T00:48:00Z</dcterms:created>
  <dcterms:modified xsi:type="dcterms:W3CDTF">2019-12-11T23:25:00Z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