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8"/>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002724"/>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xml:space="preserve">. Many of these efforts are limited in spatial or temporal scope, focus on rugosity and coral cover as predictors, and use coral and fish </w:t>
      </w:r>
      <w:proofErr w:type="spellStart"/>
      <w:r w:rsidRPr="00DF3AD8">
        <w:t>richnesses</w:t>
      </w:r>
      <w:proofErr w:type="spellEnd"/>
      <w:r w:rsidRPr="00DF3AD8">
        <w:t xml:space="preserve">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2"/>
          <w:footerReference w:type="default" r:id="rId13"/>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002725"/>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Lungu, Innocent </w:t>
      </w:r>
      <w:proofErr w:type="spellStart"/>
      <w:r w:rsidR="00C84908">
        <w:rPr>
          <w:color w:val="333333"/>
        </w:rPr>
        <w:t>Gumulira</w:t>
      </w:r>
      <w:proofErr w:type="spellEnd"/>
      <w:r w:rsidR="00C84908">
        <w:rPr>
          <w:color w:val="333333"/>
        </w:rPr>
        <w:t xml:space="preserve">, Vida Osei,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proofErr w:type="spellStart"/>
      <w:r w:rsidR="00CF1C06">
        <w:rPr>
          <w:color w:val="333333"/>
          <w:lang w:val="en"/>
        </w:rPr>
        <w:t>Guana</w:t>
      </w:r>
      <w:proofErr w:type="spellEnd"/>
      <w:r w:rsidR="00CF1C06">
        <w:rPr>
          <w:color w:val="333333"/>
          <w:lang w:val="en"/>
        </w:rPr>
        <w:t xml:space="preserve">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002726"/>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 xml:space="preserve">my loving mother, Teresa M. </w:t>
      </w:r>
      <w:proofErr w:type="spellStart"/>
      <w:r w:rsidR="000509C9">
        <w:rPr>
          <w:color w:val="333333"/>
        </w:rPr>
        <w:t>Keefner</w:t>
      </w:r>
      <w:proofErr w:type="spellEnd"/>
      <w:r w:rsidR="000509C9">
        <w:rPr>
          <w:color w:val="333333"/>
        </w:rPr>
        <w:t>,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002727"/>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002728"/>
      <w:r w:rsidRPr="007D1B38">
        <w:lastRenderedPageBreak/>
        <w:t>TABLE OF CONTENTS</w:t>
      </w:r>
      <w:bookmarkEnd w:id="5"/>
    </w:p>
    <w:p w14:paraId="681B9A58" w14:textId="77777777" w:rsidR="006F5163"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002724"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_Toc27002724 \h </w:instrText>
        </w:r>
        <w:r w:rsidR="006F5163">
          <w:rPr>
            <w:noProof/>
            <w:webHidden/>
          </w:rPr>
        </w:r>
        <w:r w:rsidR="006F5163">
          <w:rPr>
            <w:noProof/>
            <w:webHidden/>
          </w:rPr>
          <w:fldChar w:fldCharType="separate"/>
        </w:r>
        <w:r w:rsidR="006F5163">
          <w:rPr>
            <w:noProof/>
            <w:webHidden/>
          </w:rPr>
          <w:t>ii</w:t>
        </w:r>
        <w:r w:rsidR="006F5163">
          <w:rPr>
            <w:noProof/>
            <w:webHidden/>
          </w:rPr>
          <w:fldChar w:fldCharType="end"/>
        </w:r>
      </w:hyperlink>
    </w:p>
    <w:p w14:paraId="05FD05ED" w14:textId="77777777" w:rsidR="006F5163" w:rsidRDefault="00B248EF">
      <w:pPr>
        <w:pStyle w:val="TOC1"/>
        <w:tabs>
          <w:tab w:val="right" w:leader="dot" w:pos="8342"/>
        </w:tabs>
        <w:rPr>
          <w:rFonts w:asciiTheme="minorHAnsi" w:eastAsiaTheme="minorEastAsia" w:hAnsiTheme="minorHAnsi" w:cstheme="minorBidi"/>
          <w:noProof/>
          <w:sz w:val="22"/>
          <w:szCs w:val="22"/>
        </w:rPr>
      </w:pPr>
      <w:hyperlink w:anchor="_Toc27002725"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_Toc27002725 \h </w:instrText>
        </w:r>
        <w:r w:rsidR="006F5163">
          <w:rPr>
            <w:noProof/>
            <w:webHidden/>
          </w:rPr>
        </w:r>
        <w:r w:rsidR="006F5163">
          <w:rPr>
            <w:noProof/>
            <w:webHidden/>
          </w:rPr>
          <w:fldChar w:fldCharType="separate"/>
        </w:r>
        <w:r w:rsidR="006F5163">
          <w:rPr>
            <w:noProof/>
            <w:webHidden/>
          </w:rPr>
          <w:t>iii</w:t>
        </w:r>
        <w:r w:rsidR="006F5163">
          <w:rPr>
            <w:noProof/>
            <w:webHidden/>
          </w:rPr>
          <w:fldChar w:fldCharType="end"/>
        </w:r>
      </w:hyperlink>
    </w:p>
    <w:p w14:paraId="56D91469" w14:textId="77777777" w:rsidR="006F5163" w:rsidRDefault="00B248EF">
      <w:pPr>
        <w:pStyle w:val="TOC1"/>
        <w:tabs>
          <w:tab w:val="right" w:leader="dot" w:pos="8342"/>
        </w:tabs>
        <w:rPr>
          <w:rFonts w:asciiTheme="minorHAnsi" w:eastAsiaTheme="minorEastAsia" w:hAnsiTheme="minorHAnsi" w:cstheme="minorBidi"/>
          <w:noProof/>
          <w:sz w:val="22"/>
          <w:szCs w:val="22"/>
        </w:rPr>
      </w:pPr>
      <w:hyperlink w:anchor="_Toc27002726" w:history="1">
        <w:r w:rsidR="006F5163" w:rsidRPr="004B2904">
          <w:rPr>
            <w:rStyle w:val="Hyperlink"/>
            <w:rFonts w:eastAsia="Georgia"/>
            <w:noProof/>
          </w:rPr>
          <w:t>DEDICATION</w:t>
        </w:r>
        <w:r w:rsidR="006F5163">
          <w:rPr>
            <w:noProof/>
            <w:webHidden/>
          </w:rPr>
          <w:tab/>
        </w:r>
        <w:r w:rsidR="006F5163">
          <w:rPr>
            <w:noProof/>
            <w:webHidden/>
          </w:rPr>
          <w:fldChar w:fldCharType="begin"/>
        </w:r>
        <w:r w:rsidR="006F5163">
          <w:rPr>
            <w:noProof/>
            <w:webHidden/>
          </w:rPr>
          <w:instrText xml:space="preserve"> PAGEREF _Toc27002726 \h </w:instrText>
        </w:r>
        <w:r w:rsidR="006F5163">
          <w:rPr>
            <w:noProof/>
            <w:webHidden/>
          </w:rPr>
        </w:r>
        <w:r w:rsidR="006F5163">
          <w:rPr>
            <w:noProof/>
            <w:webHidden/>
          </w:rPr>
          <w:fldChar w:fldCharType="separate"/>
        </w:r>
        <w:r w:rsidR="006F5163">
          <w:rPr>
            <w:noProof/>
            <w:webHidden/>
          </w:rPr>
          <w:t>iv</w:t>
        </w:r>
        <w:r w:rsidR="006F5163">
          <w:rPr>
            <w:noProof/>
            <w:webHidden/>
          </w:rPr>
          <w:fldChar w:fldCharType="end"/>
        </w:r>
      </w:hyperlink>
    </w:p>
    <w:p w14:paraId="60F0ECA4" w14:textId="77777777" w:rsidR="006F5163" w:rsidRDefault="00B248EF">
      <w:pPr>
        <w:pStyle w:val="TOC1"/>
        <w:tabs>
          <w:tab w:val="right" w:leader="dot" w:pos="8342"/>
        </w:tabs>
        <w:rPr>
          <w:rFonts w:asciiTheme="minorHAnsi" w:eastAsiaTheme="minorEastAsia" w:hAnsiTheme="minorHAnsi" w:cstheme="minorBidi"/>
          <w:noProof/>
          <w:sz w:val="22"/>
          <w:szCs w:val="22"/>
        </w:rPr>
      </w:pPr>
      <w:hyperlink w:anchor="_Toc27002727" w:history="1">
        <w:r w:rsidR="006F5163" w:rsidRPr="004B2904">
          <w:rPr>
            <w:rStyle w:val="Hyperlink"/>
            <w:rFonts w:eastAsia="Georgia"/>
            <w:noProof/>
          </w:rPr>
          <w:t>PREFACE</w:t>
        </w:r>
        <w:r w:rsidR="006F5163">
          <w:rPr>
            <w:noProof/>
            <w:webHidden/>
          </w:rPr>
          <w:tab/>
        </w:r>
        <w:r w:rsidR="006F5163">
          <w:rPr>
            <w:noProof/>
            <w:webHidden/>
          </w:rPr>
          <w:fldChar w:fldCharType="begin"/>
        </w:r>
        <w:r w:rsidR="006F5163">
          <w:rPr>
            <w:noProof/>
            <w:webHidden/>
          </w:rPr>
          <w:instrText xml:space="preserve"> PAGEREF _Toc27002727 \h </w:instrText>
        </w:r>
        <w:r w:rsidR="006F5163">
          <w:rPr>
            <w:noProof/>
            <w:webHidden/>
          </w:rPr>
        </w:r>
        <w:r w:rsidR="006F5163">
          <w:rPr>
            <w:noProof/>
            <w:webHidden/>
          </w:rPr>
          <w:fldChar w:fldCharType="separate"/>
        </w:r>
        <w:r w:rsidR="006F5163">
          <w:rPr>
            <w:noProof/>
            <w:webHidden/>
          </w:rPr>
          <w:t>v</w:t>
        </w:r>
        <w:r w:rsidR="006F5163">
          <w:rPr>
            <w:noProof/>
            <w:webHidden/>
          </w:rPr>
          <w:fldChar w:fldCharType="end"/>
        </w:r>
      </w:hyperlink>
    </w:p>
    <w:p w14:paraId="15B32A05" w14:textId="77777777" w:rsidR="006F5163" w:rsidRDefault="00B248EF">
      <w:pPr>
        <w:pStyle w:val="TOC1"/>
        <w:tabs>
          <w:tab w:val="right" w:leader="dot" w:pos="8342"/>
        </w:tabs>
        <w:rPr>
          <w:rFonts w:asciiTheme="minorHAnsi" w:eastAsiaTheme="minorEastAsia" w:hAnsiTheme="minorHAnsi" w:cstheme="minorBidi"/>
          <w:noProof/>
          <w:sz w:val="22"/>
          <w:szCs w:val="22"/>
        </w:rPr>
      </w:pPr>
      <w:hyperlink w:anchor="_Toc27002728" w:history="1">
        <w:r w:rsidR="006F5163" w:rsidRPr="004B2904">
          <w:rPr>
            <w:rStyle w:val="Hyperlink"/>
            <w:rFonts w:eastAsia="Georgia"/>
            <w:noProof/>
          </w:rPr>
          <w:t>TABLE OF CONTENTS</w:t>
        </w:r>
        <w:r w:rsidR="006F5163">
          <w:rPr>
            <w:noProof/>
            <w:webHidden/>
          </w:rPr>
          <w:tab/>
        </w:r>
        <w:r w:rsidR="006F5163">
          <w:rPr>
            <w:noProof/>
            <w:webHidden/>
          </w:rPr>
          <w:fldChar w:fldCharType="begin"/>
        </w:r>
        <w:r w:rsidR="006F5163">
          <w:rPr>
            <w:noProof/>
            <w:webHidden/>
          </w:rPr>
          <w:instrText xml:space="preserve"> PAGEREF _Toc27002728 \h </w:instrText>
        </w:r>
        <w:r w:rsidR="006F5163">
          <w:rPr>
            <w:noProof/>
            <w:webHidden/>
          </w:rPr>
        </w:r>
        <w:r w:rsidR="006F5163">
          <w:rPr>
            <w:noProof/>
            <w:webHidden/>
          </w:rPr>
          <w:fldChar w:fldCharType="separate"/>
        </w:r>
        <w:r w:rsidR="006F5163">
          <w:rPr>
            <w:noProof/>
            <w:webHidden/>
          </w:rPr>
          <w:t>vi</w:t>
        </w:r>
        <w:r w:rsidR="006F5163">
          <w:rPr>
            <w:noProof/>
            <w:webHidden/>
          </w:rPr>
          <w:fldChar w:fldCharType="end"/>
        </w:r>
      </w:hyperlink>
    </w:p>
    <w:p w14:paraId="155FBE83" w14:textId="77777777" w:rsidR="006F5163" w:rsidRDefault="00B248EF">
      <w:pPr>
        <w:pStyle w:val="TOC1"/>
        <w:tabs>
          <w:tab w:val="right" w:leader="dot" w:pos="8342"/>
        </w:tabs>
        <w:rPr>
          <w:rFonts w:asciiTheme="minorHAnsi" w:eastAsiaTheme="minorEastAsia" w:hAnsiTheme="minorHAnsi" w:cstheme="minorBidi"/>
          <w:noProof/>
          <w:sz w:val="22"/>
          <w:szCs w:val="22"/>
        </w:rPr>
      </w:pPr>
      <w:hyperlink w:anchor="_Toc27002729" w:history="1">
        <w:r w:rsidR="006F5163" w:rsidRPr="004B2904">
          <w:rPr>
            <w:rStyle w:val="Hyperlink"/>
            <w:rFonts w:eastAsia="Georgia"/>
            <w:noProof/>
          </w:rPr>
          <w:t>LIST OF TABLES</w:t>
        </w:r>
        <w:r w:rsidR="006F5163">
          <w:rPr>
            <w:noProof/>
            <w:webHidden/>
          </w:rPr>
          <w:tab/>
        </w:r>
        <w:r w:rsidR="006F5163">
          <w:rPr>
            <w:noProof/>
            <w:webHidden/>
          </w:rPr>
          <w:fldChar w:fldCharType="begin"/>
        </w:r>
        <w:r w:rsidR="006F5163">
          <w:rPr>
            <w:noProof/>
            <w:webHidden/>
          </w:rPr>
          <w:instrText xml:space="preserve"> PAGEREF _Toc27002729 \h </w:instrText>
        </w:r>
        <w:r w:rsidR="006F5163">
          <w:rPr>
            <w:noProof/>
            <w:webHidden/>
          </w:rPr>
        </w:r>
        <w:r w:rsidR="006F5163">
          <w:rPr>
            <w:noProof/>
            <w:webHidden/>
          </w:rPr>
          <w:fldChar w:fldCharType="separate"/>
        </w:r>
        <w:r w:rsidR="006F5163">
          <w:rPr>
            <w:noProof/>
            <w:webHidden/>
          </w:rPr>
          <w:t>vii</w:t>
        </w:r>
        <w:r w:rsidR="006F5163">
          <w:rPr>
            <w:noProof/>
            <w:webHidden/>
          </w:rPr>
          <w:fldChar w:fldCharType="end"/>
        </w:r>
      </w:hyperlink>
    </w:p>
    <w:p w14:paraId="151C6004" w14:textId="77777777" w:rsidR="006F5163" w:rsidRDefault="00B248EF">
      <w:pPr>
        <w:pStyle w:val="TOC1"/>
        <w:tabs>
          <w:tab w:val="right" w:leader="dot" w:pos="8342"/>
        </w:tabs>
        <w:rPr>
          <w:rFonts w:asciiTheme="minorHAnsi" w:eastAsiaTheme="minorEastAsia" w:hAnsiTheme="minorHAnsi" w:cstheme="minorBidi"/>
          <w:noProof/>
          <w:sz w:val="22"/>
          <w:szCs w:val="22"/>
        </w:rPr>
      </w:pPr>
      <w:hyperlink w:anchor="_Toc27002730" w:history="1">
        <w:r w:rsidR="006F5163" w:rsidRPr="004B2904">
          <w:rPr>
            <w:rStyle w:val="Hyperlink"/>
            <w:rFonts w:eastAsia="Georgia"/>
            <w:noProof/>
          </w:rPr>
          <w:t>LIST OF FIGURES</w:t>
        </w:r>
        <w:r w:rsidR="006F5163">
          <w:rPr>
            <w:noProof/>
            <w:webHidden/>
          </w:rPr>
          <w:tab/>
        </w:r>
        <w:r w:rsidR="006F5163">
          <w:rPr>
            <w:noProof/>
            <w:webHidden/>
          </w:rPr>
          <w:fldChar w:fldCharType="begin"/>
        </w:r>
        <w:r w:rsidR="006F5163">
          <w:rPr>
            <w:noProof/>
            <w:webHidden/>
          </w:rPr>
          <w:instrText xml:space="preserve"> PAGEREF _Toc27002730 \h </w:instrText>
        </w:r>
        <w:r w:rsidR="006F5163">
          <w:rPr>
            <w:noProof/>
            <w:webHidden/>
          </w:rPr>
        </w:r>
        <w:r w:rsidR="006F5163">
          <w:rPr>
            <w:noProof/>
            <w:webHidden/>
          </w:rPr>
          <w:fldChar w:fldCharType="separate"/>
        </w:r>
        <w:r w:rsidR="006F5163">
          <w:rPr>
            <w:noProof/>
            <w:webHidden/>
          </w:rPr>
          <w:t>ix</w:t>
        </w:r>
        <w:r w:rsidR="006F5163">
          <w:rPr>
            <w:noProof/>
            <w:webHidden/>
          </w:rPr>
          <w:fldChar w:fldCharType="end"/>
        </w:r>
      </w:hyperlink>
    </w:p>
    <w:p w14:paraId="7C9C244F" w14:textId="77777777" w:rsidR="006F5163" w:rsidRDefault="00B248EF">
      <w:pPr>
        <w:pStyle w:val="TOC1"/>
        <w:tabs>
          <w:tab w:val="right" w:leader="dot" w:pos="8342"/>
        </w:tabs>
        <w:rPr>
          <w:rFonts w:asciiTheme="minorHAnsi" w:eastAsiaTheme="minorEastAsia" w:hAnsiTheme="minorHAnsi" w:cstheme="minorBidi"/>
          <w:noProof/>
          <w:sz w:val="22"/>
          <w:szCs w:val="22"/>
        </w:rPr>
      </w:pPr>
      <w:hyperlink w:anchor="_Toc27002731" w:history="1">
        <w:r w:rsidR="006F5163" w:rsidRPr="004B2904">
          <w:rPr>
            <w:rStyle w:val="Hyperlink"/>
            <w:rFonts w:eastAsia="Georgia"/>
            <w:noProof/>
          </w:rPr>
          <w:t>LIST OF APPENDICES</w:t>
        </w:r>
        <w:r w:rsidR="006F5163">
          <w:rPr>
            <w:noProof/>
            <w:webHidden/>
          </w:rPr>
          <w:tab/>
        </w:r>
        <w:r w:rsidR="006F5163">
          <w:rPr>
            <w:noProof/>
            <w:webHidden/>
          </w:rPr>
          <w:fldChar w:fldCharType="begin"/>
        </w:r>
        <w:r w:rsidR="006F5163">
          <w:rPr>
            <w:noProof/>
            <w:webHidden/>
          </w:rPr>
          <w:instrText xml:space="preserve"> PAGEREF _Toc27002731 \h </w:instrText>
        </w:r>
        <w:r w:rsidR="006F5163">
          <w:rPr>
            <w:noProof/>
            <w:webHidden/>
          </w:rPr>
        </w:r>
        <w:r w:rsidR="006F5163">
          <w:rPr>
            <w:noProof/>
            <w:webHidden/>
          </w:rPr>
          <w:fldChar w:fldCharType="separate"/>
        </w:r>
        <w:r w:rsidR="006F5163">
          <w:rPr>
            <w:noProof/>
            <w:webHidden/>
          </w:rPr>
          <w:t>x</w:t>
        </w:r>
        <w:r w:rsidR="006F5163">
          <w:rPr>
            <w:noProof/>
            <w:webHidden/>
          </w:rPr>
          <w:fldChar w:fldCharType="end"/>
        </w:r>
      </w:hyperlink>
    </w:p>
    <w:p w14:paraId="0D29E702" w14:textId="77777777" w:rsidR="006F5163" w:rsidRDefault="00B248EF">
      <w:pPr>
        <w:pStyle w:val="TOC1"/>
        <w:tabs>
          <w:tab w:val="right" w:leader="dot" w:pos="8342"/>
        </w:tabs>
        <w:rPr>
          <w:rFonts w:asciiTheme="minorHAnsi" w:eastAsiaTheme="minorEastAsia" w:hAnsiTheme="minorHAnsi" w:cstheme="minorBidi"/>
          <w:noProof/>
          <w:sz w:val="22"/>
          <w:szCs w:val="22"/>
        </w:rPr>
      </w:pPr>
      <w:hyperlink w:anchor="_Toc27002732" w:history="1">
        <w:r w:rsidR="006F5163" w:rsidRPr="004B2904">
          <w:rPr>
            <w:rStyle w:val="Hyperlink"/>
            <w:rFonts w:eastAsia="Georgia"/>
            <w:noProof/>
          </w:rPr>
          <w:t>CHAPTER 1</w:t>
        </w:r>
        <w:r w:rsidR="006F5163">
          <w:rPr>
            <w:noProof/>
            <w:webHidden/>
          </w:rPr>
          <w:tab/>
        </w:r>
        <w:r w:rsidR="006F5163">
          <w:rPr>
            <w:noProof/>
            <w:webHidden/>
          </w:rPr>
          <w:fldChar w:fldCharType="begin"/>
        </w:r>
        <w:r w:rsidR="006F5163">
          <w:rPr>
            <w:noProof/>
            <w:webHidden/>
          </w:rPr>
          <w:instrText xml:space="preserve"> PAGEREF _Toc27002732 \h </w:instrText>
        </w:r>
        <w:r w:rsidR="006F5163">
          <w:rPr>
            <w:noProof/>
            <w:webHidden/>
          </w:rPr>
        </w:r>
        <w:r w:rsidR="006F5163">
          <w:rPr>
            <w:noProof/>
            <w:webHidden/>
          </w:rPr>
          <w:fldChar w:fldCharType="separate"/>
        </w:r>
        <w:r w:rsidR="006F5163">
          <w:rPr>
            <w:noProof/>
            <w:webHidden/>
          </w:rPr>
          <w:t>1</w:t>
        </w:r>
        <w:r w:rsidR="006F5163">
          <w:rPr>
            <w:noProof/>
            <w:webHidden/>
          </w:rPr>
          <w:fldChar w:fldCharType="end"/>
        </w:r>
      </w:hyperlink>
    </w:p>
    <w:p w14:paraId="1B8FF864"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33" w:history="1">
        <w:r w:rsidR="006F5163" w:rsidRPr="004B2904">
          <w:rPr>
            <w:rStyle w:val="Hyperlink"/>
            <w:rFonts w:eastAsia="Georgia"/>
            <w:noProof/>
          </w:rPr>
          <w:t>Abstract</w:t>
        </w:r>
        <w:r w:rsidR="006F5163">
          <w:rPr>
            <w:noProof/>
            <w:webHidden/>
          </w:rPr>
          <w:tab/>
        </w:r>
        <w:r w:rsidR="006F5163">
          <w:rPr>
            <w:noProof/>
            <w:webHidden/>
          </w:rPr>
          <w:fldChar w:fldCharType="begin"/>
        </w:r>
        <w:r w:rsidR="006F5163">
          <w:rPr>
            <w:noProof/>
            <w:webHidden/>
          </w:rPr>
          <w:instrText xml:space="preserve"> PAGEREF _Toc27002733 \h </w:instrText>
        </w:r>
        <w:r w:rsidR="006F5163">
          <w:rPr>
            <w:noProof/>
            <w:webHidden/>
          </w:rPr>
        </w:r>
        <w:r w:rsidR="006F5163">
          <w:rPr>
            <w:noProof/>
            <w:webHidden/>
          </w:rPr>
          <w:fldChar w:fldCharType="separate"/>
        </w:r>
        <w:r w:rsidR="006F5163">
          <w:rPr>
            <w:noProof/>
            <w:webHidden/>
          </w:rPr>
          <w:t>2</w:t>
        </w:r>
        <w:r w:rsidR="006F5163">
          <w:rPr>
            <w:noProof/>
            <w:webHidden/>
          </w:rPr>
          <w:fldChar w:fldCharType="end"/>
        </w:r>
      </w:hyperlink>
    </w:p>
    <w:p w14:paraId="7D38E4CC"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34" w:history="1">
        <w:r w:rsidR="006F5163" w:rsidRPr="004B2904">
          <w:rPr>
            <w:rStyle w:val="Hyperlink"/>
            <w:rFonts w:eastAsia="Georgia"/>
            <w:noProof/>
          </w:rPr>
          <w:t>Introduction</w:t>
        </w:r>
        <w:r w:rsidR="006F5163">
          <w:rPr>
            <w:noProof/>
            <w:webHidden/>
          </w:rPr>
          <w:tab/>
        </w:r>
        <w:r w:rsidR="006F5163">
          <w:rPr>
            <w:noProof/>
            <w:webHidden/>
          </w:rPr>
          <w:fldChar w:fldCharType="begin"/>
        </w:r>
        <w:r w:rsidR="006F5163">
          <w:rPr>
            <w:noProof/>
            <w:webHidden/>
          </w:rPr>
          <w:instrText xml:space="preserve"> PAGEREF _Toc27002734 \h </w:instrText>
        </w:r>
        <w:r w:rsidR="006F5163">
          <w:rPr>
            <w:noProof/>
            <w:webHidden/>
          </w:rPr>
        </w:r>
        <w:r w:rsidR="006F5163">
          <w:rPr>
            <w:noProof/>
            <w:webHidden/>
          </w:rPr>
          <w:fldChar w:fldCharType="separate"/>
        </w:r>
        <w:r w:rsidR="006F5163">
          <w:rPr>
            <w:noProof/>
            <w:webHidden/>
          </w:rPr>
          <w:t>3</w:t>
        </w:r>
        <w:r w:rsidR="006F5163">
          <w:rPr>
            <w:noProof/>
            <w:webHidden/>
          </w:rPr>
          <w:fldChar w:fldCharType="end"/>
        </w:r>
      </w:hyperlink>
    </w:p>
    <w:p w14:paraId="0AAE6976"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35" w:history="1">
        <w:r w:rsidR="006F5163" w:rsidRPr="004B2904">
          <w:rPr>
            <w:rStyle w:val="Hyperlink"/>
            <w:rFonts w:eastAsia="Georgia"/>
            <w:noProof/>
          </w:rPr>
          <w:t>Material and Methods</w:t>
        </w:r>
        <w:r w:rsidR="006F5163">
          <w:rPr>
            <w:noProof/>
            <w:webHidden/>
          </w:rPr>
          <w:tab/>
        </w:r>
        <w:r w:rsidR="006F5163">
          <w:rPr>
            <w:noProof/>
            <w:webHidden/>
          </w:rPr>
          <w:fldChar w:fldCharType="begin"/>
        </w:r>
        <w:r w:rsidR="006F5163">
          <w:rPr>
            <w:noProof/>
            <w:webHidden/>
          </w:rPr>
          <w:instrText xml:space="preserve"> PAGEREF _Toc27002735 \h </w:instrText>
        </w:r>
        <w:r w:rsidR="006F5163">
          <w:rPr>
            <w:noProof/>
            <w:webHidden/>
          </w:rPr>
        </w:r>
        <w:r w:rsidR="006F5163">
          <w:rPr>
            <w:noProof/>
            <w:webHidden/>
          </w:rPr>
          <w:fldChar w:fldCharType="separate"/>
        </w:r>
        <w:r w:rsidR="006F5163">
          <w:rPr>
            <w:noProof/>
            <w:webHidden/>
          </w:rPr>
          <w:t>8</w:t>
        </w:r>
        <w:r w:rsidR="006F5163">
          <w:rPr>
            <w:noProof/>
            <w:webHidden/>
          </w:rPr>
          <w:fldChar w:fldCharType="end"/>
        </w:r>
      </w:hyperlink>
    </w:p>
    <w:p w14:paraId="60109760"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36" w:history="1">
        <w:r w:rsidR="006F5163" w:rsidRPr="004B2904">
          <w:rPr>
            <w:rStyle w:val="Hyperlink"/>
            <w:rFonts w:eastAsia="Georgia"/>
            <w:noProof/>
          </w:rPr>
          <w:t>Results</w:t>
        </w:r>
        <w:r w:rsidR="006F5163">
          <w:rPr>
            <w:noProof/>
            <w:webHidden/>
          </w:rPr>
          <w:tab/>
        </w:r>
        <w:r w:rsidR="006F5163">
          <w:rPr>
            <w:noProof/>
            <w:webHidden/>
          </w:rPr>
          <w:fldChar w:fldCharType="begin"/>
        </w:r>
        <w:r w:rsidR="006F5163">
          <w:rPr>
            <w:noProof/>
            <w:webHidden/>
          </w:rPr>
          <w:instrText xml:space="preserve"> PAGEREF _Toc27002736 \h </w:instrText>
        </w:r>
        <w:r w:rsidR="006F5163">
          <w:rPr>
            <w:noProof/>
            <w:webHidden/>
          </w:rPr>
        </w:r>
        <w:r w:rsidR="006F5163">
          <w:rPr>
            <w:noProof/>
            <w:webHidden/>
          </w:rPr>
          <w:fldChar w:fldCharType="separate"/>
        </w:r>
        <w:r w:rsidR="006F5163">
          <w:rPr>
            <w:noProof/>
            <w:webHidden/>
          </w:rPr>
          <w:t>14</w:t>
        </w:r>
        <w:r w:rsidR="006F5163">
          <w:rPr>
            <w:noProof/>
            <w:webHidden/>
          </w:rPr>
          <w:fldChar w:fldCharType="end"/>
        </w:r>
      </w:hyperlink>
    </w:p>
    <w:p w14:paraId="778C30F6"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37" w:history="1">
        <w:r w:rsidR="006F5163" w:rsidRPr="004B2904">
          <w:rPr>
            <w:rStyle w:val="Hyperlink"/>
            <w:rFonts w:eastAsia="Georgia"/>
            <w:noProof/>
          </w:rPr>
          <w:t>Discussion</w:t>
        </w:r>
        <w:r w:rsidR="006F5163">
          <w:rPr>
            <w:noProof/>
            <w:webHidden/>
          </w:rPr>
          <w:tab/>
        </w:r>
        <w:r w:rsidR="006F5163">
          <w:rPr>
            <w:noProof/>
            <w:webHidden/>
          </w:rPr>
          <w:fldChar w:fldCharType="begin"/>
        </w:r>
        <w:r w:rsidR="006F5163">
          <w:rPr>
            <w:noProof/>
            <w:webHidden/>
          </w:rPr>
          <w:instrText xml:space="preserve"> PAGEREF _Toc27002737 \h </w:instrText>
        </w:r>
        <w:r w:rsidR="006F5163">
          <w:rPr>
            <w:noProof/>
            <w:webHidden/>
          </w:rPr>
        </w:r>
        <w:r w:rsidR="006F5163">
          <w:rPr>
            <w:noProof/>
            <w:webHidden/>
          </w:rPr>
          <w:fldChar w:fldCharType="separate"/>
        </w:r>
        <w:r w:rsidR="006F5163">
          <w:rPr>
            <w:noProof/>
            <w:webHidden/>
          </w:rPr>
          <w:t>19</w:t>
        </w:r>
        <w:r w:rsidR="006F5163">
          <w:rPr>
            <w:noProof/>
            <w:webHidden/>
          </w:rPr>
          <w:fldChar w:fldCharType="end"/>
        </w:r>
      </w:hyperlink>
    </w:p>
    <w:p w14:paraId="583F4D91"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38" w:history="1">
        <w:r w:rsidR="006F5163" w:rsidRPr="004B2904">
          <w:rPr>
            <w:rStyle w:val="Hyperlink"/>
            <w:rFonts w:eastAsia="Georgia"/>
            <w:noProof/>
          </w:rPr>
          <w:t>Acknowledgements</w:t>
        </w:r>
        <w:r w:rsidR="006F5163">
          <w:rPr>
            <w:noProof/>
            <w:webHidden/>
          </w:rPr>
          <w:tab/>
        </w:r>
        <w:r w:rsidR="006F5163">
          <w:rPr>
            <w:noProof/>
            <w:webHidden/>
          </w:rPr>
          <w:fldChar w:fldCharType="begin"/>
        </w:r>
        <w:r w:rsidR="006F5163">
          <w:rPr>
            <w:noProof/>
            <w:webHidden/>
          </w:rPr>
          <w:instrText xml:space="preserve"> PAGEREF _Toc27002738 \h </w:instrText>
        </w:r>
        <w:r w:rsidR="006F5163">
          <w:rPr>
            <w:noProof/>
            <w:webHidden/>
          </w:rPr>
        </w:r>
        <w:r w:rsidR="006F5163">
          <w:rPr>
            <w:noProof/>
            <w:webHidden/>
          </w:rPr>
          <w:fldChar w:fldCharType="separate"/>
        </w:r>
        <w:r w:rsidR="006F5163">
          <w:rPr>
            <w:noProof/>
            <w:webHidden/>
          </w:rPr>
          <w:t>24</w:t>
        </w:r>
        <w:r w:rsidR="006F5163">
          <w:rPr>
            <w:noProof/>
            <w:webHidden/>
          </w:rPr>
          <w:fldChar w:fldCharType="end"/>
        </w:r>
      </w:hyperlink>
    </w:p>
    <w:p w14:paraId="0F8FABCA"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39" w:history="1">
        <w:r w:rsidR="006F5163" w:rsidRPr="004B2904">
          <w:rPr>
            <w:rStyle w:val="Hyperlink"/>
            <w:rFonts w:eastAsia="Georgia"/>
            <w:noProof/>
          </w:rPr>
          <w:t>Literature Cited</w:t>
        </w:r>
        <w:r w:rsidR="006F5163">
          <w:rPr>
            <w:noProof/>
            <w:webHidden/>
          </w:rPr>
          <w:tab/>
        </w:r>
        <w:r w:rsidR="006F5163">
          <w:rPr>
            <w:noProof/>
            <w:webHidden/>
          </w:rPr>
          <w:fldChar w:fldCharType="begin"/>
        </w:r>
        <w:r w:rsidR="006F5163">
          <w:rPr>
            <w:noProof/>
            <w:webHidden/>
          </w:rPr>
          <w:instrText xml:space="preserve"> PAGEREF _Toc27002739 \h </w:instrText>
        </w:r>
        <w:r w:rsidR="006F5163">
          <w:rPr>
            <w:noProof/>
            <w:webHidden/>
          </w:rPr>
        </w:r>
        <w:r w:rsidR="006F5163">
          <w:rPr>
            <w:noProof/>
            <w:webHidden/>
          </w:rPr>
          <w:fldChar w:fldCharType="separate"/>
        </w:r>
        <w:r w:rsidR="006F5163">
          <w:rPr>
            <w:noProof/>
            <w:webHidden/>
          </w:rPr>
          <w:t>25</w:t>
        </w:r>
        <w:r w:rsidR="006F5163">
          <w:rPr>
            <w:noProof/>
            <w:webHidden/>
          </w:rPr>
          <w:fldChar w:fldCharType="end"/>
        </w:r>
      </w:hyperlink>
    </w:p>
    <w:p w14:paraId="15BE1E61"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40" w:history="1">
        <w:r w:rsidR="006F5163" w:rsidRPr="004B2904">
          <w:rPr>
            <w:rStyle w:val="Hyperlink"/>
            <w:rFonts w:eastAsia="Georgia"/>
            <w:noProof/>
          </w:rPr>
          <w:t>Tables</w:t>
        </w:r>
        <w:r w:rsidR="006F5163">
          <w:rPr>
            <w:noProof/>
            <w:webHidden/>
          </w:rPr>
          <w:tab/>
        </w:r>
        <w:r w:rsidR="006F5163">
          <w:rPr>
            <w:noProof/>
            <w:webHidden/>
          </w:rPr>
          <w:fldChar w:fldCharType="begin"/>
        </w:r>
        <w:r w:rsidR="006F5163">
          <w:rPr>
            <w:noProof/>
            <w:webHidden/>
          </w:rPr>
          <w:instrText xml:space="preserve"> PAGEREF _Toc27002740 \h </w:instrText>
        </w:r>
        <w:r w:rsidR="006F5163">
          <w:rPr>
            <w:noProof/>
            <w:webHidden/>
          </w:rPr>
        </w:r>
        <w:r w:rsidR="006F5163">
          <w:rPr>
            <w:noProof/>
            <w:webHidden/>
          </w:rPr>
          <w:fldChar w:fldCharType="separate"/>
        </w:r>
        <w:r w:rsidR="006F5163">
          <w:rPr>
            <w:noProof/>
            <w:webHidden/>
          </w:rPr>
          <w:t>35</w:t>
        </w:r>
        <w:r w:rsidR="006F5163">
          <w:rPr>
            <w:noProof/>
            <w:webHidden/>
          </w:rPr>
          <w:fldChar w:fldCharType="end"/>
        </w:r>
      </w:hyperlink>
    </w:p>
    <w:p w14:paraId="39A03958"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41" w:history="1">
        <w:r w:rsidR="006F5163" w:rsidRPr="004B2904">
          <w:rPr>
            <w:rStyle w:val="Hyperlink"/>
            <w:rFonts w:eastAsia="Georgia"/>
            <w:noProof/>
          </w:rPr>
          <w:t>Figures</w:t>
        </w:r>
        <w:r w:rsidR="006F5163">
          <w:rPr>
            <w:noProof/>
            <w:webHidden/>
          </w:rPr>
          <w:tab/>
        </w:r>
        <w:r w:rsidR="006F5163">
          <w:rPr>
            <w:noProof/>
            <w:webHidden/>
          </w:rPr>
          <w:fldChar w:fldCharType="begin"/>
        </w:r>
        <w:r w:rsidR="006F5163">
          <w:rPr>
            <w:noProof/>
            <w:webHidden/>
          </w:rPr>
          <w:instrText xml:space="preserve"> PAGEREF _Toc27002741 \h </w:instrText>
        </w:r>
        <w:r w:rsidR="006F5163">
          <w:rPr>
            <w:noProof/>
            <w:webHidden/>
          </w:rPr>
        </w:r>
        <w:r w:rsidR="006F5163">
          <w:rPr>
            <w:noProof/>
            <w:webHidden/>
          </w:rPr>
          <w:fldChar w:fldCharType="separate"/>
        </w:r>
        <w:r w:rsidR="006F5163">
          <w:rPr>
            <w:noProof/>
            <w:webHidden/>
          </w:rPr>
          <w:t>43</w:t>
        </w:r>
        <w:r w:rsidR="006F5163">
          <w:rPr>
            <w:noProof/>
            <w:webHidden/>
          </w:rPr>
          <w:fldChar w:fldCharType="end"/>
        </w:r>
      </w:hyperlink>
    </w:p>
    <w:p w14:paraId="52C4B118" w14:textId="77777777" w:rsidR="006F5163" w:rsidRDefault="00B248EF">
      <w:pPr>
        <w:pStyle w:val="TOC2"/>
        <w:tabs>
          <w:tab w:val="right" w:leader="dot" w:pos="8342"/>
        </w:tabs>
        <w:rPr>
          <w:rFonts w:asciiTheme="minorHAnsi" w:eastAsiaTheme="minorEastAsia" w:hAnsiTheme="minorHAnsi" w:cstheme="minorBidi"/>
          <w:noProof/>
          <w:sz w:val="22"/>
          <w:szCs w:val="22"/>
        </w:rPr>
      </w:pPr>
      <w:hyperlink w:anchor="_Toc27002742" w:history="1">
        <w:r w:rsidR="006F5163" w:rsidRPr="004B2904">
          <w:rPr>
            <w:rStyle w:val="Hyperlink"/>
            <w:rFonts w:eastAsia="Georgia"/>
            <w:noProof/>
          </w:rPr>
          <w:t>Appendices</w:t>
        </w:r>
        <w:r w:rsidR="006F5163">
          <w:rPr>
            <w:noProof/>
            <w:webHidden/>
          </w:rPr>
          <w:tab/>
        </w:r>
        <w:r w:rsidR="006F5163">
          <w:rPr>
            <w:noProof/>
            <w:webHidden/>
          </w:rPr>
          <w:fldChar w:fldCharType="begin"/>
        </w:r>
        <w:r w:rsidR="006F5163">
          <w:rPr>
            <w:noProof/>
            <w:webHidden/>
          </w:rPr>
          <w:instrText xml:space="preserve"> PAGEREF _Toc27002742 \h </w:instrText>
        </w:r>
        <w:r w:rsidR="006F5163">
          <w:rPr>
            <w:noProof/>
            <w:webHidden/>
          </w:rPr>
        </w:r>
        <w:r w:rsidR="006F5163">
          <w:rPr>
            <w:noProof/>
            <w:webHidden/>
          </w:rPr>
          <w:fldChar w:fldCharType="separate"/>
        </w:r>
        <w:r w:rsidR="006F5163">
          <w:rPr>
            <w:noProof/>
            <w:webHidden/>
          </w:rPr>
          <w:t>51</w:t>
        </w:r>
        <w:r w:rsidR="006F5163">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002729"/>
      <w:commentRangeStart w:id="7"/>
      <w:r w:rsidR="00FD751A">
        <w:lastRenderedPageBreak/>
        <w:t>LIST OF TABLES</w:t>
      </w:r>
      <w:commentRangeEnd w:id="7"/>
      <w:r w:rsidR="00FD751A">
        <w:rPr>
          <w:rStyle w:val="CommentReference"/>
          <w:b w:val="0"/>
        </w:rPr>
        <w:commentReference w:id="7"/>
      </w:r>
      <w:bookmarkEnd w:id="6"/>
    </w:p>
    <w:p w14:paraId="3489A6DA" w14:textId="77777777" w:rsidR="00FD751A" w:rsidRDefault="00FD751A" w:rsidP="00FD751A">
      <w:pPr>
        <w:spacing w:after="200" w:line="276" w:lineRule="auto"/>
        <w:ind w:firstLine="0"/>
      </w:pPr>
      <w:r w:rsidRPr="00F12CFC">
        <w:t xml:space="preserve">Table 1. </w:t>
      </w:r>
      <w:proofErr w:type="spellStart"/>
      <w:r w:rsidRPr="00F12CFC">
        <w:t>AICc</w:t>
      </w:r>
      <w:proofErr w:type="spellEnd"/>
      <w:r w:rsidRPr="00F12CFC">
        <w:t xml:space="preserve">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36</w:t>
      </w:r>
    </w:p>
    <w:p w14:paraId="1FD2CBEB" w14:textId="77777777" w:rsidR="00FD751A" w:rsidRDefault="00FD751A" w:rsidP="00FD751A">
      <w:pPr>
        <w:spacing w:after="200" w:line="276" w:lineRule="auto"/>
        <w:ind w:firstLine="0"/>
      </w:pPr>
      <w:r>
        <w:t xml:space="preserve">Table 2. </w:t>
      </w:r>
      <w:proofErr w:type="spellStart"/>
      <w:r>
        <w:t>AICc</w:t>
      </w:r>
      <w:proofErr w:type="spellEnd"/>
      <w:r>
        <w:t xml:space="preserve"> table of models with sponge richness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37</w:t>
      </w:r>
    </w:p>
    <w:p w14:paraId="74E5BE39" w14:textId="77777777" w:rsidR="00FD751A" w:rsidRDefault="00FD751A" w:rsidP="00FD751A">
      <w:pPr>
        <w:spacing w:after="200" w:line="276" w:lineRule="auto"/>
        <w:ind w:firstLine="0"/>
      </w:pPr>
      <w:r>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38</w:t>
      </w:r>
    </w:p>
    <w:p w14:paraId="2CBF9854" w14:textId="77777777" w:rsidR="00FD751A" w:rsidRDefault="00FD751A" w:rsidP="00FD751A">
      <w:pPr>
        <w:spacing w:after="200" w:line="276" w:lineRule="auto"/>
        <w:ind w:firstLine="0"/>
      </w:pPr>
      <w:r>
        <w:t xml:space="preserve">Table 4. </w:t>
      </w:r>
      <w:proofErr w:type="spellStart"/>
      <w:r>
        <w:t>AICc</w:t>
      </w:r>
      <w:proofErr w:type="spellEnd"/>
      <w:r>
        <w:t xml:space="preserve"> table of models with combined richness, as the sum of coral, fish, and sponge richness,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proofErr w:type="spellStart"/>
      <w:r>
        <w:t>Guana</w:t>
      </w:r>
      <w:proofErr w:type="spellEnd"/>
      <w:r>
        <w:t xml:space="preserve"> Island, BVI from 1992-2018</w:t>
      </w:r>
      <w:r>
        <w:ptab w:relativeTo="margin" w:alignment="right" w:leader="dot"/>
      </w:r>
      <w:r>
        <w:t>39</w:t>
      </w:r>
    </w:p>
    <w:p w14:paraId="4D439F83" w14:textId="77777777" w:rsidR="00FD751A" w:rsidRDefault="00FD751A" w:rsidP="00FD751A">
      <w:pPr>
        <w:spacing w:after="200" w:line="276" w:lineRule="auto"/>
        <w:ind w:firstLine="0"/>
      </w:pPr>
      <w:r>
        <w:t xml:space="preserve">Table 5. </w:t>
      </w:r>
      <w:proofErr w:type="spellStart"/>
      <w:r>
        <w:t>AICc</w:t>
      </w:r>
      <w:proofErr w:type="spellEnd"/>
      <w:r>
        <w:t xml:space="preserve"> table of models with coral richness as the response variable (target) and percent coral cover as the top 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40</w:t>
      </w:r>
    </w:p>
    <w:p w14:paraId="364B4BFE" w14:textId="77777777" w:rsidR="00FD751A" w:rsidRDefault="00FD751A" w:rsidP="00FD751A">
      <w:pPr>
        <w:spacing w:after="200" w:line="276" w:lineRule="auto"/>
        <w:ind w:firstLine="0"/>
      </w:pPr>
      <w:r>
        <w:t xml:space="preserve">Table 6. </w:t>
      </w:r>
      <w:proofErr w:type="spellStart"/>
      <w:r>
        <w:t>AICc</w:t>
      </w:r>
      <w:proofErr w:type="spellEnd"/>
      <w:r>
        <w:t xml:space="preserve"> table of models with sponge richness as the response variable (target) and percent coral cover as the top 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41</w:t>
      </w:r>
    </w:p>
    <w:p w14:paraId="01AF1C3B" w14:textId="77777777" w:rsidR="00FD751A" w:rsidRDefault="00FD751A" w:rsidP="00FD751A">
      <w:pPr>
        <w:spacing w:after="200" w:line="276" w:lineRule="auto"/>
        <w:ind w:firstLine="0"/>
      </w:pPr>
      <w:r>
        <w:t xml:space="preserve">Table 7. </w:t>
      </w:r>
      <w:proofErr w:type="spellStart"/>
      <w:r>
        <w:t>AICc</w:t>
      </w:r>
      <w:proofErr w:type="spellEnd"/>
      <w:r>
        <w:t xml:space="preserve"> table of models with fish richness as the response variable (target) and rugosity (in cm) as the top 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42</w:t>
      </w:r>
    </w:p>
    <w:p w14:paraId="35DAA574" w14:textId="77777777" w:rsidR="00FD751A" w:rsidRDefault="00FD751A" w:rsidP="00FD751A">
      <w:pPr>
        <w:spacing w:after="200" w:line="276" w:lineRule="auto"/>
        <w:ind w:firstLine="0"/>
      </w:pPr>
      <w:r>
        <w:t xml:space="preserve">Table 8. </w:t>
      </w:r>
      <w:proofErr w:type="spellStart"/>
      <w:r>
        <w:t>AICc</w:t>
      </w:r>
      <w:proofErr w:type="spellEnd"/>
      <w:r>
        <w:t xml:space="preserve"> table of models with combined richness, as the sum of coral, fish, and sponge richness, as the response variable (target) and rugosity (in cm) as the top </w:t>
      </w:r>
      <w:r>
        <w:lastRenderedPageBreak/>
        <w:t>candidate surrogate.</w:t>
      </w:r>
      <w:r w:rsidRPr="00F12CFC">
        <w:t xml:space="preserve"> All models use the negative binomial distribution and include the parameter, theta (θ). Data were collected from 8 coral reefs around </w:t>
      </w:r>
      <w:proofErr w:type="spellStart"/>
      <w:r w:rsidRPr="00F12CFC">
        <w:t>Guana</w:t>
      </w:r>
      <w:proofErr w:type="spellEnd"/>
      <w:r w:rsidRPr="00F12CFC">
        <w:t xml:space="preserve">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002730"/>
      <w:commentRangeStart w:id="9"/>
      <w:r>
        <w:lastRenderedPageBreak/>
        <w:t>LIST OF FIGURES</w:t>
      </w:r>
      <w:commentRangeEnd w:id="9"/>
      <w:r>
        <w:rPr>
          <w:rStyle w:val="CommentReference"/>
          <w:b w:val="0"/>
        </w:rPr>
        <w:commentReference w:id="9"/>
      </w:r>
      <w:bookmarkEnd w:id="8"/>
    </w:p>
    <w:p w14:paraId="0C9EA2ED" w14:textId="50506658" w:rsidR="00982442" w:rsidRDefault="00982442" w:rsidP="00982442">
      <w:pPr>
        <w:spacing w:after="200" w:line="276" w:lineRule="auto"/>
        <w:ind w:firstLine="0"/>
      </w:pPr>
      <w:r>
        <w:t xml:space="preserve">Figure 1. Top panel: a map of </w:t>
      </w:r>
      <w:proofErr w:type="spellStart"/>
      <w:r>
        <w:t>Guana</w:t>
      </w:r>
      <w:proofErr w:type="spellEnd"/>
      <w:r>
        <w:t xml:space="preserve"> Island, British Virgin Islands showing the eight study sites: (1) Grand </w:t>
      </w:r>
      <w:proofErr w:type="spellStart"/>
      <w:r>
        <w:t>Ghut</w:t>
      </w:r>
      <w:proofErr w:type="spellEnd"/>
      <w:r>
        <w:t xml:space="preserve">, (2) Pelican </w:t>
      </w:r>
      <w:proofErr w:type="spellStart"/>
      <w:r>
        <w:t>Ghut</w:t>
      </w:r>
      <w:proofErr w:type="spellEnd"/>
      <w:r>
        <w:t xml:space="preserve">, (3) Bigelow Beach, (4) Monkey Point, (5) White Bay, (6) Iguana Head, (7) Crab Cove, and (8) Long Point, also known as Muskmelon. Lower panel: the location of </w:t>
      </w:r>
      <w:proofErr w:type="spellStart"/>
      <w:r>
        <w:t>Guana</w:t>
      </w:r>
      <w:proofErr w:type="spellEnd"/>
      <w:r>
        <w:t xml:space="preserve">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r>
        <w:t xml:space="preserve">Figure 2. </w:t>
      </w:r>
      <w:r w:rsidR="00662C05" w:rsidRPr="00662C05">
        <w:t xml:space="preserve">Plots of the targets (rows) and candidate surrogates (columns). 95% confidence intervals shown. </w:t>
      </w:r>
      <w:proofErr w:type="spellStart"/>
      <w:r w:rsidR="00662C05" w:rsidRPr="00662C05">
        <w:t>Nagelkerke’s</w:t>
      </w:r>
      <w:proofErr w:type="spellEnd"/>
      <w:r w:rsidR="00662C05" w:rsidRPr="00662C05">
        <w:t xml:space="preserve">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r>
        <w:t xml:space="preserve">Figure 3.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r>
        <w:t xml:space="preserve">Figure 4.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r>
        <w:t xml:space="preserve">Figure 5.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r>
        <w:t xml:space="preserve">Figure 6.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r>
        <w:t xml:space="preserve">Figure 7. </w:t>
      </w:r>
      <w:r w:rsidR="00662C05" w:rsidRPr="00662C05">
        <w:t xml:space="preserve">Spatial variation of combined richness as it varies with rugosity (in cm) across 8 monitoring sites, where combined richness is the sum of </w:t>
      </w:r>
      <w:proofErr w:type="spellStart"/>
      <w:r w:rsidR="00662C05" w:rsidRPr="00662C05">
        <w:t>richnesses</w:t>
      </w:r>
      <w:proofErr w:type="spellEnd"/>
      <w:r w:rsidR="00662C05" w:rsidRPr="00662C05">
        <w:t xml:space="preserve">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r>
        <w:t xml:space="preserve">Figure 8. </w:t>
      </w:r>
      <w:r w:rsidR="00662C05" w:rsidRPr="00662C05">
        <w:t xml:space="preserve">Temporal variation of combined richness as it varies with rugosity (in cm), where combined richness is the sum of </w:t>
      </w:r>
      <w:proofErr w:type="spellStart"/>
      <w:r w:rsidR="00662C05" w:rsidRPr="00662C05">
        <w:t>richnesses</w:t>
      </w:r>
      <w:proofErr w:type="spellEnd"/>
      <w:r w:rsidR="00662C05" w:rsidRPr="00662C05">
        <w:t xml:space="preserve">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0" w:name="_Toc27002731"/>
      <w:commentRangeStart w:id="11"/>
      <w:r w:rsidR="00FD751A">
        <w:lastRenderedPageBreak/>
        <w:t>LIST OF APPENDICES</w:t>
      </w:r>
      <w:commentRangeEnd w:id="11"/>
      <w:r w:rsidR="00FD751A">
        <w:rPr>
          <w:rStyle w:val="CommentReference"/>
          <w:b w:val="0"/>
        </w:rPr>
        <w:commentReference w:id="11"/>
      </w:r>
      <w:bookmarkEnd w:id="10"/>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r w:rsidR="00662C05">
        <w:t>Basic associations between the targets.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r w:rsidR="00662C05">
        <w:t>Basic associations between the surrogates.</w:t>
      </w:r>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4"/>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2" w:name="_Toc27002732"/>
      <w:r w:rsidRPr="003474A6">
        <w:lastRenderedPageBreak/>
        <w:t>CHAPTER 1</w:t>
      </w:r>
      <w:bookmarkEnd w:id="12"/>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 xml:space="preserve">Nicole B. </w:t>
      </w:r>
      <w:proofErr w:type="spellStart"/>
      <w:r>
        <w:t>Keefner</w:t>
      </w:r>
      <w:proofErr w:type="spellEnd"/>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3" w:name="_Toc27002733"/>
      <w:commentRangeStart w:id="14"/>
      <w:commentRangeStart w:id="15"/>
      <w:commentRangeStart w:id="16"/>
      <w:r w:rsidRPr="00B42A1E">
        <w:lastRenderedPageBreak/>
        <w:t>Abstract</w:t>
      </w:r>
      <w:commentRangeEnd w:id="14"/>
      <w:r w:rsidR="004662A3">
        <w:rPr>
          <w:rStyle w:val="CommentReference"/>
          <w:b w:val="0"/>
        </w:rPr>
        <w:commentReference w:id="14"/>
      </w:r>
      <w:commentRangeEnd w:id="15"/>
      <w:commentRangeEnd w:id="16"/>
      <w:r w:rsidR="00226D8D">
        <w:rPr>
          <w:rStyle w:val="CommentReference"/>
          <w:b w:val="0"/>
        </w:rPr>
        <w:commentReference w:id="15"/>
      </w:r>
      <w:r w:rsidR="000A585A">
        <w:rPr>
          <w:rStyle w:val="CommentReference"/>
          <w:b w:val="0"/>
        </w:rPr>
        <w:commentReference w:id="16"/>
      </w:r>
      <w:bookmarkEnd w:id="13"/>
    </w:p>
    <w:p w14:paraId="1D980721" w14:textId="5B64EA1D" w:rsidR="00FE2FA4" w:rsidRDefault="00C32A8C" w:rsidP="00C32A8C">
      <w:r>
        <w:rPr>
          <w:rStyle w:val="CommentReference"/>
        </w:rPr>
        <w:annotationRef/>
      </w:r>
      <w:commentRangeStart w:id="17"/>
      <w:r>
        <w:t>Taxonomic</w:t>
      </w:r>
      <w:commentRangeEnd w:id="17"/>
      <w:r w:rsidR="000460F7">
        <w:rPr>
          <w:rStyle w:val="CommentReference"/>
        </w:rPr>
        <w:commentReference w:id="17"/>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18"/>
      <w:r w:rsidRPr="00DF3AD8">
        <w:t>:</w:t>
      </w:r>
      <w:commentRangeEnd w:id="18"/>
      <w:r w:rsidR="00256595">
        <w:rPr>
          <w:rStyle w:val="CommentReference"/>
        </w:rPr>
        <w:commentReference w:id="18"/>
      </w:r>
      <w:r w:rsidRPr="00DF3AD8">
        <w:t xml:space="preserve"> fish and corals. Due to logistical challenges of species identification, there have been efforts </w:t>
      </w:r>
      <w:commentRangeStart w:id="19"/>
      <w:r w:rsidRPr="00DF3AD8">
        <w:t>attempting</w:t>
      </w:r>
      <w:commentRangeEnd w:id="19"/>
      <w:r w:rsidR="00256595">
        <w:rPr>
          <w:rStyle w:val="CommentReference"/>
        </w:rPr>
        <w:commentReference w:id="19"/>
      </w:r>
      <w:r w:rsidRPr="00DF3AD8">
        <w:t xml:space="preserve"> to estimate species richness on reefs using landscape features as surrogates</w:t>
      </w:r>
      <w:r>
        <w:t xml:space="preserve">, simple indicators that provide an estimate of a target component of biodiversity, often referred </w:t>
      </w:r>
      <w:commentRangeStart w:id="20"/>
      <w:r>
        <w:t xml:space="preserve">to more simply </w:t>
      </w:r>
      <w:commentRangeEnd w:id="20"/>
      <w:r w:rsidR="00A85B62">
        <w:rPr>
          <w:rStyle w:val="CommentReference"/>
        </w:rPr>
        <w:commentReference w:id="20"/>
      </w:r>
      <w:r>
        <w:t>as a target</w:t>
      </w:r>
      <w:r w:rsidRPr="00DF3AD8">
        <w:t xml:space="preserve">. Many of these efforts are limited in spatial or temporal scope, focus on rugosity and coral cover as predictors, and use coral and fish </w:t>
      </w:r>
      <w:proofErr w:type="spellStart"/>
      <w:r w:rsidRPr="00DF3AD8">
        <w:t>richnesses</w:t>
      </w:r>
      <w:proofErr w:type="spellEnd"/>
      <w:r w:rsidRPr="00DF3AD8">
        <w:t xml:space="preserve"> as proxies for total species richness. Here we examine how </w:t>
      </w:r>
      <w:commentRangeStart w:id="21"/>
      <w:r w:rsidRPr="00DF3AD8">
        <w:t>top</w:t>
      </w:r>
      <w:commentRangeEnd w:id="21"/>
      <w:r w:rsidR="00226D8D">
        <w:rPr>
          <w:rStyle w:val="CommentReference"/>
        </w:rPr>
        <w:commentReference w:id="21"/>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2"/>
      <w:r w:rsidRPr="00DF3AD8">
        <w:t xml:space="preserve"> </w:t>
      </w:r>
      <w:commentRangeEnd w:id="22"/>
      <w:r w:rsidR="00B42DAD">
        <w:rPr>
          <w:rStyle w:val="CommentReference"/>
        </w:rPr>
        <w:commentReference w:id="22"/>
      </w:r>
      <w:r w:rsidRPr="00DF3AD8">
        <w:t xml:space="preserve">This study provides additional support to the idea that surrogate-target relationships should be assessed over space and time because it can provide </w:t>
      </w:r>
      <w:commentRangeStart w:id="23"/>
      <w:r w:rsidRPr="00DF3AD8">
        <w:t>insight</w:t>
      </w:r>
      <w:commentRangeEnd w:id="23"/>
      <w:r w:rsidR="00226D8D">
        <w:rPr>
          <w:rStyle w:val="CommentReference"/>
        </w:rPr>
        <w:commentReference w:id="23"/>
      </w:r>
      <w:r w:rsidRPr="00DF3AD8">
        <w:t xml:space="preserve"> into these relationships and how the ecosystem changes. We also </w:t>
      </w:r>
      <w:commentRangeStart w:id="24"/>
      <w:r w:rsidRPr="00DF3AD8">
        <w:t>show</w:t>
      </w:r>
      <w:commentRangeEnd w:id="24"/>
      <w:r w:rsidR="00226D8D">
        <w:rPr>
          <w:rStyle w:val="CommentReference"/>
        </w:rPr>
        <w:commentReference w:id="24"/>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5" w:name="_Toc27002734"/>
      <w:r>
        <w:lastRenderedPageBreak/>
        <w:t>Introduction</w:t>
      </w:r>
      <w:bookmarkEnd w:id="25"/>
      <w:r>
        <w:t xml:space="preserve"> </w:t>
      </w:r>
    </w:p>
    <w:p w14:paraId="44C1DF3E" w14:textId="64C91CC5" w:rsidR="00A679EA" w:rsidRDefault="00A679EA" w:rsidP="00CC386C">
      <w:bookmarkStart w:id="26" w:name="_gjdgxs" w:colFirst="0" w:colLast="0"/>
      <w:bookmarkEnd w:id="26"/>
      <w:commentRangeStart w:id="27"/>
      <w:r>
        <w:t>Biodiversity</w:t>
      </w:r>
      <w:commentRangeEnd w:id="27"/>
      <w:r>
        <w:rPr>
          <w:rStyle w:val="CommentReference"/>
        </w:rPr>
        <w:commentReference w:id="27"/>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8"/>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8"/>
      <w:r w:rsidR="00CD5F38">
        <w:rPr>
          <w:rStyle w:val="CommentReference"/>
        </w:rPr>
        <w:commentReference w:id="28"/>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9"/>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9"/>
      <w:r w:rsidR="00CD5F38">
        <w:rPr>
          <w:rStyle w:val="CommentReference"/>
        </w:rPr>
        <w:commentReference w:id="29"/>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30"/>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30"/>
      <w:r w:rsidR="00CD5F38">
        <w:rPr>
          <w:rStyle w:val="CommentReference"/>
        </w:rPr>
        <w:commentReference w:id="30"/>
      </w:r>
      <w:r>
        <w:t>.</w:t>
      </w:r>
    </w:p>
    <w:p w14:paraId="17B674DA" w14:textId="10517EB7" w:rsidR="00FB6DD0" w:rsidRDefault="00FB6DD0" w:rsidP="00FB6DD0">
      <w:r>
        <w:t xml:space="preserve">Monitoring species richness requires substantial </w:t>
      </w:r>
      <w:ins w:id="31" w:author="Graham Forrester" w:date="2019-12-12T11:46:00Z">
        <w:r w:rsidR="005F28E6">
          <w:t xml:space="preserve">effort and </w:t>
        </w:r>
      </w:ins>
      <w:r>
        <w:t xml:space="preserve">taxonomic expertise </w:t>
      </w:r>
      <w:commentRangeStart w:id="32"/>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32"/>
      <w:r>
        <w:rPr>
          <w:rStyle w:val="CommentReference"/>
        </w:rPr>
        <w:commentReference w:id="32"/>
      </w:r>
      <w:r>
        <w:t xml:space="preserve">. Even for taxonomic groups that can be completely inventoried in principle, monitoring strategies that could detect all species in a given habitat are often prohibitively expensive and time-consuming </w:t>
      </w:r>
      <w:commentRangeStart w:id="33"/>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33"/>
      <w:r>
        <w:rPr>
          <w:rStyle w:val="CommentReference"/>
        </w:rPr>
        <w:commentReference w:id="33"/>
      </w:r>
      <w:r>
        <w:t xml:space="preserve">. Because a complete inventory of species present in an area is unattainable in many ecosystems, particularly in high diversity systems, surrogates are often used </w:t>
      </w:r>
      <w:del w:id="34" w:author="Graham Forrester" w:date="2019-12-12T11:47:00Z">
        <w:r w:rsidDel="00637118">
          <w:delText>their place</w:delText>
        </w:r>
      </w:del>
      <w:ins w:id="35" w:author="Graham Forrester" w:date="2019-12-12T11:47:00Z">
        <w:r w:rsidR="00637118">
          <w:t>instead</w:t>
        </w:r>
      </w:ins>
      <w:r>
        <w:t xml:space="preserve">. Surrogates are simple indicators that provide an estimate of a target component of biodiversity, often referred to more simply as a target </w:t>
      </w:r>
      <w:commentRangeStart w:id="36"/>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36"/>
      <w:r>
        <w:rPr>
          <w:rStyle w:val="CommentReference"/>
        </w:rPr>
        <w:commentReference w:id="36"/>
      </w:r>
      <w:r>
        <w:t>.</w:t>
      </w:r>
    </w:p>
    <w:p w14:paraId="16F464A2" w14:textId="6A1C6E3B"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proofErr w:type="spellStart"/>
      <w:r>
        <w:t>taxon</w:t>
      </w:r>
      <w:proofErr w:type="spellEnd"/>
      <w:r>
        <w:t xml:space="preserve"> </w:t>
      </w:r>
      <w:r w:rsidR="001C0F3A">
        <w:t xml:space="preserve">at a higher level </w:t>
      </w:r>
      <w:r>
        <w:t xml:space="preserve">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FE2D2F">
        <w:t xml:space="preserve">.  </w:t>
      </w:r>
    </w:p>
    <w:p w14:paraId="1BBB1F82" w14:textId="156C6099"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7"/>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7"/>
      <w:r>
        <w:t>.</w:t>
      </w:r>
      <w:r>
        <w:rPr>
          <w:rStyle w:val="CommentReference"/>
        </w:rPr>
        <w:commentReference w:id="37"/>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E53F7F">
        <w:t xml:space="preserve">predict patterns of </w:t>
      </w:r>
      <w:r w:rsidR="003157A0">
        <w:t xml:space="preserve"> species richness across sites</w:t>
      </w:r>
      <w:r w:rsidR="00A0565F">
        <w:t xml:space="preserve"> </w:t>
      </w:r>
      <w:commentRangeStart w:id="38"/>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8"/>
      <w:r w:rsidR="00A0565F">
        <w:rPr>
          <w:rStyle w:val="CommentReference"/>
        </w:rPr>
        <w:commentReference w:id="38"/>
      </w:r>
      <w:r w:rsidR="00A0565F">
        <w:t xml:space="preserve">. The </w:t>
      </w:r>
      <w:del w:id="39" w:author="Graham Forrester" w:date="2019-12-12T11:48:00Z">
        <w:r w:rsidR="00A0565F" w:rsidDel="00637118">
          <w:delText xml:space="preserve">prevalence </w:delText>
        </w:r>
      </w:del>
      <w:ins w:id="40" w:author="Graham Forrester" w:date="2019-12-12T11:48:00Z">
        <w:r w:rsidR="00637118">
          <w:t xml:space="preserve">frequency </w:t>
        </w:r>
      </w:ins>
      <w:r w:rsidR="00A0565F">
        <w:t xml:space="preserve">of studies </w:t>
      </w:r>
      <w:r w:rsidR="003157A0">
        <w:t>analyzing the spatial predi</w:t>
      </w:r>
      <w:r w:rsidR="00F10053">
        <w:t>c</w:t>
      </w:r>
      <w:r w:rsidR="003157A0">
        <w:t>tability of surrogates</w:t>
      </w:r>
      <w:r w:rsidR="00A0565F">
        <w:t xml:space="preserve"> may </w:t>
      </w:r>
      <w:del w:id="41" w:author="Graham Forrester" w:date="2019-12-12T11:48:00Z">
        <w:r w:rsidR="00A0565F" w:rsidDel="00637118">
          <w:delText>be due to</w:delText>
        </w:r>
      </w:del>
      <w:ins w:id="42" w:author="Graham Forrester" w:date="2019-12-12T11:48:00Z">
        <w:r w:rsidR="00637118">
          <w:t>reflect</w:t>
        </w:r>
      </w:ins>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43"/>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43"/>
      <w:r w:rsidR="00A0565F">
        <w:rPr>
          <w:rStyle w:val="CommentReference"/>
        </w:rPr>
        <w:commentReference w:id="43"/>
      </w:r>
      <w:r w:rsidR="00A0565F">
        <w:t xml:space="preserve">. </w:t>
      </w:r>
      <w:del w:id="44" w:author="Graham Forrester" w:date="2019-12-12T11:48:00Z">
        <w:r w:rsidR="00A0565F" w:rsidDel="00637118">
          <w:delText>However, f</w:delText>
        </w:r>
      </w:del>
      <w:ins w:id="45" w:author="Graham Forrester" w:date="2019-12-12T11:48:00Z">
        <w:r w:rsidR="00637118">
          <w:t>F</w:t>
        </w:r>
      </w:ins>
      <w:r w:rsidR="00A0565F">
        <w:t>ew studies</w:t>
      </w:r>
      <w:ins w:id="46" w:author="Graham Forrester" w:date="2019-12-12T11:48:00Z">
        <w:r w:rsidR="00637118">
          <w:t>, however,</w:t>
        </w:r>
      </w:ins>
      <w:r w:rsidR="00A0565F">
        <w:t xml:space="preserve"> have explicitly investigated surrogate effectiveness </w:t>
      </w:r>
      <w:r w:rsidR="003157A0">
        <w:t>over time</w:t>
      </w:r>
      <w:r w:rsidR="00A0565F">
        <w:t xml:space="preserve">, and those that have are typically quite short </w:t>
      </w:r>
      <w:commentRangeStart w:id="47"/>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47"/>
      <w:r w:rsidR="00A0565F">
        <w:rPr>
          <w:rStyle w:val="CommentReference"/>
        </w:rPr>
        <w:commentReference w:id="47"/>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48"/>
      <w:commentRangeStart w:id="49"/>
      <w:r w:rsidR="00A0565F">
        <w:t>changes</w:t>
      </w:r>
      <w:commentRangeEnd w:id="48"/>
      <w:r w:rsidR="00A0565F">
        <w:rPr>
          <w:rStyle w:val="CommentReference"/>
        </w:rPr>
        <w:commentReference w:id="48"/>
      </w:r>
      <w:commentRangeEnd w:id="49"/>
      <w:r w:rsidR="003F2A12">
        <w:rPr>
          <w:rStyle w:val="CommentReference"/>
        </w:rPr>
        <w:commentReference w:id="49"/>
      </w:r>
      <w:r w:rsidR="00A0565F">
        <w:t xml:space="preserve"> that influence the target must have a qualitatively similar influence on the surrogate </w:t>
      </w:r>
      <w:commentRangeStart w:id="50"/>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50"/>
      <w:r w:rsidR="00A0565F">
        <w:rPr>
          <w:rStyle w:val="CommentReference"/>
        </w:rPr>
        <w:commentReference w:id="50"/>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w:t>
      </w:r>
      <w:proofErr w:type="gramStart"/>
      <w:r w:rsidR="00032E80">
        <w:t>particular emphasis</w:t>
      </w:r>
      <w:proofErr w:type="gramEnd"/>
      <w:r w:rsidR="00032E80">
        <w:t xml:space="preserve">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51" w:name="_q2hepsd6fli" w:colFirst="0" w:colLast="0"/>
      <w:bookmarkEnd w:id="51"/>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52"/>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52"/>
      <w:r w:rsidR="00CD5F38">
        <w:rPr>
          <w:rStyle w:val="CommentReference"/>
        </w:rPr>
        <w:commentReference w:id="52"/>
      </w:r>
      <w:r w:rsidR="00A679EA">
        <w:t xml:space="preserve">. </w:t>
      </w:r>
    </w:p>
    <w:p w14:paraId="26DC28A9" w14:textId="48EC3C41"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53"/>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53"/>
      <w:r w:rsidR="00460D4B">
        <w:rPr>
          <w:rStyle w:val="CommentReference"/>
        </w:rPr>
        <w:commentReference w:id="53"/>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54"/>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54"/>
      <w:r w:rsidR="00460D4B">
        <w:rPr>
          <w:rStyle w:val="CommentReference"/>
        </w:rPr>
        <w:commentReference w:id="54"/>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55"/>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55"/>
      <w:r w:rsidR="00697406">
        <w:rPr>
          <w:rStyle w:val="CommentReference"/>
        </w:rPr>
        <w:commentReference w:id="55"/>
      </w:r>
      <w:r w:rsidR="00A679EA">
        <w:t>.</w:t>
      </w:r>
      <w:r w:rsidR="004D4A2E">
        <w:t xml:space="preserve"> </w:t>
      </w:r>
      <w:r w:rsidR="000F4993">
        <w:t>However, r</w:t>
      </w:r>
      <w:r w:rsidR="005475B1">
        <w:t xml:space="preserve">ecent studies, particularly those using </w:t>
      </w:r>
      <w:r w:rsidR="002B5899" w:rsidRPr="002B5899">
        <w:t>environmental DNA (eDNA</w:t>
      </w:r>
      <w:r w:rsidR="002B5899">
        <w:t>)</w:t>
      </w:r>
      <w:r w:rsidR="00126F94">
        <w:t xml:space="preserve"> </w:t>
      </w:r>
      <w:r w:rsidR="00126F94">
        <w:fldChar w:fldCharType="begin" w:fldLock="1"/>
      </w:r>
      <w:r w:rsidR="00126F94">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communities","type":"article-journal","volume":"26"},"uris":["http://www.mendeley.com/documents/?uuid=6427389a-58e4-4b36-8fe7-c14b2a44e5eb"]}],"mendeley":{"formattedCitation":"(Deiner et al., 2017)","plainTextFormattedCitation":"(Deiner et al., 2017)","previouslyFormattedCitation":"(Deiner et al., 2017)"},"properties":{"noteIndex":0},"schema":"https://github.com/citation-style-language/schema/raw/master/csl-citation.json"}</w:instrText>
      </w:r>
      <w:r w:rsidR="00126F94">
        <w:fldChar w:fldCharType="separate"/>
      </w:r>
      <w:r w:rsidR="00126F94" w:rsidRPr="00126F94">
        <w:rPr>
          <w:noProof/>
        </w:rPr>
        <w:t>(Deiner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del w:id="56" w:author="Graham Forrester" w:date="2019-12-12T11:50:00Z">
        <w:r w:rsidR="000F4993" w:rsidDel="00637118">
          <w:delText xml:space="preserve">can </w:delText>
        </w:r>
        <w:r w:rsidR="000F4993" w:rsidRPr="000F4993" w:rsidDel="00637118">
          <w:delText>contribute considerabl</w:delText>
        </w:r>
        <w:r w:rsidR="000E5EE4" w:rsidDel="00637118">
          <w:delText xml:space="preserve">y </w:delText>
        </w:r>
        <w:r w:rsidR="000F4993" w:rsidRPr="000F4993" w:rsidDel="00637118">
          <w:delText>to</w:delText>
        </w:r>
      </w:del>
      <w:ins w:id="57" w:author="Graham Forrester" w:date="2019-12-12T11:50:00Z">
        <w:r w:rsidR="00637118">
          <w:t>comprise a large fraction of</w:t>
        </w:r>
      </w:ins>
      <w:r w:rsidR="000F4993" w:rsidRPr="000F4993">
        <w:t xml:space="preserve"> </w:t>
      </w:r>
      <w:r w:rsidR="000F4993">
        <w:t>overall species-richness</w:t>
      </w:r>
      <w:r w:rsidR="00126F94">
        <w:t xml:space="preserve"> </w:t>
      </w:r>
      <w:commentRangeStart w:id="58"/>
      <w:commentRangeStart w:id="59"/>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commentRangeEnd w:id="58"/>
      <w:r w:rsidR="00126F94">
        <w:rPr>
          <w:rStyle w:val="CommentReference"/>
        </w:rPr>
        <w:commentReference w:id="58"/>
      </w:r>
      <w:commentRangeEnd w:id="59"/>
      <w:r w:rsidR="006C4A94">
        <w:rPr>
          <w:rStyle w:val="CommentReference"/>
        </w:rPr>
        <w:commentReference w:id="59"/>
      </w:r>
      <w:r w:rsidR="000F4993">
        <w:t>.</w:t>
      </w:r>
    </w:p>
    <w:p w14:paraId="16B0C601" w14:textId="012CCCE0" w:rsidR="0091385A" w:rsidRDefault="00BF4B5F" w:rsidP="004D4A2E">
      <w:commentRangeStart w:id="60"/>
      <w:r>
        <w:t>Because c</w:t>
      </w:r>
      <w:r w:rsidR="004D4A2E">
        <w:t>orals</w:t>
      </w:r>
      <w:commentRangeEnd w:id="60"/>
      <w:r w:rsidR="004D4A2E">
        <w:rPr>
          <w:rStyle w:val="CommentReference"/>
        </w:rPr>
        <w:commentReference w:id="60"/>
      </w:r>
      <w:r w:rsidR="004D4A2E">
        <w:t xml:space="preserve"> and </w:t>
      </w:r>
      <w:commentRangeStart w:id="61"/>
      <w:commentRangeStart w:id="62"/>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63"/>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63"/>
      <w:r w:rsidR="004D4A2E">
        <w:rPr>
          <w:rStyle w:val="CommentReference"/>
        </w:rPr>
        <w:commentReference w:id="63"/>
      </w:r>
      <w:r w:rsidR="004D4A2E">
        <w:t>. 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61"/>
      <w:r w:rsidR="004D4A2E">
        <w:rPr>
          <w:rStyle w:val="CommentReference"/>
        </w:rPr>
        <w:commentReference w:id="61"/>
      </w:r>
      <w:commentRangeEnd w:id="62"/>
      <w:r w:rsidR="006C4A94">
        <w:rPr>
          <w:rStyle w:val="CommentReference"/>
        </w:rPr>
        <w:commentReference w:id="62"/>
      </w:r>
      <w:r w:rsidR="004D4A2E">
        <w:t xml:space="preserve">We selected sponges because they </w:t>
      </w:r>
      <w:r w:rsidR="007F2B9D">
        <w:t>represent a common benthic group that is</w:t>
      </w:r>
      <w:r w:rsidR="0091385A">
        <w:t xml:space="preserve"> of functional importance </w:t>
      </w:r>
      <w:commentRangeStart w:id="64"/>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64"/>
      <w:r w:rsidR="004D4A2E">
        <w:rPr>
          <w:rStyle w:val="CommentReference"/>
        </w:rPr>
        <w:commentReference w:id="64"/>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65"/>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65"/>
      <w:r w:rsidR="004D4A2E">
        <w:rPr>
          <w:rStyle w:val="CommentReference"/>
        </w:rPr>
        <w:commentReference w:id="65"/>
      </w:r>
      <w:r w:rsidR="004D4A2E">
        <w:t xml:space="preserve">. </w:t>
      </w:r>
    </w:p>
    <w:p w14:paraId="29D5AE2E" w14:textId="5CACBF37"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proofErr w:type="spellStart"/>
      <w:r w:rsidR="006A0D2E">
        <w:t>Scleractinian</w:t>
      </w:r>
      <w:proofErr w:type="spellEnd"/>
      <w:r w:rsidR="006A0D2E" w:rsidRPr="006A0D2E">
        <w:t xml:space="preserve"> coral</w:t>
      </w:r>
      <w:r w:rsidR="006A0D2E">
        <w:t xml:space="preserve">) is the simplest potential higher-taxa surrogate for coral species richness and is arguably the most widely-monitored variable in this ecosystem </w:t>
      </w:r>
      <w:commentRangeStart w:id="66"/>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66"/>
      <w:r w:rsidR="006A0D2E">
        <w:rPr>
          <w:rStyle w:val="CommentReference"/>
        </w:rPr>
        <w:commentReference w:id="66"/>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ins w:id="67" w:author="Graham Forrester" w:date="2019-12-12T07:31:00Z">
        <w:r w:rsidR="0091216C">
          <w:t xml:space="preserve">resource-related </w:t>
        </w:r>
      </w:ins>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68"/>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68"/>
      <w:r w:rsidR="00836B4A">
        <w:rPr>
          <w:rStyle w:val="CommentReference"/>
        </w:rPr>
        <w:commentReference w:id="68"/>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ins w:id="69" w:author="Graham Forrester" w:date="2019-12-12T11:51:00Z">
        <w:r w:rsidR="00637118">
          <w:t xml:space="preserve">reef </w:t>
        </w:r>
      </w:ins>
      <w:r w:rsidR="00833173">
        <w:t xml:space="preserve">structure, </w:t>
      </w:r>
      <w:r w:rsidR="00836B4A">
        <w:t>many fish</w:t>
      </w:r>
      <w:del w:id="70" w:author="Graham Forrester" w:date="2019-12-12T11:52:00Z">
        <w:r w:rsidR="00836B4A" w:rsidDel="00637118">
          <w:delText xml:space="preserve"> species</w:delText>
        </w:r>
      </w:del>
      <w:ins w:id="71" w:author="Graham Forrester" w:date="2019-12-12T11:52:00Z">
        <w:r w:rsidR="00637118">
          <w:t>es</w:t>
        </w:r>
      </w:ins>
      <w:r w:rsidR="00836B4A">
        <w:t xml:space="preserve"> utilize structur</w:t>
      </w:r>
      <w:r w:rsidR="00833173">
        <w:t xml:space="preserve">al </w:t>
      </w:r>
      <w:del w:id="72" w:author="Graham Forrester" w:date="2019-12-12T11:52:00Z">
        <w:r w:rsidR="00833173" w:rsidDel="00637118">
          <w:delText xml:space="preserve">reef </w:delText>
        </w:r>
      </w:del>
      <w:r w:rsidR="00833173">
        <w:t>features</w:t>
      </w:r>
      <w:r w:rsidR="00836B4A">
        <w:t xml:space="preserve"> even when the coral is dead </w:t>
      </w:r>
      <w:commentRangeStart w:id="73"/>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73"/>
      <w:r w:rsidR="00836B4A">
        <w:rPr>
          <w:rStyle w:val="CommentReference"/>
        </w:rPr>
        <w:commentReference w:id="73"/>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50CC8425" w:rsidR="00BF406D" w:rsidRDefault="00A56F8A" w:rsidP="003B5B34">
      <w:r w:rsidRPr="00804C84">
        <w:t xml:space="preserve">Our goal </w:t>
      </w:r>
      <w:r>
        <w:t>wa</w:t>
      </w:r>
      <w:r w:rsidRPr="00804C84">
        <w:t xml:space="preserve">s to </w:t>
      </w:r>
      <w:commentRangeStart w:id="74"/>
      <w:r w:rsidRPr="00804C84">
        <w:t>understand</w:t>
      </w:r>
      <w:commentRangeEnd w:id="74"/>
      <w:r w:rsidR="00032670">
        <w:rPr>
          <w:rStyle w:val="CommentReference"/>
        </w:rPr>
        <w:commentReference w:id="74"/>
      </w:r>
      <w:r w:rsidRPr="00804C84">
        <w:t xml:space="preserve">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w:t>
      </w:r>
      <w:proofErr w:type="spellStart"/>
      <w:r w:rsidR="000E5EE4">
        <w:t>Guana</w:t>
      </w:r>
      <w:proofErr w:type="spellEnd"/>
      <w:r w:rsidR="000E5EE4">
        <w:t xml:space="preserve">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w:t>
      </w:r>
      <w:del w:id="75" w:author="Graham Forrester" w:date="2019-12-12T11:52:00Z">
        <w:r w:rsidR="000E5EE4" w:rsidDel="00F50ECC">
          <w:delText xml:space="preserve">our </w:delText>
        </w:r>
      </w:del>
      <w:r w:rsidR="000E5EE4">
        <w:t xml:space="preserve">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ins w:id="76" w:author="Graham Forrester" w:date="2019-12-12T11:53:00Z">
        <w:r w:rsidR="00F50ECC">
          <w:t xml:space="preserve">are stable </w:t>
        </w:r>
      </w:ins>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77" w:name="_Toc27002735"/>
      <w:commentRangeStart w:id="78"/>
      <w:r>
        <w:lastRenderedPageBreak/>
        <w:t>Material and Methods</w:t>
      </w:r>
      <w:commentRangeEnd w:id="78"/>
      <w:r w:rsidR="004550CC">
        <w:rPr>
          <w:rStyle w:val="CommentReference"/>
          <w:b w:val="0"/>
        </w:rPr>
        <w:commentReference w:id="78"/>
      </w:r>
      <w:bookmarkEnd w:id="77"/>
    </w:p>
    <w:p w14:paraId="772F3A4B" w14:textId="77777777" w:rsidR="00A679EA" w:rsidRPr="00E74719" w:rsidRDefault="00A679EA" w:rsidP="00E74719">
      <w:pPr>
        <w:pStyle w:val="Heading3"/>
      </w:pPr>
      <w:r w:rsidRPr="00E74719">
        <w:t>Field study design</w:t>
      </w:r>
    </w:p>
    <w:p w14:paraId="69DC4F5F" w14:textId="614E41FA" w:rsidR="00A679EA" w:rsidRDefault="004E18DC" w:rsidP="00CC386C">
      <w:r>
        <w:t>We</w:t>
      </w:r>
      <w:r w:rsidR="00A679EA">
        <w:t xml:space="preserve"> used data collected as part of an ongoing monitoring program at eight sites around </w:t>
      </w:r>
      <w:proofErr w:type="spellStart"/>
      <w:r w:rsidR="00A679EA">
        <w:t>Guana</w:t>
      </w:r>
      <w:proofErr w:type="spellEnd"/>
      <w:r w:rsidR="00A679EA">
        <w:t xml:space="preserve">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proofErr w:type="spellStart"/>
      <w:r w:rsidR="00906B80">
        <w:t>spati</w:t>
      </w:r>
      <w:r w:rsidR="00A21177">
        <w:t>o</w:t>
      </w:r>
      <w:proofErr w:type="spellEnd"/>
      <w:r w:rsidR="00906B80">
        <w:t>-temporal shifts in</w:t>
      </w:r>
      <w:r w:rsidR="00246B4C">
        <w:t xml:space="preserve"> species richness primarily reflect changes in </w:t>
      </w:r>
      <w:r w:rsidR="00246B4C">
        <w:sym w:font="Symbol" w:char="F061"/>
      </w:r>
      <w:r w:rsidR="00246B4C">
        <w:t xml:space="preserve"> (local) diversity, rather than differences between habitats (</w:t>
      </w:r>
      <w:r w:rsidR="00246B4C">
        <w:sym w:font="Symbol" w:char="F062"/>
      </w:r>
      <w:r w:rsidR="00246B4C">
        <w:t xml:space="preserve">-diversity) </w:t>
      </w:r>
      <w:r w:rsidR="00126F94">
        <w:fldChar w:fldCharType="begin" w:fldLock="1"/>
      </w:r>
      <w:r w:rsidR="00126F94">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California","type":"article-journal","volume":"30"},"uris":["http://www.mendeley.com/documents/?uuid=c2354c09-e7b0-478e-baaf-29c55751bd0e"]}],"mendeley":{"formattedCitation":"(Whittaker, 1960)","plainTextFormattedCitation":"(Whittaker, 1960)","previouslyFormattedCitation":"(Whittaker, 1960)"},"properties":{"noteIndex":0},"schema":"https://github.com/citation-style-language/schema/raw/master/csl-citation.json"}</w:instrText>
      </w:r>
      <w:r w:rsidR="00126F94">
        <w:fldChar w:fldCharType="separate"/>
      </w:r>
      <w:r w:rsidR="00126F94" w:rsidRPr="00126F94">
        <w:rPr>
          <w:noProof/>
        </w:rPr>
        <w:t>(Whittaker, 1960)</w:t>
      </w:r>
      <w:r w:rsidR="00126F94">
        <w:fldChar w:fldCharType="end"/>
      </w:r>
      <w:r w:rsidR="00246B4C">
        <w:t xml:space="preserve">. </w:t>
      </w:r>
      <w:r w:rsidR="00A679EA">
        <w:t xml:space="preserve">Corals, fishes, and </w:t>
      </w:r>
      <w:ins w:id="79" w:author="Graham Forrester" w:date="2019-12-12T07:32:00Z">
        <w:r w:rsidR="00EA353C">
          <w:t xml:space="preserve">reef </w:t>
        </w:r>
      </w:ins>
      <w:r w:rsidR="00A679EA">
        <w:t>rugosity</w:t>
      </w:r>
      <w:r w:rsidR="00115801">
        <w:t xml:space="preserve"> </w:t>
      </w:r>
      <w:r w:rsidR="00A679EA">
        <w:t>were sampled annually between June and August from 1992-2018</w:t>
      </w:r>
      <w:r w:rsidR="00906B80">
        <w:t>. Logistical constraints meant that s</w:t>
      </w:r>
      <w:r w:rsidR="00A679EA">
        <w:t xml:space="preserve">ponges were not sampled in all years (no counts in 1992, 1996-1999, 2004, 1993 at Crab Cove, 2014 at Pelican </w:t>
      </w:r>
      <w:proofErr w:type="spellStart"/>
      <w:r w:rsidR="00A679EA">
        <w:t>Ghut</w:t>
      </w:r>
      <w:proofErr w:type="spellEnd"/>
      <w:r w:rsidR="00A679EA">
        <w:t xml:space="preserve">, and 2017 at Bigelow Beach and Pelican </w:t>
      </w:r>
      <w:proofErr w:type="spellStart"/>
      <w:r w:rsidR="00A679EA">
        <w:t>Ghut</w:t>
      </w:r>
      <w:proofErr w:type="spellEnd"/>
      <w:r w:rsidR="00A679EA">
        <w:t>). All surveys were performed using 30-m transects, placed at haphazardly selected locations within each site. The number of transects sampled per site varied among years (n = 3-22)</w:t>
      </w:r>
      <w:r w:rsidR="00FA28C6">
        <w:t xml:space="preserve">. However, because species-richness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80" w:name="_fwntfdganz29" w:colFirst="0" w:colLast="0"/>
      <w:bookmarkEnd w:id="80"/>
      <w:r>
        <w:t>Survey methods</w:t>
      </w:r>
    </w:p>
    <w:p w14:paraId="779DF9D5" w14:textId="5EDA8A0F" w:rsidR="000D069B" w:rsidRDefault="00A679EA" w:rsidP="000D069B">
      <w:pPr>
        <w:rPr>
          <w:ins w:id="81" w:author="Graham Forrester" w:date="2019-12-12T09:35:00Z"/>
        </w:rPr>
      </w:pPr>
      <w:r>
        <w:t>Corals</w:t>
      </w:r>
      <w:ins w:id="82" w:author="Graham Forrester" w:date="2019-12-12T09:27:00Z">
        <w:r w:rsidR="007C20DF">
          <w:t xml:space="preserve"> (Scleractinia)</w:t>
        </w:r>
      </w:ins>
      <w:r>
        <w:t>, sponges</w:t>
      </w:r>
      <w:ins w:id="83" w:author="Graham Forrester" w:date="2019-12-12T09:27:00Z">
        <w:r w:rsidR="007C20DF">
          <w:t xml:space="preserve"> (Porifera)</w:t>
        </w:r>
      </w:ins>
      <w:r>
        <w:t>, fishes</w:t>
      </w:r>
      <w:ins w:id="84" w:author="Graham Forrester" w:date="2019-12-12T09:31:00Z">
        <w:r w:rsidR="004E096C">
          <w:t xml:space="preserve"> (</w:t>
        </w:r>
        <w:r w:rsidR="004E096C" w:rsidRPr="004E096C">
          <w:t>Actinopterygii</w:t>
        </w:r>
        <w:r w:rsidR="004E096C">
          <w:t>)</w:t>
        </w:r>
      </w:ins>
      <w:r>
        <w:t xml:space="preserve">, and rugosity were sampled using well-established visual survey methods. </w:t>
      </w:r>
      <w:ins w:id="85" w:author="Graham Forrester" w:date="2019-12-12T09:36:00Z">
        <w:r w:rsidR="000D069B">
          <w:t xml:space="preserve">Because identifying taxa </w:t>
        </w:r>
        <w:r w:rsidR="000D069B">
          <w:lastRenderedPageBreak/>
          <w:t xml:space="preserve">to species is not always possible or practical in field surveys, corals, sponges </w:t>
        </w:r>
      </w:ins>
      <w:ins w:id="86" w:author="Graham Forrester" w:date="2019-12-12T09:38:00Z">
        <w:r w:rsidR="000D069B">
          <w:t xml:space="preserve">and fish </w:t>
        </w:r>
      </w:ins>
      <w:ins w:id="87" w:author="Graham Forrester" w:date="2019-12-12T09:36:00Z">
        <w:r w:rsidR="000D069B">
          <w:t>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xml:space="preserve">, or RTU’s, for the following reasons: (1) taxonomists </w:t>
        </w:r>
      </w:ins>
      <w:ins w:id="88" w:author="Graham Forrester" w:date="2019-12-12T09:37:00Z">
        <w:r w:rsidR="000D069B">
          <w:t>either split or grouped taxa during the 27 years of the study</w:t>
        </w:r>
      </w:ins>
      <w:ins w:id="89" w:author="Graham Forrester" w:date="2019-12-12T09:36:00Z">
        <w:r w:rsidR="000D069B">
          <w:t xml:space="preserve">, </w:t>
        </w:r>
      </w:ins>
      <w:ins w:id="90" w:author="Graham Forrester" w:date="2019-12-12T09:38:00Z">
        <w:r w:rsidR="000D069B">
          <w:t>or</w:t>
        </w:r>
      </w:ins>
      <w:ins w:id="91" w:author="Graham Forrester" w:date="2019-12-12T09:36:00Z">
        <w:r w:rsidR="000D069B">
          <w:t xml:space="preserve"> (</w:t>
        </w:r>
      </w:ins>
      <w:ins w:id="92" w:author="Graham Forrester" w:date="2019-12-12T09:38:00Z">
        <w:r w:rsidR="000D069B">
          <w:t>2</w:t>
        </w:r>
      </w:ins>
      <w:ins w:id="93" w:author="Graham Forrester" w:date="2019-12-12T09:36:00Z">
        <w:r w:rsidR="000D069B">
          <w:t>) several species are visually indistinguishable in the field. In all cases, the lowest resolution RTU was used, and for simplicity RTU’s are referred to as “species” hereafter.</w:t>
        </w:r>
      </w:ins>
      <w:ins w:id="94" w:author="Graham Forrester" w:date="2019-12-12T09:39:00Z">
        <w:r w:rsidR="000D069B">
          <w:t xml:space="preserve"> </w:t>
        </w:r>
      </w:ins>
      <w:moveToRangeStart w:id="95" w:author="Graham Forrester" w:date="2019-12-12T09:39:00Z" w:name="move27035968"/>
      <w:moveTo w:id="96" w:author="Graham Forrester" w:date="2019-12-12T09:39:00Z">
        <w:r w:rsidR="000D069B">
          <w:t>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moveTo>
      <w:moveToRangeEnd w:id="95"/>
    </w:p>
    <w:p w14:paraId="3E96246D" w14:textId="04D2AB7E" w:rsidR="00A679EA" w:rsidRDefault="00F31CF6" w:rsidP="00F31CF6">
      <w:moveFromRangeStart w:id="97" w:author="Graham Forrester" w:date="2019-12-12T09:39:00Z" w:name="move27035968"/>
      <w:moveFrom w:id="98" w:author="Graham Forrester" w:date="2019-12-12T09:39:00Z">
        <w:r w:rsidDel="000D069B">
          <w:t>Surveys</w:t>
        </w:r>
        <w:r w:rsidRPr="00F31CF6" w:rsidDel="000D069B">
          <w:t xml:space="preserve"> </w:t>
        </w:r>
        <w:r w:rsidR="00A21177" w:rsidDel="000D069B">
          <w:t xml:space="preserve">were </w:t>
        </w:r>
        <w:r w:rsidRPr="00F31CF6" w:rsidDel="000D069B">
          <w:t>conducted with the approval of the BVI Department of Conservation and Fisheries, and fish counts were approved by the URI Institutional Animal Care and Use Committee</w:t>
        </w:r>
        <w:r w:rsidDel="000D069B">
          <w:t xml:space="preserve"> </w:t>
        </w:r>
        <w:r w:rsidRPr="00F31CF6" w:rsidDel="000D069B">
          <w:t>(protocol AN13-04-016).</w:t>
        </w:r>
      </w:moveFrom>
      <w:moveFromRangeEnd w:id="97"/>
      <w:r>
        <w:t xml:space="preserve"> </w:t>
      </w:r>
      <w:r w:rsidR="00A679EA">
        <w:t xml:space="preserve">Fishes were counted within a belt transect 30 m long x 1.5 m wide, and a T-shaped bar was used to determine the transect width as the diver swam along </w:t>
      </w:r>
      <w:del w:id="99" w:author="Graham Forrester" w:date="2019-12-12T09:39:00Z">
        <w:r w:rsidR="00A679EA" w:rsidDel="00FD2107">
          <w:delText xml:space="preserve">the </w:delText>
        </w:r>
      </w:del>
      <w:ins w:id="100" w:author="Graham Forrester" w:date="2019-12-12T09:39:00Z">
        <w:r w:rsidR="00FD2107">
          <w:t xml:space="preserve">a 30-m </w:t>
        </w:r>
      </w:ins>
      <w:r w:rsidR="00A679EA">
        <w:t xml:space="preserve">transect </w:t>
      </w:r>
      <w:del w:id="101" w:author="Graham Forrester" w:date="2019-12-12T09:24:00Z">
        <w:r w:rsidR="00A679EA" w:rsidDel="007C20DF">
          <w:delText>line</w:delText>
        </w:r>
      </w:del>
      <w:ins w:id="102" w:author="Graham Forrester" w:date="2019-12-12T09:24:00Z">
        <w:r w:rsidR="007C20DF">
          <w:t>tape</w:t>
        </w:r>
      </w:ins>
      <w:r w:rsidR="00A679EA">
        <w:t xml:space="preserve">. </w:t>
      </w:r>
      <w:ins w:id="103" w:author="Graham Forrester" w:date="2019-12-12T07:37:00Z">
        <w:r w:rsidR="008D5E72">
          <w:t>Like all visual surveys, the underwater f</w:t>
        </w:r>
      </w:ins>
      <w:del w:id="104" w:author="Graham Forrester" w:date="2019-12-12T07:37:00Z">
        <w:r w:rsidR="00A679EA" w:rsidDel="008D5E72">
          <w:delText>F</w:delText>
        </w:r>
      </w:del>
      <w:r w:rsidR="00A679EA">
        <w:t xml:space="preserve">ish counts were </w:t>
      </w:r>
      <w:del w:id="105" w:author="Graham Forrester" w:date="2019-12-12T09:22:00Z">
        <w:r w:rsidR="00A679EA" w:rsidDel="007C20DF">
          <w:delText xml:space="preserve">restricted </w:delText>
        </w:r>
      </w:del>
      <w:ins w:id="106" w:author="Graham Forrester" w:date="2019-12-12T09:22:00Z">
        <w:r w:rsidR="007C20DF">
          <w:t>limite</w:t>
        </w:r>
      </w:ins>
      <w:ins w:id="107" w:author="Graham Forrester" w:date="2019-12-12T09:23:00Z">
        <w:r w:rsidR="007C20DF">
          <w:t>d</w:t>
        </w:r>
      </w:ins>
      <w:ins w:id="108" w:author="Graham Forrester" w:date="2019-12-12T09:22:00Z">
        <w:r w:rsidR="007C20DF">
          <w:t xml:space="preserve"> </w:t>
        </w:r>
      </w:ins>
      <w:r w:rsidR="00A679EA">
        <w:t xml:space="preserve">to species that are amenable to </w:t>
      </w:r>
      <w:del w:id="109" w:author="Graham Forrester" w:date="2019-12-12T07:37:00Z">
        <w:r w:rsidR="00A679EA" w:rsidDel="008D5E72">
          <w:delText>visual survey</w:delText>
        </w:r>
      </w:del>
      <w:ins w:id="110" w:author="Graham Forrester" w:date="2019-12-12T07:37:00Z">
        <w:r w:rsidR="008D5E72">
          <w:t xml:space="preserve">detection </w:t>
        </w:r>
      </w:ins>
      <w:ins w:id="111" w:author="Graham Forrester" w:date="2019-12-12T07:38:00Z">
        <w:r w:rsidR="008D5E72">
          <w:t>using this method</w:t>
        </w:r>
      </w:ins>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112"/>
      <w:commentRangeStart w:id="113"/>
      <w:r w:rsidR="00A679EA">
        <w:t>Nocturnal</w:t>
      </w:r>
      <w:commentRangeEnd w:id="112"/>
      <w:r w:rsidR="00B648A4">
        <w:rPr>
          <w:rStyle w:val="CommentReference"/>
        </w:rPr>
        <w:commentReference w:id="112"/>
      </w:r>
      <w:commentRangeEnd w:id="113"/>
      <w:r w:rsidR="008D5E72">
        <w:rPr>
          <w:rStyle w:val="CommentReference"/>
        </w:rPr>
        <w:commentReference w:id="113"/>
      </w:r>
      <w:r w:rsidR="00A679EA">
        <w:t xml:space="preserve"> species, highly mobile groups such as mackerels (Scombridae) and jacks (</w:t>
      </w:r>
      <w:proofErr w:type="spellStart"/>
      <w:r w:rsidR="00A679EA">
        <w:t>Carangidae</w:t>
      </w:r>
      <w:proofErr w:type="spellEnd"/>
      <w:r w:rsidR="00A679EA">
        <w:t>) that are transient visitors to the sites, and small cryptic groups like gobies (</w:t>
      </w:r>
      <w:proofErr w:type="spellStart"/>
      <w:r w:rsidR="00A679EA">
        <w:t>Gobiidae</w:t>
      </w:r>
      <w:proofErr w:type="spellEnd"/>
      <w:r w:rsidR="00A679EA">
        <w:t>) and blennies (</w:t>
      </w:r>
      <w:proofErr w:type="spellStart"/>
      <w:r w:rsidR="00A679EA">
        <w:t>Blennioidei</w:t>
      </w:r>
      <w:proofErr w:type="spellEnd"/>
      <w:r w:rsidR="00A679EA">
        <w:t>)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158BF971" w:rsidR="00A679EA" w:rsidRDefault="00A679EA" w:rsidP="00017553">
      <w:r>
        <w:lastRenderedPageBreak/>
        <w:t xml:space="preserve">Corals </w:t>
      </w:r>
      <w:r w:rsidR="009818C2">
        <w:t>w</w:t>
      </w:r>
      <w:r>
        <w:t xml:space="preserve">ere surveyed using </w:t>
      </w:r>
      <w:del w:id="114" w:author="Graham Forrester" w:date="2019-12-12T11:54:00Z">
        <w:r w:rsidDel="00F50ECC">
          <w:delText xml:space="preserve">the </w:delText>
        </w:r>
      </w:del>
      <w:ins w:id="115" w:author="Graham Forrester" w:date="2019-12-12T11:54:00Z">
        <w:r w:rsidR="00F50ECC">
          <w:t xml:space="preserve">a </w:t>
        </w:r>
      </w:ins>
      <w:r>
        <w:t xml:space="preserve">linear point-intercept method, wherein a diver swam along the </w:t>
      </w:r>
      <w:ins w:id="116" w:author="Graham Forrester" w:date="2019-12-12T09:24:00Z">
        <w:r w:rsidR="007C20DF">
          <w:t xml:space="preserve">30-m transect </w:t>
        </w:r>
      </w:ins>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ins w:id="117" w:author="Graham Forrester" w:date="2019-12-12T09:24:00Z">
        <w:r w:rsidR="007C20DF">
          <w:t xml:space="preserve"> All coral</w:t>
        </w:r>
      </w:ins>
      <w:ins w:id="118" w:author="Graham Forrester" w:date="2019-12-12T09:25:00Z">
        <w:r w:rsidR="007C20DF">
          <w:t>s</w:t>
        </w:r>
      </w:ins>
      <w:ins w:id="119" w:author="Graham Forrester" w:date="2019-12-12T09:24:00Z">
        <w:r w:rsidR="007C20DF">
          <w:t xml:space="preserve"> were identified to </w:t>
        </w:r>
      </w:ins>
      <w:ins w:id="120" w:author="Graham Forrester" w:date="2019-12-12T09:40:00Z">
        <w:r w:rsidR="00FD2107">
          <w:t>species</w:t>
        </w:r>
      </w:ins>
      <w:del w:id="121" w:author="Graham Forrester" w:date="2019-12-12T09:25:00Z">
        <w:r w:rsidDel="007C20DF">
          <w:delText xml:space="preserve"> </w:delText>
        </w:r>
        <w:commentRangeStart w:id="122"/>
        <w:r w:rsidDel="007C20DF">
          <w:delText>Corals</w:delText>
        </w:r>
        <w:commentRangeEnd w:id="122"/>
        <w:r w:rsidR="00B648A4" w:rsidDel="007C20DF">
          <w:rPr>
            <w:rStyle w:val="CommentReference"/>
          </w:rPr>
          <w:commentReference w:id="122"/>
        </w:r>
        <w:r w:rsidDel="007C20DF">
          <w:delText xml:space="preserve"> encountered were identified to species, where possible</w:delText>
        </w:r>
      </w:del>
      <w:r>
        <w:t xml:space="preserve">, </w:t>
      </w:r>
      <w:del w:id="123" w:author="Graham Forrester" w:date="2019-12-12T09:25:00Z">
        <w:r w:rsidR="009818C2" w:rsidDel="007C20DF">
          <w:delText xml:space="preserve">and </w:delText>
        </w:r>
      </w:del>
      <w:ins w:id="124" w:author="Graham Forrester" w:date="2019-12-12T09:25:00Z">
        <w:r w:rsidR="007C20DF">
          <w:t xml:space="preserve">whereas </w:t>
        </w:r>
      </w:ins>
      <w:r>
        <w:t xml:space="preserve">other taxa </w:t>
      </w:r>
      <w:r w:rsidR="009818C2">
        <w:t xml:space="preserve">encountered </w:t>
      </w:r>
      <w:del w:id="125" w:author="Graham Forrester" w:date="2019-12-12T09:25:00Z">
        <w:r w:rsidDel="007C20DF">
          <w:delText xml:space="preserve">(including sponges) </w:delText>
        </w:r>
      </w:del>
      <w:r>
        <w:t>were classified into broader groupings</w:t>
      </w:r>
      <w:ins w:id="126" w:author="Graham Forrester" w:date="2019-12-12T09:25:00Z">
        <w:r w:rsidR="007C20DF">
          <w:t xml:space="preserve"> (</w:t>
        </w:r>
      </w:ins>
      <w:ins w:id="127" w:author="Graham Forrester" w:date="2019-12-12T09:32:00Z">
        <w:r w:rsidR="004E096C">
          <w:t>all sponges were counted</w:t>
        </w:r>
      </w:ins>
      <w:ins w:id="128" w:author="Graham Forrester" w:date="2019-12-12T09:33:00Z">
        <w:r w:rsidR="004E096C">
          <w:t xml:space="preserve"> as one group)</w:t>
        </w:r>
      </w:ins>
      <w:r>
        <w:t xml:space="preserve">. The point-intercept data was thus used to estimate coral species richness as well as the </w:t>
      </w:r>
      <w:ins w:id="129" w:author="Graham Forrester" w:date="2019-12-12T11:56:00Z">
        <w:r w:rsidR="00ED1990">
          <w:t>total</w:t>
        </w:r>
      </w:ins>
      <w:del w:id="130" w:author="Graham Forrester" w:date="2019-12-12T11:55:00Z">
        <w:r w:rsidDel="00ED1990">
          <w:delText>total abundance (</w:delText>
        </w:r>
      </w:del>
      <w:del w:id="131" w:author="Graham Forrester" w:date="2019-12-12T11:56:00Z">
        <w:r w:rsidDel="00ED1990">
          <w:delText>%</w:delText>
        </w:r>
      </w:del>
      <w:r>
        <w:t xml:space="preserve"> cover</w:t>
      </w:r>
      <w:del w:id="132" w:author="Graham Forrester" w:date="2019-12-12T11:55:00Z">
        <w:r w:rsidDel="00ED1990">
          <w:delText>)</w:delText>
        </w:r>
      </w:del>
      <w:r>
        <w:t xml:space="preserve"> </w:t>
      </w:r>
      <w:ins w:id="133" w:author="Graham Forrester" w:date="2019-12-12T11:56:00Z">
        <w:r w:rsidR="00ED1990">
          <w:t xml:space="preserve">(%) </w:t>
        </w:r>
      </w:ins>
      <w:r>
        <w:t xml:space="preserve">of </w:t>
      </w:r>
      <w:del w:id="134" w:author="Graham Forrester" w:date="2019-12-12T09:42:00Z">
        <w:r w:rsidDel="00FD2107">
          <w:delText xml:space="preserve">hard </w:delText>
        </w:r>
      </w:del>
      <w:r>
        <w:t>corals and</w:t>
      </w:r>
      <w:del w:id="135" w:author="Graham Forrester" w:date="2019-12-12T11:55:00Z">
        <w:r w:rsidDel="00ED1990">
          <w:delText xml:space="preserve"> </w:delText>
        </w:r>
        <w:r w:rsidR="009818C2" w:rsidDel="00ED1990">
          <w:delText>total</w:delText>
        </w:r>
      </w:del>
      <w:r w:rsidR="009818C2">
        <w:t xml:space="preserve"> </w:t>
      </w:r>
      <w:del w:id="136" w:author="Graham Forrester" w:date="2019-12-12T11:56:00Z">
        <w:r w:rsidR="009818C2" w:rsidDel="00ED1990">
          <w:delText xml:space="preserve">% </w:delText>
        </w:r>
      </w:del>
      <w:ins w:id="137" w:author="Graham Forrester" w:date="2019-12-12T11:56:00Z">
        <w:r w:rsidR="00ED1990">
          <w:t xml:space="preserve">total </w:t>
        </w:r>
      </w:ins>
      <w:r w:rsidR="009818C2">
        <w:t xml:space="preserve">cover 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017553">
        <w:t xml:space="preserve">Because </w:t>
      </w:r>
      <w:del w:id="138" w:author="Graham Forrester" w:date="2019-12-12T11:56:00Z">
        <w:r w:rsidR="00017553" w:rsidDel="00ED1990">
          <w:delText>%</w:delText>
        </w:r>
      </w:del>
      <w:ins w:id="139" w:author="Graham Forrester" w:date="2019-12-12T11:56:00Z">
        <w:r w:rsidR="00ED1990">
          <w:t>sponge</w:t>
        </w:r>
      </w:ins>
      <w:del w:id="140" w:author="Graham Forrester" w:date="2019-12-12T11:56:00Z">
        <w:r w:rsidR="00017553" w:rsidDel="00ED1990">
          <w:delText xml:space="preserve"> </w:delText>
        </w:r>
      </w:del>
      <w:ins w:id="141" w:author="Graham Forrester" w:date="2019-12-12T11:56:00Z">
        <w:r w:rsidR="00ED1990">
          <w:t xml:space="preserve"> </w:t>
        </w:r>
      </w:ins>
      <w:r w:rsidR="00017553">
        <w:t xml:space="preserve">cover </w:t>
      </w:r>
      <w:del w:id="142" w:author="Graham Forrester" w:date="2019-12-12T11:56:00Z">
        <w:r w:rsidR="00017553" w:rsidDel="00ED1990">
          <w:delText xml:space="preserve">of sponges </w:delText>
        </w:r>
      </w:del>
      <w:r w:rsidR="00017553">
        <w:t xml:space="preserve">was </w:t>
      </w:r>
      <w:del w:id="143" w:author="Graham Forrester" w:date="2019-12-12T11:56:00Z">
        <w:r w:rsidR="00017553" w:rsidDel="00ED1990">
          <w:delText xml:space="preserve">generally </w:delText>
        </w:r>
      </w:del>
      <w:r w:rsidR="00017553">
        <w:t xml:space="preserve">lower than </w:t>
      </w:r>
      <w:del w:id="144" w:author="Graham Forrester" w:date="2019-12-12T11:56:00Z">
        <w:r w:rsidR="00017553" w:rsidDel="00ED1990">
          <w:delText xml:space="preserve">that of </w:delText>
        </w:r>
      </w:del>
      <w:r w:rsidR="00017553">
        <w:t>coral</w:t>
      </w:r>
      <w:del w:id="145" w:author="Graham Forrester" w:date="2019-12-12T11:56:00Z">
        <w:r w:rsidR="00017553" w:rsidDel="00ED1990">
          <w:delText>s</w:delText>
        </w:r>
      </w:del>
      <w:ins w:id="146" w:author="Graham Forrester" w:date="2019-12-12T11:56:00Z">
        <w:r w:rsidR="00ED1990">
          <w:t xml:space="preserve"> cover</w:t>
        </w:r>
      </w:ins>
      <w:r w:rsidR="00017553">
        <w:t xml:space="preserve">, we used a different method to estimate sponge richness </w:t>
      </w:r>
      <w:del w:id="147" w:author="Graham Forrester" w:date="2019-12-12T07:39:00Z">
        <w:r w:rsidR="00017553" w:rsidDel="005E279A">
          <w:delText xml:space="preserve">that was </w:delText>
        </w:r>
      </w:del>
      <w:r w:rsidR="00017553">
        <w:t xml:space="preserve">designed to sample a greater number of sponge colonies </w:t>
      </w:r>
      <w:r w:rsidR="00A21177">
        <w:t>along each transect</w:t>
      </w:r>
      <w:ins w:id="148" w:author="Graham Forrester" w:date="2019-12-12T09:33:00Z">
        <w:r w:rsidR="004E096C">
          <w:t xml:space="preserve"> tape</w:t>
        </w:r>
      </w:ins>
      <w:r w:rsidR="00017553">
        <w:t xml:space="preserve">. </w:t>
      </w:r>
      <w:del w:id="149" w:author="Graham Forrester" w:date="2019-12-12T09:43:00Z">
        <w:r w:rsidDel="00D06B08">
          <w:delText>To estimate s</w:delText>
        </w:r>
      </w:del>
      <w:ins w:id="150" w:author="Graham Forrester" w:date="2019-12-12T09:43:00Z">
        <w:r w:rsidR="00D06B08">
          <w:t>S</w:t>
        </w:r>
      </w:ins>
      <w:r>
        <w:t>ponge species richness</w:t>
      </w:r>
      <w:del w:id="151" w:author="Graham Forrester" w:date="2019-12-12T09:43:00Z">
        <w:r w:rsidDel="00D06B08">
          <w:delText xml:space="preserve">, </w:delText>
        </w:r>
      </w:del>
      <w:ins w:id="152" w:author="Graham Forrester" w:date="2019-12-12T09:43:00Z">
        <w:r w:rsidR="00D06B08">
          <w:t xml:space="preserve"> was</w:t>
        </w:r>
      </w:ins>
      <w:ins w:id="153" w:author="Graham Forrester" w:date="2019-12-12T11:57:00Z">
        <w:r w:rsidR="00ED1990">
          <w:t>, therefore,</w:t>
        </w:r>
      </w:ins>
      <w:ins w:id="154" w:author="Graham Forrester" w:date="2019-12-12T09:43:00Z">
        <w:r w:rsidR="00D06B08">
          <w:t xml:space="preserve"> estimated </w:t>
        </w:r>
      </w:ins>
      <w:del w:id="155" w:author="Graham Forrester" w:date="2019-12-12T09:43:00Z">
        <w:r w:rsidDel="00D06B08">
          <w:delText xml:space="preserve">sponges were surveyed </w:delText>
        </w:r>
      </w:del>
      <w:r>
        <w:t xml:space="preserve">using a </w:t>
      </w:r>
      <w:del w:id="156" w:author="Graham Forrester" w:date="2019-12-12T07:39:00Z">
        <w:r w:rsidDel="005E279A">
          <w:delText xml:space="preserve">line </w:delText>
        </w:r>
      </w:del>
      <w:ins w:id="157" w:author="Graham Forrester" w:date="2019-12-12T07:39:00Z">
        <w:r w:rsidR="005E279A">
          <w:t>line-</w:t>
        </w:r>
      </w:ins>
      <w:r>
        <w:t>intercept method</w:t>
      </w:r>
      <w:ins w:id="158" w:author="Graham Forrester" w:date="2019-12-12T07:40:00Z">
        <w:r w:rsidR="005E279A">
          <w:t>,</w:t>
        </w:r>
      </w:ins>
      <w:r>
        <w:t xml:space="preserve"> in which any sponge that intercepted the </w:t>
      </w:r>
      <w:del w:id="159" w:author="Graham Forrester" w:date="2019-12-12T09:33:00Z">
        <w:r w:rsidDel="004E096C">
          <w:delText xml:space="preserve">transect </w:delText>
        </w:r>
      </w:del>
      <w:ins w:id="160" w:author="Graham Forrester" w:date="2019-12-12T09:33:00Z">
        <w:r w:rsidR="004E096C">
          <w:t xml:space="preserve">tape </w:t>
        </w:r>
      </w:ins>
      <w:r>
        <w:t>was recorded and identified to species</w:t>
      </w:r>
      <w:del w:id="161" w:author="Graham Forrester" w:date="2019-12-12T07:40:00Z">
        <w:r w:rsidDel="005E279A">
          <w:delText>,</w:delText>
        </w:r>
      </w:del>
      <w:del w:id="162" w:author="Graham Forrester" w:date="2019-12-12T09:43:00Z">
        <w:r w:rsidDel="00D06B08">
          <w:delText xml:space="preserve"> where possible</w:delText>
        </w:r>
      </w:del>
      <w:r>
        <w:t>.</w:t>
      </w:r>
    </w:p>
    <w:p w14:paraId="035B0023" w14:textId="0DF934C5" w:rsidR="00A679EA" w:rsidRDefault="00381984" w:rsidP="00CC386C">
      <w:ins w:id="163" w:author="Graham Forrester" w:date="2019-12-12T09:43:00Z">
        <w:r>
          <w:t xml:space="preserve">Reef </w:t>
        </w:r>
      </w:ins>
      <w:r w:rsidR="00A679EA">
        <w:t>Rugosity 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A679EA">
        <w:t>, where a diver records the difference between the height of the transect tape and the substrate at 1 m intervals along the first 10 m of each transect. Rugosity (in cm) is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3CDD9DF4" w14:textId="4FB1C126" w:rsidR="00881767" w:rsidDel="000D069B" w:rsidRDefault="00881767" w:rsidP="00881767">
      <w:pPr>
        <w:rPr>
          <w:del w:id="164" w:author="Graham Forrester" w:date="2019-12-12T09:36:00Z"/>
        </w:rPr>
      </w:pPr>
      <w:commentRangeStart w:id="165"/>
      <w:del w:id="166" w:author="Graham Forrester" w:date="2019-12-12T09:36:00Z">
        <w:r w:rsidDel="000D069B">
          <w:delText>Because</w:delText>
        </w:r>
        <w:commentRangeEnd w:id="165"/>
        <w:r w:rsidDel="000D069B">
          <w:rPr>
            <w:rStyle w:val="CommentReference"/>
          </w:rPr>
          <w:commentReference w:id="165"/>
        </w:r>
        <w:r w:rsidDel="000D069B">
          <w:delText xml:space="preserve"> identifying taxa to species is not always possible or practical in field surveys, fish, corals, and sponges were identified to the </w:delText>
        </w:r>
      </w:del>
      <w:commentRangeStart w:id="167"/>
      <w:del w:id="168" w:author="Graham Forrester" w:date="2019-12-12T09:35:00Z">
        <w:r w:rsidDel="000D069B">
          <w:delText>most specific</w:delText>
        </w:r>
      </w:del>
      <w:del w:id="169" w:author="Graham Forrester" w:date="2019-12-12T09:36:00Z">
        <w:r w:rsidDel="000D069B">
          <w:delText xml:space="preserve"> </w:delText>
        </w:r>
        <w:commentRangeEnd w:id="167"/>
        <w:r w:rsidDel="000D069B">
          <w:rPr>
            <w:rStyle w:val="CommentReference"/>
          </w:rPr>
          <w:commentReference w:id="167"/>
        </w:r>
        <w:r w:rsidDel="000D069B">
          <w:delText>taxonomic group possible (</w:delText>
        </w:r>
        <w:r w:rsidRPr="0018320D" w:rsidDel="000D069B">
          <w:delText>Table</w:delText>
        </w:r>
        <w:r w:rsidDel="000D069B">
          <w:delText>s</w:delText>
        </w:r>
        <w:r w:rsidRPr="0018320D" w:rsidDel="000D069B">
          <w:delText xml:space="preserve"> A.1</w:delText>
        </w:r>
        <w:r w:rsidDel="000D069B">
          <w:delText xml:space="preserve">-A.2). All fish were identified to species, while corals and sponges were sometimes identified as multi-species recognizable taxonomic units </w:delText>
        </w:r>
        <w:r w:rsidDel="000D069B">
          <w:fldChar w:fldCharType="begin" w:fldLock="1"/>
        </w:r>
        <w:r w:rsidDel="000D069B">
          <w:del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delInstrText>
        </w:r>
        <w:r w:rsidDel="000D069B">
          <w:fldChar w:fldCharType="separate"/>
        </w:r>
        <w:r w:rsidRPr="004C5F85" w:rsidDel="000D069B">
          <w:rPr>
            <w:noProof/>
          </w:rPr>
          <w:delText>(D. F. Ward &amp; Stanley, 2004)</w:delText>
        </w:r>
        <w:r w:rsidDel="000D069B">
          <w:fldChar w:fldCharType="end"/>
        </w:r>
        <w:r w:rsidDel="000D069B">
          <w:delText>, or RTU’s, for the following reasons: (</w:delText>
        </w:r>
        <w:commentRangeStart w:id="170"/>
        <w:r w:rsidDel="000D069B">
          <w:delText>1</w:delText>
        </w:r>
        <w:commentRangeEnd w:id="170"/>
        <w:r w:rsidDel="000D069B">
          <w:rPr>
            <w:rStyle w:val="CommentReference"/>
          </w:rPr>
          <w:commentReference w:id="170"/>
        </w:r>
        <w:r w:rsidDel="000D069B">
          <w:delText>) taxonomists reassigned taxa thought to be different species to the same species after the study began, (2) taxonomists divided a single species into multiple species after the study began, and (3) several species are visually indistinguishable in the field. In all cases, the lowest resolution RTU was used, and for simplicity RTU’s are referred to as “species” hereafter.</w:delText>
        </w:r>
      </w:del>
    </w:p>
    <w:p w14:paraId="55210239" w14:textId="1E57ABF1"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ins w:id="171" w:author="Graham Forrester" w:date="2019-12-12T07:40:00Z">
        <w:r w:rsidR="006113CF">
          <w:t xml:space="preserve">two </w:t>
        </w:r>
      </w:ins>
      <w:r w:rsidR="00C14731">
        <w:t xml:space="preserve">observers </w:t>
      </w:r>
      <w:r w:rsidR="00A21177">
        <w:t>independent</w:t>
      </w:r>
      <w:r w:rsidR="00C14731">
        <w:t>ly</w:t>
      </w:r>
      <w:r w:rsidR="00A21177">
        <w:t xml:space="preserve"> surveyed the same transects as the authors </w:t>
      </w:r>
      <w:del w:id="172" w:author="Graham Forrester" w:date="2019-12-12T11:57:00Z">
        <w:r w:rsidR="00A21177" w:rsidDel="00ED1990">
          <w:delText xml:space="preserve">during </w:delText>
        </w:r>
      </w:del>
      <w:del w:id="173" w:author="Graham Forrester" w:date="2019-12-12T11:58:00Z">
        <w:r w:rsidR="00A21177" w:rsidDel="00ED1990">
          <w:delText>one</w:delText>
        </w:r>
      </w:del>
      <w:ins w:id="174" w:author="Graham Forrester" w:date="2019-12-12T11:58:00Z">
        <w:r w:rsidR="00ED1990">
          <w:t>for one</w:t>
        </w:r>
      </w:ins>
      <w:r w:rsidR="00A21177">
        <w:t xml:space="preserve"> year</w:t>
      </w:r>
      <w:ins w:id="175" w:author="Graham Forrester" w:date="2019-12-12T07:40:00Z">
        <w:r w:rsidR="006113CF">
          <w:t>,</w:t>
        </w:r>
      </w:ins>
      <w:r w:rsidR="00A21177">
        <w:t xml:space="preserve"> and </w:t>
      </w:r>
      <w:r w:rsidR="00A21177">
        <w:lastRenderedPageBreak/>
        <w:t>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176" w:name="_j2rsg1phwf4n" w:colFirst="0" w:colLast="0"/>
      <w:bookmarkEnd w:id="176"/>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177"/>
      <w:commentRangeStart w:id="178"/>
      <w:r>
        <w:t>management</w:t>
      </w:r>
      <w:commentRangeEnd w:id="177"/>
      <w:r w:rsidR="00B648A4">
        <w:rPr>
          <w:rStyle w:val="CommentReference"/>
        </w:rPr>
        <w:commentReference w:id="177"/>
      </w:r>
      <w:commentRangeEnd w:id="178"/>
      <w:r w:rsidR="006113CF">
        <w:rPr>
          <w:rStyle w:val="CommentReference"/>
        </w:rPr>
        <w:commentReference w:id="178"/>
      </w:r>
      <w:r>
        <w:t xml:space="preserve"> </w:t>
      </w:r>
      <w:r w:rsidR="0038387A">
        <w:t>actions</w:t>
      </w:r>
      <w:r>
        <w:t xml:space="preserve">. For surrogates (coral cover, sponge cover, and rugosity), replicates were thus </w:t>
      </w:r>
      <w:proofErr w:type="gramStart"/>
      <w:r>
        <w:t>means</w:t>
      </w:r>
      <w:proofErr w:type="gramEnd"/>
      <w:r>
        <w:t xml:space="preserve"> for the 3 randomly-selected transects per site per year. To estimate spec</w:t>
      </w:r>
      <w:r w:rsidR="00DE59B9">
        <w:t>ies richness, we pooled the</w:t>
      </w:r>
      <w:r>
        <w:t xml:space="preserve"> 3 </w:t>
      </w:r>
      <w:proofErr w:type="gramStart"/>
      <w:r>
        <w:t>randomly-selected</w:t>
      </w:r>
      <w:proofErr w:type="gramEnd"/>
      <w:r>
        <w:t xml:space="preserve">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2906E871" w:rsidR="00A679EA" w:rsidRDefault="008568B4" w:rsidP="00CC386C">
      <w:pPr>
        <w:rPr>
          <w:ins w:id="179" w:author="Graham Forrester" w:date="2019-12-12T07:50:00Z"/>
        </w:rPr>
      </w:pPr>
      <w:r>
        <w:t>Species richness is a count variable that takes non-negative integer values and is prone to overdispersion. W</w:t>
      </w:r>
      <w:r w:rsidR="00A679EA">
        <w:t xml:space="preserve">e </w:t>
      </w:r>
      <w:r>
        <w:t xml:space="preserve">therefore </w:t>
      </w:r>
      <w:del w:id="180" w:author="Graham Forrester" w:date="2019-12-12T09:46:00Z">
        <w:r w:rsidR="00A679EA" w:rsidDel="001A59AC">
          <w:delText xml:space="preserve">used </w:delText>
        </w:r>
      </w:del>
      <w:ins w:id="181" w:author="Graham Forrester" w:date="2019-12-12T09:46:00Z">
        <w:r w:rsidR="001A59AC">
          <w:t xml:space="preserve">modeled species richness using </w:t>
        </w:r>
      </w:ins>
      <w:r w:rsidR="00A679EA">
        <w:t xml:space="preserve">negative binomial regression </w:t>
      </w:r>
      <w:del w:id="182" w:author="Graham Forrester" w:date="2019-12-12T09:47:00Z">
        <w:r w:rsidR="00A679EA" w:rsidDel="001A59AC">
          <w:delText xml:space="preserve">using </w:delText>
        </w:r>
      </w:del>
      <w:ins w:id="183" w:author="Graham Forrester" w:date="2019-12-12T09:47:00Z">
        <w:r w:rsidR="001A59AC">
          <w:t xml:space="preserve">with </w:t>
        </w:r>
      </w:ins>
      <w:r w:rsidR="00A679EA">
        <w:t xml:space="preserve">the ‘MASS’ package </w:t>
      </w:r>
      <w:r w:rsidRPr="00B648A4">
        <w:t xml:space="preserve">in the R </w:t>
      </w:r>
      <w:r w:rsidR="00EB007B" w:rsidRPr="00B648A4">
        <w:t>statistical</w:t>
      </w:r>
      <w:r w:rsidRPr="00B648A4">
        <w:t xml:space="preserve"> programming</w:t>
      </w:r>
      <w:r>
        <w:t xml:space="preserve"> language </w:t>
      </w:r>
      <w:commentRangeStart w:id="184"/>
      <w:r>
        <w:fldChar w:fldCharType="begin" w:fldLock="1"/>
      </w:r>
      <w:r>
        <w: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instrText>
      </w:r>
      <w:r>
        <w:fldChar w:fldCharType="separate"/>
      </w:r>
      <w:r w:rsidRPr="003F7563">
        <w:rPr>
          <w:noProof/>
        </w:rPr>
        <w:t>(R Core Team, 2019)</w:t>
      </w:r>
      <w:r>
        <w:fldChar w:fldCharType="end"/>
      </w:r>
      <w:r>
        <w:t xml:space="preserve"> </w:t>
      </w:r>
      <w:del w:id="185" w:author="Graham Forrester" w:date="2019-12-12T09:47:00Z">
        <w:r w:rsidR="00A679EA" w:rsidDel="001A59AC">
          <w:delText>to</w:delText>
        </w:r>
        <w:r w:rsidDel="001A59AC">
          <w:delText xml:space="preserve"> model species richness</w:delText>
        </w:r>
        <w:r w:rsidR="00A679EA" w:rsidDel="001A59AC">
          <w:delText xml:space="preserve"> </w:delText>
        </w:r>
      </w:del>
      <w:r w:rsidR="003F7563">
        <w:fldChar w:fldCharType="begin" w:fldLock="1"/>
      </w:r>
      <w:r w:rsidR="003F7563">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S","type":"book"},"uris":["http://www.mendeley.com/documents/?uuid=3adb6da9-15f1-48fa-b548-bbc4c924f5bb"]}],"mendeley":{"formattedCitation":"(Venables &amp; Ripley, 2002)","plainTextFormattedCitation":"(Venables &amp; Ripley, 2002)","previouslyFormattedCitation":"(Venables &amp; Ripley, 2002)"},"properties":{"noteIndex":0},"schema":"https://github.com/citation-style-language/schema/raw/master/csl-citation.json"}</w:instrText>
      </w:r>
      <w:r w:rsidR="003F7563">
        <w:fldChar w:fldCharType="separate"/>
      </w:r>
      <w:r w:rsidR="003F7563" w:rsidRPr="003F7563">
        <w:rPr>
          <w:noProof/>
        </w:rPr>
        <w:t>(Venables &amp; Ripley, 2002)</w:t>
      </w:r>
      <w:r w:rsidR="003F7563">
        <w:fldChar w:fldCharType="end"/>
      </w:r>
      <w:commentRangeEnd w:id="184"/>
      <w:r w:rsidR="001A59AC">
        <w:rPr>
          <w:rStyle w:val="CommentReference"/>
        </w:rPr>
        <w:commentReference w:id="184"/>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commentRangeStart w:id="186"/>
      <w:commentRangeStart w:id="187"/>
      <w:r w:rsidR="002C6A88">
        <w:t>patterns</w:t>
      </w:r>
      <w:commentRangeEnd w:id="186"/>
      <w:r w:rsidR="00B648A4">
        <w:rPr>
          <w:rStyle w:val="CommentReference"/>
        </w:rPr>
        <w:commentReference w:id="186"/>
      </w:r>
      <w:commentRangeEnd w:id="187"/>
      <w:r w:rsidR="00E342E9">
        <w:rPr>
          <w:rStyle w:val="CommentReference"/>
        </w:rPr>
        <w:commentReference w:id="187"/>
      </w:r>
      <w:r w:rsidR="002C6A88">
        <w:t xml:space="preserve">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assumptions of the negative binomial models </w:t>
      </w:r>
      <w:commentRangeStart w:id="188"/>
      <w:commentRangeStart w:id="189"/>
      <w:r w:rsidR="00B0373A">
        <w:t>used</w:t>
      </w:r>
      <w:commentRangeEnd w:id="188"/>
      <w:r w:rsidR="00015F61">
        <w:rPr>
          <w:rStyle w:val="CommentReference"/>
        </w:rPr>
        <w:commentReference w:id="188"/>
      </w:r>
      <w:commentRangeEnd w:id="189"/>
      <w:r w:rsidR="00F571F3">
        <w:rPr>
          <w:rStyle w:val="CommentReference"/>
        </w:rPr>
        <w:commentReference w:id="189"/>
      </w:r>
      <w:r w:rsidR="002C6A88">
        <w:t>.</w:t>
      </w:r>
      <w:r w:rsidR="00015F61">
        <w:t xml:space="preserve">  </w:t>
      </w:r>
    </w:p>
    <w:p w14:paraId="2F0CF791" w14:textId="72A4594F" w:rsidR="00BA4E07" w:rsidRPr="00CB02B2" w:rsidDel="00B43AEB" w:rsidRDefault="00135F82" w:rsidP="00B43AEB">
      <w:pPr>
        <w:rPr>
          <w:del w:id="190" w:author="Graham Forrester" w:date="2019-12-12T08:21:00Z"/>
          <w:moveTo w:id="191" w:author="Graham Forrester" w:date="2019-12-12T07:50:00Z"/>
        </w:rPr>
      </w:pPr>
      <w:ins w:id="192" w:author="Graham Forrester" w:date="2019-12-12T07:53:00Z">
        <w:r>
          <w:lastRenderedPageBreak/>
          <w:t>Before modeling surrogate-targ</w:t>
        </w:r>
      </w:ins>
      <w:ins w:id="193" w:author="Graham Forrester" w:date="2019-12-12T08:17:00Z">
        <w:r w:rsidR="00E01962">
          <w:t>et</w:t>
        </w:r>
      </w:ins>
      <w:ins w:id="194" w:author="Graham Forrester" w:date="2019-12-12T07:53:00Z">
        <w:r>
          <w:t xml:space="preserve"> relationships, we first </w:t>
        </w:r>
      </w:ins>
      <w:moveToRangeStart w:id="195" w:author="Graham Forrester" w:date="2019-12-12T07:50:00Z" w:name="move27029440"/>
      <w:moveTo w:id="196" w:author="Graham Forrester" w:date="2019-12-12T07:50:00Z">
        <w:del w:id="197" w:author="Graham Forrester" w:date="2019-12-12T07:53:00Z">
          <w:r w:rsidR="00BA4E07" w:rsidDel="00135F82">
            <w:delText xml:space="preserve">We also </w:delText>
          </w:r>
        </w:del>
        <w:commentRangeStart w:id="198"/>
        <w:r w:rsidR="00BA4E07">
          <w:t>examined</w:t>
        </w:r>
        <w:commentRangeEnd w:id="198"/>
        <w:r w:rsidR="00BA4E07">
          <w:rPr>
            <w:rStyle w:val="CommentReference"/>
          </w:rPr>
          <w:commentReference w:id="198"/>
        </w:r>
        <w:r w:rsidR="00BA4E07">
          <w:t xml:space="preserve"> simple correlations between the </w:t>
        </w:r>
      </w:moveTo>
      <w:ins w:id="199" w:author="Graham Forrester" w:date="2019-12-12T07:53:00Z">
        <w:r>
          <w:t xml:space="preserve">surrogates (between coral cover, </w:t>
        </w:r>
      </w:ins>
      <w:ins w:id="200" w:author="Graham Forrester" w:date="2019-12-12T07:55:00Z">
        <w:r w:rsidR="001473E9">
          <w:t xml:space="preserve">sponge cover, and </w:t>
        </w:r>
      </w:ins>
      <w:ins w:id="201" w:author="Graham Forrester" w:date="2019-12-12T07:53:00Z">
        <w:r>
          <w:t>rugosity</w:t>
        </w:r>
      </w:ins>
      <w:ins w:id="202" w:author="Graham Forrester" w:date="2019-12-12T07:54:00Z">
        <w:r>
          <w:t>)</w:t>
        </w:r>
      </w:ins>
      <w:ins w:id="203" w:author="Graham Forrester" w:date="2019-12-12T08:15:00Z">
        <w:r w:rsidR="00E238EA">
          <w:t xml:space="preserve"> because correlations, or lack thereof, </w:t>
        </w:r>
      </w:ins>
      <w:ins w:id="204" w:author="Graham Forrester" w:date="2019-12-12T08:16:00Z">
        <w:r w:rsidR="00E238EA">
          <w:t xml:space="preserve">among the targets might </w:t>
        </w:r>
      </w:ins>
      <w:ins w:id="205" w:author="Graham Forrester" w:date="2019-12-12T08:17:00Z">
        <w:r w:rsidR="00E01962">
          <w:t>help explain</w:t>
        </w:r>
      </w:ins>
      <w:ins w:id="206" w:author="Graham Forrester" w:date="2019-12-12T08:16:00Z">
        <w:r w:rsidR="00E238EA">
          <w:t xml:space="preserve"> differing </w:t>
        </w:r>
        <w:proofErr w:type="spellStart"/>
        <w:r w:rsidR="00E238EA">
          <w:t>spatio</w:t>
        </w:r>
        <w:proofErr w:type="spellEnd"/>
        <w:r w:rsidR="00E238EA">
          <w:t xml:space="preserve">-temporal relationships between the surrogates and targets.  We also </w:t>
        </w:r>
      </w:ins>
      <w:ins w:id="207" w:author="Graham Forrester" w:date="2019-12-12T08:17:00Z">
        <w:r w:rsidR="00E238EA">
          <w:t>examined simple</w:t>
        </w:r>
      </w:ins>
      <w:ins w:id="208" w:author="Graham Forrester" w:date="2019-12-12T08:15:00Z">
        <w:r w:rsidR="001514B5">
          <w:t xml:space="preserve"> correlations between the targets</w:t>
        </w:r>
      </w:ins>
      <w:ins w:id="209" w:author="Graham Forrester" w:date="2019-12-12T08:17:00Z">
        <w:r w:rsidR="00E01962">
          <w:t xml:space="preserve"> because </w:t>
        </w:r>
      </w:ins>
      <w:ins w:id="210" w:author="Graham Forrester" w:date="2019-12-12T08:18:00Z">
        <w:r w:rsidR="00B43AEB">
          <w:t>fish and coral richness ha</w:t>
        </w:r>
      </w:ins>
      <w:ins w:id="211" w:author="Graham Forrester" w:date="2019-12-12T08:19:00Z">
        <w:r w:rsidR="00B43AEB">
          <w:t>ve been used as cross-taxa surrogates in the past</w:t>
        </w:r>
      </w:ins>
      <w:ins w:id="212" w:author="Graham Forrester" w:date="2019-12-12T09:50:00Z">
        <w:r w:rsidR="001A59AC">
          <w:t xml:space="preserve"> (their species richness extrapolated to represent the richness of other coral reef taxa)</w:t>
        </w:r>
      </w:ins>
      <w:ins w:id="213" w:author="Graham Forrester" w:date="2019-12-12T08:19:00Z">
        <w:r w:rsidR="00B43AEB">
          <w:t xml:space="preserve">. We thus assessed whether they were intercorrelated, and more importantly, whether they were correlated </w:t>
        </w:r>
      </w:ins>
      <w:ins w:id="214" w:author="Graham Forrester" w:date="2019-12-12T09:51:00Z">
        <w:r w:rsidR="001A59AC">
          <w:t>to</w:t>
        </w:r>
      </w:ins>
      <w:ins w:id="215" w:author="Graham Forrester" w:date="2019-12-12T08:20:00Z">
        <w:r w:rsidR="00B43AEB">
          <w:t xml:space="preserve"> </w:t>
        </w:r>
      </w:ins>
      <w:ins w:id="216" w:author="Graham Forrester" w:date="2019-12-12T08:19:00Z">
        <w:r w:rsidR="00B43AEB">
          <w:t xml:space="preserve">sponge richness. </w:t>
        </w:r>
      </w:ins>
      <w:moveTo w:id="217" w:author="Graham Forrester" w:date="2019-12-12T07:50:00Z">
        <w:del w:id="218" w:author="Graham Forrester" w:date="2019-12-12T08:21:00Z">
          <w:r w:rsidR="00BA4E07" w:rsidDel="00B43AEB">
            <w:delText>targets (between coral, fish, and sponge richnesses), as well as</w:delText>
          </w:r>
        </w:del>
        <w:del w:id="219" w:author="Graham Forrester" w:date="2019-12-12T07:53:00Z">
          <w:r w:rsidR="00BA4E07" w:rsidDel="00135F82">
            <w:delText xml:space="preserve"> between the surrogates (between percent hard coral cover, rugosity</w:delText>
          </w:r>
        </w:del>
        <w:del w:id="220" w:author="Graham Forrester" w:date="2019-12-12T08:21:00Z">
          <w:r w:rsidR="00BA4E07" w:rsidDel="00B43AEB">
            <w:delText xml:space="preserve">, and percent sponge cover), </w:delText>
          </w:r>
          <w:commentRangeStart w:id="221"/>
          <w:r w:rsidR="00BA4E07" w:rsidDel="00B43AEB">
            <w:delText>to inform interpretations of the models.</w:delText>
          </w:r>
          <w:commentRangeEnd w:id="221"/>
          <w:r w:rsidR="00BA4E07" w:rsidDel="00B43AEB">
            <w:rPr>
              <w:rStyle w:val="CommentReference"/>
            </w:rPr>
            <w:commentReference w:id="221"/>
          </w:r>
        </w:del>
      </w:moveTo>
    </w:p>
    <w:moveToRangeEnd w:id="195"/>
    <w:p w14:paraId="565FAA16" w14:textId="77777777" w:rsidR="00BA4E07" w:rsidRDefault="00BA4E07" w:rsidP="00B43AEB"/>
    <w:p w14:paraId="0BE60D77" w14:textId="77777777" w:rsidR="0045253A" w:rsidRDefault="00C00C87" w:rsidP="0045253A">
      <w:pPr>
        <w:pStyle w:val="Heading4"/>
        <w:rPr>
          <w:ins w:id="222" w:author="Graham Forrester" w:date="2019-12-12T13:10:00Z"/>
          <w:highlight w:val="white"/>
        </w:rPr>
        <w:pPrChange w:id="223" w:author="Graham Forrester" w:date="2019-12-12T13:11:00Z">
          <w:pPr/>
        </w:pPrChange>
      </w:pPr>
      <w:ins w:id="224" w:author="Graham Forrester" w:date="2019-12-12T08:22:00Z">
        <w:r>
          <w:rPr>
            <w:highlight w:val="white"/>
          </w:rPr>
          <w:t>Object</w:t>
        </w:r>
      </w:ins>
      <w:ins w:id="225" w:author="Graham Forrester" w:date="2019-12-12T08:23:00Z">
        <w:r>
          <w:rPr>
            <w:highlight w:val="white"/>
          </w:rPr>
          <w:t xml:space="preserve">ive 1: </w:t>
        </w:r>
      </w:ins>
    </w:p>
    <w:p w14:paraId="36DB39C5" w14:textId="56F18E1F" w:rsidR="006410BE" w:rsidRDefault="00A679EA" w:rsidP="00C63DF1">
      <w:r>
        <w:rPr>
          <w:highlight w:val="white"/>
        </w:rPr>
        <w:t xml:space="preserve">To determine which of the candidate surrogates </w:t>
      </w:r>
      <w:r w:rsidR="00723507">
        <w:rPr>
          <w:highlight w:val="white"/>
        </w:rPr>
        <w:t xml:space="preserve">was </w:t>
      </w:r>
      <w:del w:id="226" w:author="Graham Forrester" w:date="2019-12-12T08:50:00Z">
        <w:r w:rsidR="00723507" w:rsidDel="00056BE2">
          <w:rPr>
            <w:highlight w:val="white"/>
          </w:rPr>
          <w:delText xml:space="preserve">most strongly associated with </w:delText>
        </w:r>
      </w:del>
      <w:ins w:id="227" w:author="Graham Forrester" w:date="2019-12-12T08:50:00Z">
        <w:r w:rsidR="00056BE2">
          <w:rPr>
            <w:highlight w:val="white"/>
          </w:rPr>
          <w:t xml:space="preserve">the best predictor of </w:t>
        </w:r>
      </w:ins>
      <w:r>
        <w:rPr>
          <w:highlight w:val="white"/>
        </w:rPr>
        <w:t xml:space="preserve">each </w:t>
      </w:r>
      <w:del w:id="228" w:author="Graham Forrester" w:date="2019-12-12T08:50:00Z">
        <w:r w:rsidDel="00056BE2">
          <w:rPr>
            <w:highlight w:val="white"/>
          </w:rPr>
          <w:delText xml:space="preserve">of the </w:delText>
        </w:r>
      </w:del>
      <w:r>
        <w:rPr>
          <w:highlight w:val="white"/>
        </w:rPr>
        <w:t>target</w:t>
      </w:r>
      <w:del w:id="229" w:author="Graham Forrester" w:date="2019-12-12T08:50:00Z">
        <w:r w:rsidDel="00056BE2">
          <w:rPr>
            <w:highlight w:val="white"/>
          </w:rPr>
          <w:delText>s</w:delText>
        </w:r>
      </w:del>
      <w:r>
        <w:rPr>
          <w:highlight w:val="white"/>
        </w:rPr>
        <w:t xml:space="preserve">, we </w:t>
      </w:r>
      <w:del w:id="230" w:author="Graham Forrester" w:date="2019-12-12T08:33:00Z">
        <w:r w:rsidDel="00A13093">
          <w:rPr>
            <w:highlight w:val="white"/>
          </w:rPr>
          <w:delText xml:space="preserve">used </w:delText>
        </w:r>
      </w:del>
      <w:ins w:id="231" w:author="Graham Forrester" w:date="2019-12-12T08:34:00Z">
        <w:r w:rsidR="00A13093">
          <w:rPr>
            <w:highlight w:val="white"/>
          </w:rPr>
          <w:t>created</w:t>
        </w:r>
      </w:ins>
      <w:ins w:id="232" w:author="Graham Forrester" w:date="2019-12-12T08:33:00Z">
        <w:r w:rsidR="00A13093">
          <w:rPr>
            <w:highlight w:val="white"/>
          </w:rPr>
          <w:t xml:space="preserve"> </w:t>
        </w:r>
      </w:ins>
      <w:ins w:id="233" w:author="Graham Forrester" w:date="2019-12-12T08:34:00Z">
        <w:r w:rsidR="00A13093">
          <w:rPr>
            <w:highlight w:val="white"/>
          </w:rPr>
          <w:t xml:space="preserve">a set of </w:t>
        </w:r>
      </w:ins>
      <w:r>
        <w:rPr>
          <w:highlight w:val="white"/>
        </w:rPr>
        <w:t xml:space="preserve">simple models </w:t>
      </w:r>
      <w:del w:id="234" w:author="Graham Forrester" w:date="2019-12-12T08:35:00Z">
        <w:r w:rsidDel="00A13093">
          <w:rPr>
            <w:highlight w:val="white"/>
          </w:rPr>
          <w:delText xml:space="preserve">with </w:delText>
        </w:r>
      </w:del>
      <w:ins w:id="235" w:author="Graham Forrester" w:date="2019-12-12T08:35:00Z">
        <w:r w:rsidR="00A13093">
          <w:rPr>
            <w:highlight w:val="white"/>
          </w:rPr>
          <w:t xml:space="preserve">using </w:t>
        </w:r>
      </w:ins>
      <w:del w:id="236" w:author="Graham Forrester" w:date="2019-12-12T08:34:00Z">
        <w:r w:rsidDel="00A13093">
          <w:rPr>
            <w:highlight w:val="white"/>
          </w:rPr>
          <w:delText>only the</w:delText>
        </w:r>
      </w:del>
      <w:ins w:id="237" w:author="Graham Forrester" w:date="2019-12-12T08:34:00Z">
        <w:r w:rsidR="00A13093">
          <w:rPr>
            <w:highlight w:val="white"/>
          </w:rPr>
          <w:t>each of the</w:t>
        </w:r>
      </w:ins>
      <w:r>
        <w:rPr>
          <w:highlight w:val="white"/>
        </w:rPr>
        <w:t xml:space="preserve"> </w:t>
      </w:r>
      <w:r>
        <w:t xml:space="preserve">candidate </w:t>
      </w:r>
      <w:r>
        <w:rPr>
          <w:highlight w:val="white"/>
        </w:rPr>
        <w:t>surrogates as predictors</w:t>
      </w:r>
      <w:ins w:id="238" w:author="Graham Forrester" w:date="2019-12-12T08:43:00Z">
        <w:r w:rsidR="00A3210A">
          <w:rPr>
            <w:highlight w:val="white"/>
          </w:rPr>
          <w:t xml:space="preserve"> </w:t>
        </w:r>
      </w:ins>
      <w:ins w:id="239" w:author="Graham Forrester" w:date="2019-12-12T08:50:00Z">
        <w:r w:rsidR="00056BE2">
          <w:rPr>
            <w:highlight w:val="white"/>
          </w:rPr>
          <w:t>(</w:t>
        </w:r>
      </w:ins>
      <w:commentRangeStart w:id="240"/>
      <w:ins w:id="241" w:author="Graham Forrester" w:date="2019-12-12T11:18:00Z">
        <w:r w:rsidR="00210718">
          <w:rPr>
            <w:highlight w:val="white"/>
          </w:rPr>
          <w:t>Figure AX</w:t>
        </w:r>
        <w:commentRangeEnd w:id="240"/>
        <w:r w:rsidR="00210718">
          <w:rPr>
            <w:rStyle w:val="CommentReference"/>
          </w:rPr>
          <w:commentReference w:id="240"/>
        </w:r>
      </w:ins>
      <w:ins w:id="242" w:author="Graham Forrester" w:date="2019-12-12T08:50:00Z">
        <w:r w:rsidR="00056BE2">
          <w:rPr>
            <w:highlight w:val="white"/>
          </w:rPr>
          <w:t>)</w:t>
        </w:r>
      </w:ins>
      <w:r>
        <w:rPr>
          <w:highlight w:val="white"/>
        </w:rPr>
        <w:t xml:space="preserve">. </w:t>
      </w:r>
      <w:ins w:id="243" w:author="Graham Forrester" w:date="2019-12-12T08:53:00Z">
        <w:r w:rsidR="00056BE2">
          <w:rPr>
            <w:highlight w:val="white"/>
          </w:rPr>
          <w:t>To select the best model, w</w:t>
        </w:r>
      </w:ins>
      <w:del w:id="244" w:author="Graham Forrester" w:date="2019-12-12T08:53:00Z">
        <w:r w:rsidDel="00056BE2">
          <w:rPr>
            <w:highlight w:val="white"/>
          </w:rPr>
          <w:delText>W</w:delText>
        </w:r>
      </w:del>
      <w:r>
        <w:rPr>
          <w:highlight w:val="white"/>
        </w:rPr>
        <w:t xml:space="preserve">e then compared these </w:t>
      </w:r>
      <w:del w:id="245" w:author="Graham Forrester" w:date="2019-12-12T08:35:00Z">
        <w:r w:rsidDel="00A13093">
          <w:rPr>
            <w:highlight w:val="white"/>
          </w:rPr>
          <w:delText>simple</w:delText>
        </w:r>
      </w:del>
      <w:ins w:id="246" w:author="Graham Forrester" w:date="2019-12-12T08:35:00Z">
        <w:r w:rsidR="00A13093">
          <w:rPr>
            <w:highlight w:val="white"/>
          </w:rPr>
          <w:t xml:space="preserve">single-surrogate </w:t>
        </w:r>
      </w:ins>
      <w:del w:id="247" w:author="Graham Forrester" w:date="2019-12-12T08:35:00Z">
        <w:r w:rsidDel="00A13093">
          <w:rPr>
            <w:highlight w:val="white"/>
          </w:rPr>
          <w:delText xml:space="preserve">, surrogate-only </w:delText>
        </w:r>
      </w:del>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F571F3">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ins w:id="248" w:author="Graham Forrester" w:date="2019-12-12T08:54:00Z">
        <w:r w:rsidR="00056BE2">
          <w:rPr>
            <w:highlight w:val="white"/>
          </w:rPr>
          <w:t>Lower (</w:t>
        </w:r>
      </w:ins>
      <w:ins w:id="249" w:author="Graham Forrester" w:date="2019-12-12T09:52:00Z">
        <w:r w:rsidR="008708AA">
          <w:rPr>
            <w:highlight w:val="white"/>
          </w:rPr>
          <w:t>“</w:t>
        </w:r>
      </w:ins>
      <w:ins w:id="250" w:author="Graham Forrester" w:date="2019-12-12T08:54:00Z">
        <w:r w:rsidR="00056BE2">
          <w:rPr>
            <w:highlight w:val="white"/>
          </w:rPr>
          <w:t xml:space="preserve">better”) </w:t>
        </w:r>
      </w:ins>
      <w:proofErr w:type="spellStart"/>
      <w:r>
        <w:rPr>
          <w:highlight w:val="white"/>
        </w:rPr>
        <w:t>AICc</w:t>
      </w:r>
      <w:proofErr w:type="spellEnd"/>
      <w:r>
        <w:rPr>
          <w:highlight w:val="white"/>
        </w:rPr>
        <w:t xml:space="preserve"> </w:t>
      </w:r>
      <w:ins w:id="251" w:author="Graham Forrester" w:date="2019-12-12T08:38:00Z">
        <w:r w:rsidR="00A13093">
          <w:rPr>
            <w:highlight w:val="white"/>
          </w:rPr>
          <w:t xml:space="preserve">values </w:t>
        </w:r>
      </w:ins>
      <w:del w:id="252" w:author="Graham Forrester" w:date="2019-12-12T08:37:00Z">
        <w:r w:rsidDel="00A13093">
          <w:rPr>
            <w:highlight w:val="white"/>
          </w:rPr>
          <w:delText xml:space="preserve">results </w:delText>
        </w:r>
      </w:del>
      <w:ins w:id="253" w:author="Graham Forrester" w:date="2019-12-12T08:37:00Z">
        <w:r w:rsidR="00A13093">
          <w:rPr>
            <w:highlight w:val="white"/>
          </w:rPr>
          <w:t>reflect</w:t>
        </w:r>
      </w:ins>
      <w:del w:id="254" w:author="Graham Forrester" w:date="2019-12-12T08:37:00Z">
        <w:r w:rsidDel="00A13093">
          <w:rPr>
            <w:highlight w:val="white"/>
          </w:rPr>
          <w:delText>provide a</w:delText>
        </w:r>
      </w:del>
      <w:r>
        <w:rPr>
          <w:highlight w:val="white"/>
        </w:rPr>
        <w:t xml:space="preserve"> </w:t>
      </w:r>
      <w:ins w:id="255" w:author="Graham Forrester" w:date="2019-12-12T08:39:00Z">
        <w:r w:rsidR="00A13093">
          <w:rPr>
            <w:highlight w:val="white"/>
          </w:rPr>
          <w:t xml:space="preserve">both </w:t>
        </w:r>
      </w:ins>
      <w:del w:id="256" w:author="Graham Forrester" w:date="2019-12-12T08:38:00Z">
        <w:r w:rsidDel="00A13093">
          <w:rPr>
            <w:highlight w:val="white"/>
          </w:rPr>
          <w:delText>measure of</w:delText>
        </w:r>
      </w:del>
      <w:ins w:id="257" w:author="Graham Forrester" w:date="2019-12-12T08:38:00Z">
        <w:r w:rsidR="00A13093">
          <w:rPr>
            <w:highlight w:val="white"/>
          </w:rPr>
          <w:t>model simplicity (</w:t>
        </w:r>
      </w:ins>
      <w:del w:id="258" w:author="Graham Forrester" w:date="2019-12-12T08:38:00Z">
        <w:r w:rsidDel="00A13093">
          <w:rPr>
            <w:highlight w:val="white"/>
          </w:rPr>
          <w:delText xml:space="preserve"> </w:delText>
        </w:r>
        <w:commentRangeStart w:id="259"/>
        <w:r w:rsidDel="00A13093">
          <w:rPr>
            <w:highlight w:val="white"/>
          </w:rPr>
          <w:delText>parsimony</w:delText>
        </w:r>
        <w:commentRangeEnd w:id="259"/>
        <w:r w:rsidR="00C14731" w:rsidDel="00A13093">
          <w:rPr>
            <w:rStyle w:val="CommentReference"/>
          </w:rPr>
          <w:commentReference w:id="259"/>
        </w:r>
        <w:r w:rsidDel="00A13093">
          <w:rPr>
            <w:highlight w:val="white"/>
          </w:rPr>
          <w:delText xml:space="preserve"> in that they can be used to identify models with the </w:delText>
        </w:r>
      </w:del>
      <w:r>
        <w:rPr>
          <w:highlight w:val="white"/>
        </w:rPr>
        <w:t>fewe</w:t>
      </w:r>
      <w:del w:id="260" w:author="Graham Forrester" w:date="2019-12-12T08:38:00Z">
        <w:r w:rsidDel="00A13093">
          <w:rPr>
            <w:highlight w:val="white"/>
          </w:rPr>
          <w:delText>st</w:delText>
        </w:r>
      </w:del>
      <w:ins w:id="261" w:author="Graham Forrester" w:date="2019-12-12T08:38:00Z">
        <w:r w:rsidR="00A13093">
          <w:rPr>
            <w:highlight w:val="white"/>
          </w:rPr>
          <w:t>r</w:t>
        </w:r>
      </w:ins>
      <w:ins w:id="262" w:author="Graham Forrester" w:date="2019-12-12T08:55:00Z">
        <w:r w:rsidR="00056BE2">
          <w:rPr>
            <w:highlight w:val="white"/>
          </w:rPr>
          <w:t xml:space="preserve"> parameters</w:t>
        </w:r>
      </w:ins>
      <w:ins w:id="263" w:author="Graham Forrester" w:date="2019-12-12T08:38:00Z">
        <w:r w:rsidR="00A13093">
          <w:rPr>
            <w:highlight w:val="white"/>
          </w:rPr>
          <w:t>)</w:t>
        </w:r>
      </w:ins>
      <w:del w:id="264" w:author="Graham Forrester" w:date="2019-12-12T08:38:00Z">
        <w:r w:rsidDel="00A13093">
          <w:rPr>
            <w:highlight w:val="white"/>
          </w:rPr>
          <w:delText xml:space="preserve"> parameters and the</w:delText>
        </w:r>
      </w:del>
      <w:r>
        <w:rPr>
          <w:highlight w:val="white"/>
        </w:rPr>
        <w:t xml:space="preserve"> </w:t>
      </w:r>
      <w:del w:id="265" w:author="Graham Forrester" w:date="2019-12-12T08:39:00Z">
        <w:r w:rsidDel="00A13093">
          <w:rPr>
            <w:highlight w:val="white"/>
          </w:rPr>
          <w:delText xml:space="preserve">greatest </w:delText>
        </w:r>
      </w:del>
      <w:ins w:id="266" w:author="Graham Forrester" w:date="2019-12-12T08:39:00Z">
        <w:r w:rsidR="00A13093">
          <w:rPr>
            <w:highlight w:val="white"/>
          </w:rPr>
          <w:t xml:space="preserve">and goodness of fit </w:t>
        </w:r>
      </w:ins>
      <w:del w:id="267" w:author="Graham Forrester" w:date="2019-12-12T08:39:00Z">
        <w:r w:rsidDel="00A13093">
          <w:rPr>
            <w:highlight w:val="white"/>
          </w:rPr>
          <w:delText xml:space="preserve">explanatory ability </w:delText>
        </w:r>
      </w:del>
      <w:r>
        <w:rPr>
          <w:highlight w:val="white"/>
        </w:rPr>
        <w:t xml:space="preserve">relative to other </w:t>
      </w:r>
      <w:ins w:id="268" w:author="Graham Forrester" w:date="2019-12-12T08:39:00Z">
        <w:r w:rsidR="00A13093">
          <w:rPr>
            <w:highlight w:val="white"/>
          </w:rPr>
          <w:t>candidat</w:t>
        </w:r>
      </w:ins>
      <w:ins w:id="269" w:author="Graham Forrester" w:date="2019-12-12T08:40:00Z">
        <w:r w:rsidR="00A13093">
          <w:rPr>
            <w:highlight w:val="white"/>
          </w:rPr>
          <w:t>e</w:t>
        </w:r>
      </w:ins>
      <w:ins w:id="270" w:author="Graham Forrester" w:date="2019-12-12T08:47:00Z">
        <w:r w:rsidR="00056BE2">
          <w:rPr>
            <w:highlight w:val="white"/>
          </w:rPr>
          <w:t xml:space="preserve"> models</w:t>
        </w:r>
      </w:ins>
      <w:ins w:id="271" w:author="Graham Forrester" w:date="2019-12-12T08:55:00Z">
        <w:r w:rsidR="00056BE2">
          <w:rPr>
            <w:highlight w:val="white"/>
          </w:rPr>
          <w:t>. F</w:t>
        </w:r>
      </w:ins>
      <w:ins w:id="272" w:author="Graham Forrester" w:date="2019-12-12T08:44:00Z">
        <w:r w:rsidR="00A3210A">
          <w:rPr>
            <w:highlight w:val="white"/>
          </w:rPr>
          <w:t xml:space="preserve">ollowing established convention, </w:t>
        </w:r>
      </w:ins>
      <w:ins w:id="273" w:author="Graham Forrester" w:date="2019-12-12T08:45:00Z">
        <w:r w:rsidR="00056BE2">
          <w:rPr>
            <w:highlight w:val="white"/>
          </w:rPr>
          <w:t xml:space="preserve">models </w:t>
        </w:r>
      </w:ins>
      <w:ins w:id="274" w:author="Graham Forrester" w:date="2019-12-12T08:46:00Z">
        <w:r w:rsidR="00056BE2">
          <w:rPr>
            <w:highlight w:val="white"/>
          </w:rPr>
          <w:t xml:space="preserve">differing in </w:t>
        </w:r>
        <w:proofErr w:type="spellStart"/>
        <w:r w:rsidR="00056BE2">
          <w:rPr>
            <w:highlight w:val="white"/>
          </w:rPr>
          <w:t>AICc</w:t>
        </w:r>
        <w:proofErr w:type="spellEnd"/>
        <w:r w:rsidR="00056BE2">
          <w:rPr>
            <w:highlight w:val="white"/>
          </w:rPr>
          <w:t xml:space="preserve"> values by &lt; 2 </w:t>
        </w:r>
      </w:ins>
      <w:ins w:id="275" w:author="Graham Forrester" w:date="2019-12-12T08:52:00Z">
        <w:r w:rsidR="00056BE2">
          <w:rPr>
            <w:highlight w:val="white"/>
          </w:rPr>
          <w:t xml:space="preserve">were </w:t>
        </w:r>
      </w:ins>
      <w:ins w:id="276" w:author="Graham Forrester" w:date="2019-12-12T09:52:00Z">
        <w:r w:rsidR="008708AA">
          <w:rPr>
            <w:highlight w:val="white"/>
          </w:rPr>
          <w:t>judged</w:t>
        </w:r>
      </w:ins>
      <w:ins w:id="277" w:author="Graham Forrester" w:date="2019-12-12T08:52:00Z">
        <w:r w:rsidR="00056BE2">
          <w:rPr>
            <w:highlight w:val="white"/>
          </w:rPr>
          <w:t xml:space="preserve"> to </w:t>
        </w:r>
      </w:ins>
      <w:ins w:id="278" w:author="Graham Forrester" w:date="2019-12-12T08:46:00Z">
        <w:r w:rsidR="00056BE2">
          <w:rPr>
            <w:highlight w:val="white"/>
          </w:rPr>
          <w:t>be of similar</w:t>
        </w:r>
      </w:ins>
      <w:ins w:id="279" w:author="Graham Forrester" w:date="2019-12-12T08:52:00Z">
        <w:r w:rsidR="00056BE2">
          <w:rPr>
            <w:highlight w:val="white"/>
          </w:rPr>
          <w:t xml:space="preserve"> quality {</w:t>
        </w:r>
        <w:commentRangeStart w:id="280"/>
        <w:r w:rsidR="00056BE2">
          <w:rPr>
            <w:highlight w:val="white"/>
          </w:rPr>
          <w:t>Burnham and Anderson 200</w:t>
        </w:r>
      </w:ins>
      <w:commentRangeEnd w:id="280"/>
      <w:ins w:id="281" w:author="Graham Forrester" w:date="2019-12-12T08:53:00Z">
        <w:r w:rsidR="00056BE2">
          <w:rPr>
            <w:rStyle w:val="CommentReference"/>
          </w:rPr>
          <w:commentReference w:id="280"/>
        </w:r>
      </w:ins>
      <w:ins w:id="282" w:author="Graham Forrester" w:date="2019-12-12T08:52:00Z">
        <w:r w:rsidR="00056BE2">
          <w:rPr>
            <w:highlight w:val="white"/>
          </w:rPr>
          <w:t>2}.</w:t>
        </w:r>
      </w:ins>
      <w:ins w:id="283" w:author="Graham Forrester" w:date="2019-12-12T08:46:00Z">
        <w:r w:rsidR="00056BE2">
          <w:rPr>
            <w:highlight w:val="white"/>
          </w:rPr>
          <w:t xml:space="preserve"> </w:t>
        </w:r>
      </w:ins>
      <w:commentRangeStart w:id="284"/>
      <w:del w:id="285" w:author="Graham Forrester" w:date="2019-12-12T08:40:00Z">
        <w:r w:rsidDel="00A13093">
          <w:rPr>
            <w:highlight w:val="white"/>
          </w:rPr>
          <w:delText xml:space="preserve">models in the model set. </w:delText>
        </w:r>
      </w:del>
      <w:del w:id="286" w:author="Graham Forrester" w:date="2019-12-12T08:52:00Z">
        <w:r w:rsidR="00026313" w:rsidDel="00056BE2">
          <w:delText>We</w:delText>
        </w:r>
        <w:commentRangeEnd w:id="284"/>
        <w:r w:rsidR="00056BE2" w:rsidDel="00056BE2">
          <w:rPr>
            <w:rStyle w:val="CommentReference"/>
          </w:rPr>
          <w:commentReference w:id="284"/>
        </w:r>
        <w:r w:rsidR="00026313" w:rsidDel="00056BE2">
          <w:delText xml:space="preserve"> considered the most supported models to be those within 2 AICc units of the most </w:delText>
        </w:r>
        <w:commentRangeStart w:id="287"/>
        <w:r w:rsidR="00026313" w:rsidDel="00056BE2">
          <w:delText>parsimonious</w:delText>
        </w:r>
        <w:commentRangeEnd w:id="287"/>
        <w:r w:rsidR="00C14731" w:rsidDel="00056BE2">
          <w:rPr>
            <w:rStyle w:val="CommentReference"/>
          </w:rPr>
          <w:commentReference w:id="287"/>
        </w:r>
        <w:r w:rsidR="00026313" w:rsidDel="00056BE2">
          <w:delText xml:space="preserve"> model.</w:delText>
        </w:r>
        <w:r w:rsidR="00026313" w:rsidDel="00056BE2">
          <w:rPr>
            <w:highlight w:val="white"/>
          </w:rPr>
          <w:delText xml:space="preserve"> </w:delText>
        </w:r>
      </w:del>
      <w:r w:rsidR="0087421F">
        <w:rPr>
          <w:highlight w:val="white"/>
        </w:rPr>
        <w:t>P</w:t>
      </w:r>
      <w:r>
        <w:rPr>
          <w:highlight w:val="white"/>
        </w:rPr>
        <w:t xml:space="preserve">seudo-r-squared values were also used for model interpretation by providing a measure of goodness-of-fit </w:t>
      </w:r>
      <w:del w:id="288" w:author="Graham Forrester" w:date="2019-12-12T11:59:00Z">
        <w:r w:rsidDel="00ED1990">
          <w:rPr>
            <w:highlight w:val="white"/>
          </w:rPr>
          <w:delText xml:space="preserve">in that they can be </w:delText>
        </w:r>
      </w:del>
      <w:r>
        <w:rPr>
          <w:highlight w:val="white"/>
        </w:rPr>
        <w:t xml:space="preserve">used to compare how much each surrogate improves the ability to predict a given target.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w:t>
      </w:r>
      <w:ins w:id="289" w:author="Graham Forrester" w:date="2019-12-12T09:54:00Z">
        <w:r w:rsidR="004C341E">
          <w:rPr>
            <w:highlight w:val="white"/>
          </w:rPr>
          <w:t xml:space="preserve">goodness-of-fit measure </w:t>
        </w:r>
      </w:ins>
      <w:ins w:id="290" w:author="Graham Forrester" w:date="2019-12-12T09:53:00Z">
        <w:r w:rsidR="008708AA">
          <w:rPr>
            <w:highlight w:val="white"/>
          </w:rPr>
          <w:t>direct</w:t>
        </w:r>
      </w:ins>
      <w:ins w:id="291" w:author="Graham Forrester" w:date="2019-12-12T09:54:00Z">
        <w:r w:rsidR="004C341E">
          <w:rPr>
            <w:highlight w:val="white"/>
          </w:rPr>
          <w:t>ly</w:t>
        </w:r>
      </w:ins>
      <w:ins w:id="292" w:author="Graham Forrester" w:date="2019-12-12T09:53:00Z">
        <w:r w:rsidR="008708AA">
          <w:rPr>
            <w:highlight w:val="white"/>
          </w:rPr>
          <w:t xml:space="preserve"> </w:t>
        </w:r>
      </w:ins>
      <w:r w:rsidR="00F72F1A">
        <w:rPr>
          <w:highlight w:val="white"/>
        </w:rPr>
        <w:t xml:space="preserve">equivalent </w:t>
      </w:r>
      <w:del w:id="293" w:author="Graham Forrester" w:date="2019-12-12T09:53:00Z">
        <w:r w:rsidR="00F72F1A" w:rsidDel="008708AA">
          <w:rPr>
            <w:highlight w:val="white"/>
          </w:rPr>
          <w:delText xml:space="preserve">statistic </w:delText>
        </w:r>
      </w:del>
      <w:r w:rsidR="00F72F1A">
        <w:rPr>
          <w:highlight w:val="white"/>
        </w:rPr>
        <w:t>to traditional r-squared</w:t>
      </w:r>
      <w:del w:id="294" w:author="Graham Forrester" w:date="2019-12-12T09:54:00Z">
        <w:r w:rsidR="00F72F1A" w:rsidDel="004C341E">
          <w:rPr>
            <w:highlight w:val="white"/>
          </w:rPr>
          <w:delText xml:space="preserve"> as a measure of goodness-of-fit</w:delText>
        </w:r>
      </w:del>
      <w:r>
        <w:rPr>
          <w:highlight w:val="white"/>
        </w:rPr>
        <w:t xml:space="preserve">. </w:t>
      </w:r>
      <w:r w:rsidR="00026313">
        <w:rPr>
          <w:highlight w:val="white"/>
        </w:rPr>
        <w:t xml:space="preserve">We used </w:t>
      </w:r>
      <w:proofErr w:type="spellStart"/>
      <w:r>
        <w:rPr>
          <w:highlight w:val="white"/>
        </w:rPr>
        <w:t>Nagelkerke’s</w:t>
      </w:r>
      <w:proofErr w:type="spellEnd"/>
      <w:r>
        <w:rPr>
          <w:highlight w:val="white"/>
        </w:rPr>
        <w:t xml:space="preserve">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del w:id="295" w:author="Graham Forrester" w:date="2019-12-12T08:56:00Z">
        <w:r w:rsidDel="00FA24D4">
          <w:rPr>
            <w:highlight w:val="white"/>
          </w:rPr>
          <w:delText xml:space="preserve">top </w:delText>
        </w:r>
      </w:del>
      <w:ins w:id="296" w:author="Graham Forrester" w:date="2019-12-12T08:56:00Z">
        <w:r w:rsidR="00FA24D4">
          <w:rPr>
            <w:highlight w:val="white"/>
          </w:rPr>
          <w:t xml:space="preserve">best </w:t>
        </w:r>
      </w:ins>
      <w:r>
        <w:rPr>
          <w:highlight w:val="white"/>
        </w:rPr>
        <w:t xml:space="preserve">surrogate identified for each target </w:t>
      </w:r>
      <w:del w:id="297" w:author="Graham Forrester" w:date="2019-12-12T12:00:00Z">
        <w:r w:rsidDel="00ED1990">
          <w:rPr>
            <w:highlight w:val="white"/>
          </w:rPr>
          <w:delText xml:space="preserve">from </w:delText>
        </w:r>
      </w:del>
      <w:ins w:id="298" w:author="Graham Forrester" w:date="2019-12-12T12:00:00Z">
        <w:r w:rsidR="00ED1990">
          <w:rPr>
            <w:highlight w:val="white"/>
          </w:rPr>
          <w:t xml:space="preserve">using </w:t>
        </w:r>
      </w:ins>
      <w:r>
        <w:rPr>
          <w:highlight w:val="white"/>
        </w:rPr>
        <w:t xml:space="preserve">this </w:t>
      </w:r>
      <w:del w:id="299" w:author="Graham Forrester" w:date="2019-12-12T12:00:00Z">
        <w:r w:rsidDel="00ED1990">
          <w:rPr>
            <w:highlight w:val="white"/>
          </w:rPr>
          <w:delText xml:space="preserve">comparison </w:delText>
        </w:r>
      </w:del>
      <w:ins w:id="300" w:author="Graham Forrester" w:date="2019-12-12T12:00:00Z">
        <w:r w:rsidR="00ED1990">
          <w:rPr>
            <w:highlight w:val="white"/>
          </w:rPr>
          <w:t xml:space="preserve">model-selection procedure </w:t>
        </w:r>
      </w:ins>
      <w:r>
        <w:rPr>
          <w:highlight w:val="white"/>
        </w:rPr>
        <w:t>was used for subsequent modeling.</w:t>
      </w:r>
      <w:r w:rsidR="00C63DF1">
        <w:rPr>
          <w:highlight w:val="white"/>
        </w:rPr>
        <w:t xml:space="preserve"> </w:t>
      </w:r>
    </w:p>
    <w:p w14:paraId="60C8803C" w14:textId="750B8F3D" w:rsidR="00A679EA" w:rsidRDefault="00596BA2" w:rsidP="0045253A">
      <w:pPr>
        <w:pStyle w:val="Heading4"/>
        <w:rPr>
          <w:ins w:id="301" w:author="Graham Forrester" w:date="2019-12-12T13:10:00Z"/>
        </w:rPr>
        <w:pPrChange w:id="302" w:author="Graham Forrester" w:date="2019-12-12T13:10:00Z">
          <w:pPr/>
        </w:pPrChange>
      </w:pPr>
      <w:ins w:id="303" w:author="Graham Forrester" w:date="2019-12-12T08:56:00Z">
        <w:r>
          <w:t>Objecti</w:t>
        </w:r>
      </w:ins>
      <w:ins w:id="304" w:author="Graham Forrester" w:date="2019-12-12T08:57:00Z">
        <w:r w:rsidR="002562A1">
          <w:t xml:space="preserve">ve 2: </w:t>
        </w:r>
      </w:ins>
      <w:moveFromRangeStart w:id="305" w:author="Graham Forrester" w:date="2019-12-12T07:50:00Z" w:name="move27029440"/>
      <w:moveFrom w:id="306" w:author="Graham Forrester" w:date="2019-12-12T07:50:00Z">
        <w:r w:rsidR="00C63DF1" w:rsidDel="00BA4E07">
          <w:t xml:space="preserve">We also </w:t>
        </w:r>
        <w:commentRangeStart w:id="307"/>
        <w:r w:rsidR="00C63DF1" w:rsidDel="00BA4E07">
          <w:t>examined</w:t>
        </w:r>
        <w:commentRangeEnd w:id="307"/>
        <w:r w:rsidR="006410BE" w:rsidDel="00BA4E07">
          <w:rPr>
            <w:rStyle w:val="CommentReference"/>
          </w:rPr>
          <w:commentReference w:id="307"/>
        </w:r>
        <w:r w:rsidR="00C63DF1" w:rsidDel="00BA4E07">
          <w:t xml:space="preserve"> simple correlations between the targets </w:t>
        </w:r>
        <w:r w:rsidR="00A9484B" w:rsidDel="00BA4E07">
          <w:t>(between</w:t>
        </w:r>
        <w:r w:rsidR="00C63DF1" w:rsidDel="00BA4E07">
          <w:t xml:space="preserve"> coral, fish, and sponge richnesses), as well as between the surrogates (between percent hard coral cover, rugosity, and percent sponge cover), </w:t>
        </w:r>
        <w:commentRangeStart w:id="308"/>
        <w:r w:rsidR="00C63DF1" w:rsidDel="00BA4E07">
          <w:t>to inform interpretations of the models.</w:t>
        </w:r>
        <w:commentRangeEnd w:id="308"/>
        <w:r w:rsidR="00CE687F" w:rsidDel="00BA4E07">
          <w:rPr>
            <w:rStyle w:val="CommentReference"/>
          </w:rPr>
          <w:commentReference w:id="308"/>
        </w:r>
      </w:moveFrom>
    </w:p>
    <w:p w14:paraId="57831903" w14:textId="77777777" w:rsidR="0045253A" w:rsidRPr="00CB02B2" w:rsidDel="00BA4E07" w:rsidRDefault="0045253A" w:rsidP="00C63DF1">
      <w:pPr>
        <w:rPr>
          <w:moveFrom w:id="309" w:author="Graham Forrester" w:date="2019-12-12T07:50:00Z"/>
        </w:rPr>
      </w:pPr>
    </w:p>
    <w:moveFromRangeEnd w:id="305"/>
    <w:p w14:paraId="06EC704B" w14:textId="12CE87FD" w:rsidR="00A679EA" w:rsidDel="007641AA" w:rsidRDefault="00A679EA" w:rsidP="00C63DF1">
      <w:pPr>
        <w:rPr>
          <w:del w:id="310" w:author="Graham Forrester" w:date="2019-12-12T10:11:00Z"/>
        </w:rPr>
      </w:pPr>
      <w:r>
        <w:rPr>
          <w:highlight w:val="white"/>
        </w:rPr>
        <w:t xml:space="preserve">To determine if relationships between </w:t>
      </w:r>
      <w:del w:id="311" w:author="Graham Forrester" w:date="2019-12-12T09:55:00Z">
        <w:r w:rsidDel="00323541">
          <w:rPr>
            <w:highlight w:val="white"/>
          </w:rPr>
          <w:delText xml:space="preserve">top </w:delText>
        </w:r>
      </w:del>
      <w:ins w:id="312" w:author="Graham Forrester" w:date="2019-12-12T09:55:00Z">
        <w:r w:rsidR="00323541">
          <w:rPr>
            <w:highlight w:val="white"/>
          </w:rPr>
          <w:t xml:space="preserve">the best </w:t>
        </w:r>
      </w:ins>
      <w:r>
        <w:rPr>
          <w:highlight w:val="white"/>
        </w:rPr>
        <w:t>surrogate</w:t>
      </w:r>
      <w:del w:id="313" w:author="Graham Forrester" w:date="2019-12-12T09:55:00Z">
        <w:r w:rsidDel="00323541">
          <w:rPr>
            <w:highlight w:val="white"/>
          </w:rPr>
          <w:delText>s</w:delText>
        </w:r>
      </w:del>
      <w:r>
        <w:rPr>
          <w:highlight w:val="white"/>
        </w:rPr>
        <w:t xml:space="preserve"> and the target</w:t>
      </w:r>
      <w:del w:id="314" w:author="Graham Forrester" w:date="2019-12-12T09:55:00Z">
        <w:r w:rsidDel="00323541">
          <w:rPr>
            <w:highlight w:val="white"/>
          </w:rPr>
          <w:delText>s</w:delText>
        </w:r>
      </w:del>
      <w:r>
        <w:rPr>
          <w:highlight w:val="white"/>
        </w:rPr>
        <w:t xml:space="preserve"> remain consistent over space and time, we added additional terms to the surrogate-only model</w:t>
      </w:r>
      <w:del w:id="315" w:author="Graham Forrester" w:date="2019-12-12T11:19:00Z">
        <w:r w:rsidDel="00210718">
          <w:rPr>
            <w:highlight w:val="white"/>
          </w:rPr>
          <w:delText>s</w:delText>
        </w:r>
      </w:del>
      <w:r>
        <w:rPr>
          <w:highlight w:val="white"/>
        </w:rPr>
        <w:t xml:space="preserve"> to account for temporal variation and variation across sites</w:t>
      </w:r>
      <w:ins w:id="316" w:author="Graham Forrester" w:date="2019-12-12T11:19:00Z">
        <w:r w:rsidR="00210718">
          <w:rPr>
            <w:highlight w:val="white"/>
          </w:rPr>
          <w:t xml:space="preserve"> (Figure </w:t>
        </w:r>
        <w:commentRangeStart w:id="317"/>
        <w:r w:rsidR="00210718">
          <w:rPr>
            <w:highlight w:val="white"/>
          </w:rPr>
          <w:t>A</w:t>
        </w:r>
        <w:commentRangeEnd w:id="317"/>
        <w:r w:rsidR="00210718">
          <w:rPr>
            <w:rStyle w:val="CommentReference"/>
          </w:rPr>
          <w:commentReference w:id="317"/>
        </w:r>
        <w:r w:rsidR="00210718">
          <w:rPr>
            <w:highlight w:val="white"/>
          </w:rPr>
          <w:t>X)</w:t>
        </w:r>
      </w:ins>
      <w:r>
        <w:rPr>
          <w:highlight w:val="white"/>
        </w:rPr>
        <w:t xml:space="preserve">. </w:t>
      </w:r>
      <w:ins w:id="318" w:author="Graham Forrester" w:date="2019-12-12T09:55:00Z">
        <w:r w:rsidR="00EC3634">
          <w:t xml:space="preserve">The variable </w:t>
        </w:r>
      </w:ins>
      <w:ins w:id="319" w:author="Graham Forrester" w:date="2019-12-12T09:57:00Z">
        <w:r w:rsidR="00EC3634">
          <w:t>“</w:t>
        </w:r>
      </w:ins>
      <w:commentRangeStart w:id="320"/>
      <w:del w:id="321" w:author="Graham Forrester" w:date="2019-12-12T09:55:00Z">
        <w:r w:rsidDel="00EC3634">
          <w:delText>Site</w:delText>
        </w:r>
      </w:del>
      <w:commentRangeEnd w:id="320"/>
      <w:ins w:id="322" w:author="Graham Forrester" w:date="2019-12-12T09:55:00Z">
        <w:r w:rsidR="00EC3634">
          <w:t>site</w:t>
        </w:r>
      </w:ins>
      <w:r w:rsidR="00CE687F">
        <w:rPr>
          <w:rStyle w:val="CommentReference"/>
        </w:rPr>
        <w:commentReference w:id="320"/>
      </w:r>
      <w:ins w:id="323" w:author="Graham Forrester" w:date="2019-12-12T09:57:00Z">
        <w:r w:rsidR="00EC3634">
          <w:t>”</w:t>
        </w:r>
      </w:ins>
      <w:r>
        <w:t xml:space="preserve"> </w:t>
      </w:r>
      <w:del w:id="324" w:author="Graham Forrester" w:date="2019-12-12T09:55:00Z">
        <w:r w:rsidDel="00EC3634">
          <w:delText xml:space="preserve">is </w:delText>
        </w:r>
      </w:del>
      <w:ins w:id="325" w:author="Graham Forrester" w:date="2019-12-12T09:55:00Z">
        <w:r w:rsidR="00EC3634">
          <w:t xml:space="preserve">was </w:t>
        </w:r>
      </w:ins>
      <w:r>
        <w:t>a categorical predictor</w:t>
      </w:r>
      <w:ins w:id="326" w:author="Graham Forrester" w:date="2019-12-12T09:58:00Z">
        <w:r w:rsidR="00EC3634">
          <w:t xml:space="preserve"> with 8 levels (</w:t>
        </w:r>
      </w:ins>
      <w:del w:id="327" w:author="Graham Forrester" w:date="2019-12-12T09:58:00Z">
        <w:r w:rsidDel="00EC3634">
          <w:delText xml:space="preserve"> of </w:delText>
        </w:r>
      </w:del>
      <w:r>
        <w:t xml:space="preserve">the 8 locations around </w:t>
      </w:r>
      <w:proofErr w:type="spellStart"/>
      <w:r>
        <w:t>Guana</w:t>
      </w:r>
      <w:proofErr w:type="spellEnd"/>
      <w:r>
        <w:t xml:space="preserve"> Island</w:t>
      </w:r>
      <w:ins w:id="328" w:author="Graham Forrester" w:date="2019-12-12T09:58:00Z">
        <w:r w:rsidR="00EC3634">
          <w:t xml:space="preserve">). </w:t>
        </w:r>
        <w:commentRangeStart w:id="329"/>
        <w:r w:rsidR="00EC3634">
          <w:t xml:space="preserve">Temporal </w:t>
        </w:r>
      </w:ins>
      <w:ins w:id="330" w:author="Graham Forrester" w:date="2019-12-12T10:03:00Z">
        <w:r w:rsidR="000403A2">
          <w:t>trends were</w:t>
        </w:r>
      </w:ins>
      <w:ins w:id="331" w:author="Graham Forrester" w:date="2019-12-12T09:58:00Z">
        <w:r w:rsidR="00EC3634">
          <w:t xml:space="preserve"> modeled using </w:t>
        </w:r>
      </w:ins>
      <w:ins w:id="332" w:author="Graham Forrester" w:date="2019-12-12T09:59:00Z">
        <w:r w:rsidR="00EC3634">
          <w:t xml:space="preserve">“year” as a continuous </w:t>
        </w:r>
      </w:ins>
      <w:ins w:id="333" w:author="Graham Forrester" w:date="2019-12-12T10:00:00Z">
        <w:r w:rsidR="00EC3634">
          <w:t xml:space="preserve">linear </w:t>
        </w:r>
      </w:ins>
      <w:ins w:id="334" w:author="Graham Forrester" w:date="2019-12-12T09:59:00Z">
        <w:r w:rsidR="00EC3634">
          <w:t xml:space="preserve">variable </w:t>
        </w:r>
      </w:ins>
      <w:ins w:id="335" w:author="Graham Forrester" w:date="2019-12-12T10:03:00Z">
        <w:r w:rsidR="000403A2">
          <w:t>with integer val</w:t>
        </w:r>
      </w:ins>
      <w:commentRangeEnd w:id="329"/>
      <w:ins w:id="336" w:author="Graham Forrester" w:date="2019-12-12T10:06:00Z">
        <w:r w:rsidR="000403A2">
          <w:rPr>
            <w:rStyle w:val="CommentReference"/>
          </w:rPr>
          <w:commentReference w:id="329"/>
        </w:r>
      </w:ins>
      <w:ins w:id="337" w:author="Graham Forrester" w:date="2019-12-12T10:03:00Z">
        <w:r w:rsidR="000403A2">
          <w:t xml:space="preserve">ues </w:t>
        </w:r>
      </w:ins>
      <w:del w:id="338" w:author="Graham Forrester" w:date="2019-12-12T10:02:00Z">
        <w:r w:rsidDel="000403A2">
          <w:delText xml:space="preserve"> and </w:delText>
        </w:r>
        <w:commentRangeStart w:id="339"/>
        <w:r w:rsidDel="000403A2">
          <w:delText>year</w:delText>
        </w:r>
        <w:commentRangeEnd w:id="339"/>
        <w:r w:rsidR="00CE687F" w:rsidDel="000403A2">
          <w:rPr>
            <w:rStyle w:val="CommentReference"/>
          </w:rPr>
          <w:commentReference w:id="339"/>
        </w:r>
        <w:r w:rsidDel="000403A2">
          <w:delText xml:space="preserve"> </w:delText>
        </w:r>
        <w:r w:rsidR="00414F6C" w:rsidDel="000403A2">
          <w:delText>models year-to-</w:delText>
        </w:r>
        <w:commentRangeStart w:id="340"/>
        <w:r w:rsidR="00414F6C" w:rsidDel="000403A2">
          <w:delText xml:space="preserve">year </w:delText>
        </w:r>
        <w:r w:rsidDel="000403A2">
          <w:delText>trend</w:delText>
        </w:r>
        <w:r w:rsidR="00414F6C" w:rsidDel="000403A2">
          <w:delText>s</w:delText>
        </w:r>
        <w:commentRangeEnd w:id="340"/>
        <w:r w:rsidR="00CE687F" w:rsidDel="000403A2">
          <w:rPr>
            <w:rStyle w:val="CommentReference"/>
          </w:rPr>
          <w:commentReference w:id="340"/>
        </w:r>
        <w:r w:rsidDel="000403A2">
          <w:delText xml:space="preserve"> over the </w:delText>
        </w:r>
        <w:r w:rsidR="00414F6C" w:rsidDel="000403A2">
          <w:delText xml:space="preserve">duration of the study </w:delText>
        </w:r>
      </w:del>
      <w:r w:rsidR="00414F6C">
        <w:t>(</w:t>
      </w:r>
      <w:del w:id="341" w:author="Graham Forrester" w:date="2019-12-12T10:03:00Z">
        <w:r w:rsidR="00414F6C" w:rsidDel="000403A2">
          <w:delText xml:space="preserve">27 </w:delText>
        </w:r>
      </w:del>
      <w:r w:rsidR="00414F6C">
        <w:t>years</w:t>
      </w:r>
      <w:ins w:id="342" w:author="Graham Forrester" w:date="2019-12-12T10:03:00Z">
        <w:r w:rsidR="000403A2">
          <w:t xml:space="preserve"> 0-27</w:t>
        </w:r>
      </w:ins>
      <w:r w:rsidR="00414F6C">
        <w:t>)</w:t>
      </w:r>
      <w:r>
        <w:t xml:space="preserve">. For each of the targets (dependent variables), </w:t>
      </w:r>
      <w:proofErr w:type="spellStart"/>
      <w:r w:rsidR="002268EB">
        <w:t>AICc</w:t>
      </w:r>
      <w:proofErr w:type="spellEnd"/>
      <w:r w:rsidR="002268EB">
        <w:t xml:space="preserve"> was used to compare </w:t>
      </w:r>
      <w:r>
        <w:t xml:space="preserve">surrogate-only models to </w:t>
      </w:r>
      <w:ins w:id="343" w:author="Graham Forrester" w:date="2019-12-12T11:20:00Z">
        <w:r w:rsidR="00210718">
          <w:t xml:space="preserve">a set of additional candidate models.  Additional </w:t>
        </w:r>
      </w:ins>
      <w:r>
        <w:t xml:space="preserve">models </w:t>
      </w:r>
      <w:del w:id="344" w:author="Graham Forrester" w:date="2019-12-12T11:20:00Z">
        <w:r w:rsidDel="00210718">
          <w:delText>with additional</w:delText>
        </w:r>
      </w:del>
      <w:ins w:id="345" w:author="Graham Forrester" w:date="2019-12-12T11:20:00Z">
        <w:r w:rsidR="00210718">
          <w:t>included</w:t>
        </w:r>
      </w:ins>
      <w:r>
        <w:t xml:space="preserve"> </w:t>
      </w:r>
      <w:ins w:id="346" w:author="Graham Forrester" w:date="2019-12-12T11:20:00Z">
        <w:r w:rsidR="00210718">
          <w:t xml:space="preserve">a </w:t>
        </w:r>
      </w:ins>
      <w:r>
        <w:t>term</w:t>
      </w:r>
      <w:del w:id="347" w:author="Graham Forrester" w:date="2019-12-12T11:20:00Z">
        <w:r w:rsidDel="00210718">
          <w:delText>s</w:delText>
        </w:r>
      </w:del>
      <w:r>
        <w:t xml:space="preserve"> for year, site, and </w:t>
      </w:r>
      <w:ins w:id="348" w:author="Graham Forrester" w:date="2019-12-12T11:20:00Z">
        <w:r w:rsidR="00210718">
          <w:t xml:space="preserve">terms for both </w:t>
        </w:r>
      </w:ins>
      <w:r>
        <w:t xml:space="preserve">year </w:t>
      </w:r>
      <w:del w:id="349" w:author="Graham Forrester" w:date="2019-12-12T11:20:00Z">
        <w:r w:rsidDel="00210718">
          <w:delText xml:space="preserve">plus </w:delText>
        </w:r>
      </w:del>
      <w:ins w:id="350" w:author="Graham Forrester" w:date="2019-12-12T11:20:00Z">
        <w:r w:rsidR="00210718">
          <w:t xml:space="preserve">and </w:t>
        </w:r>
      </w:ins>
      <w:r>
        <w:t>site</w:t>
      </w:r>
      <w:ins w:id="351" w:author="Graham Forrester" w:date="2019-12-12T12:01:00Z">
        <w:r w:rsidR="00ED1990">
          <w:t>,</w:t>
        </w:r>
      </w:ins>
      <w:r>
        <w:t xml:space="preserve"> to </w:t>
      </w:r>
      <w:r w:rsidR="00954C51">
        <w:t>test for</w:t>
      </w:r>
      <w:r>
        <w:t xml:space="preserve"> variation </w:t>
      </w:r>
      <w:del w:id="352" w:author="Graham Forrester" w:date="2019-12-12T11:21:00Z">
        <w:r w:rsidDel="00210718">
          <w:delText xml:space="preserve">in the data over time, across sites, or </w:delText>
        </w:r>
      </w:del>
      <w:r>
        <w:t xml:space="preserve">over time and across sites that cannot be accounted for by the surrogate alone. </w:t>
      </w:r>
      <w:del w:id="353" w:author="Graham Forrester" w:date="2019-12-12T11:21:00Z">
        <w:r w:rsidDel="00210718">
          <w:delText>These additive models were also compared</w:delText>
        </w:r>
      </w:del>
      <w:ins w:id="354" w:author="Graham Forrester" w:date="2019-12-12T11:21:00Z">
        <w:r w:rsidR="00210718">
          <w:t>We also included a model</w:t>
        </w:r>
      </w:ins>
      <w:r>
        <w:t xml:space="preserve"> </w:t>
      </w:r>
      <w:del w:id="355" w:author="Graham Forrester" w:date="2019-12-12T11:21:00Z">
        <w:r w:rsidDel="00210718">
          <w:delText xml:space="preserve">to models </w:delText>
        </w:r>
      </w:del>
      <w:r>
        <w:t xml:space="preserve">with </w:t>
      </w:r>
      <w:ins w:id="356" w:author="Graham Forrester" w:date="2019-12-12T11:22:00Z">
        <w:r w:rsidR="00210718">
          <w:t xml:space="preserve">two </w:t>
        </w:r>
      </w:ins>
      <w:del w:id="357" w:author="Graham Forrester" w:date="2019-12-12T11:22:00Z">
        <w:r w:rsidDel="00210718">
          <w:delText xml:space="preserve">interactive </w:delText>
        </w:r>
      </w:del>
      <w:ins w:id="358" w:author="Graham Forrester" w:date="2019-12-12T11:22:00Z">
        <w:r w:rsidR="00210718">
          <w:t xml:space="preserve">interaction </w:t>
        </w:r>
      </w:ins>
      <w:r>
        <w:t xml:space="preserve">terms </w:t>
      </w:r>
      <w:ins w:id="359" w:author="Graham Forrester" w:date="2019-12-12T11:22:00Z">
        <w:r w:rsidR="00210718">
          <w:t>(</w:t>
        </w:r>
      </w:ins>
      <w:del w:id="360" w:author="Graham Forrester" w:date="2019-12-12T11:22:00Z">
        <w:r w:rsidDel="00210718">
          <w:delText xml:space="preserve">for the </w:delText>
        </w:r>
      </w:del>
      <w:r>
        <w:t xml:space="preserve">surrogate </w:t>
      </w:r>
      <w:del w:id="361" w:author="Graham Forrester" w:date="2019-12-12T11:22:00Z">
        <w:r w:rsidDel="00210718">
          <w:delText xml:space="preserve">with </w:delText>
        </w:r>
      </w:del>
      <w:ins w:id="362" w:author="Graham Forrester" w:date="2019-12-12T11:22:00Z">
        <w:r w:rsidR="00210718">
          <w:t xml:space="preserve">x </w:t>
        </w:r>
      </w:ins>
      <w:commentRangeStart w:id="363"/>
      <w:commentRangeStart w:id="364"/>
      <w:r>
        <w:t xml:space="preserve">year and </w:t>
      </w:r>
      <w:del w:id="365" w:author="Graham Forrester" w:date="2019-12-12T11:22:00Z">
        <w:r w:rsidDel="00210718">
          <w:delText xml:space="preserve">the </w:delText>
        </w:r>
      </w:del>
      <w:r>
        <w:t xml:space="preserve">surrogate </w:t>
      </w:r>
      <w:del w:id="366" w:author="Graham Forrester" w:date="2019-12-12T11:22:00Z">
        <w:r w:rsidDel="00210718">
          <w:delText xml:space="preserve">with </w:delText>
        </w:r>
      </w:del>
      <w:ins w:id="367" w:author="Graham Forrester" w:date="2019-12-12T11:22:00Z">
        <w:r w:rsidR="00210718">
          <w:t xml:space="preserve">x </w:t>
        </w:r>
      </w:ins>
      <w:r>
        <w:t>site</w:t>
      </w:r>
      <w:commentRangeEnd w:id="363"/>
      <w:r w:rsidR="00CE687F">
        <w:rPr>
          <w:rStyle w:val="CommentReference"/>
        </w:rPr>
        <w:commentReference w:id="363"/>
      </w:r>
      <w:commentRangeEnd w:id="364"/>
      <w:ins w:id="368" w:author="Graham Forrester" w:date="2019-12-12T11:23:00Z">
        <w:r w:rsidR="00902EB4">
          <w:t>)</w:t>
        </w:r>
      </w:ins>
      <w:r w:rsidR="000403A2">
        <w:rPr>
          <w:rStyle w:val="CommentReference"/>
        </w:rPr>
        <w:commentReference w:id="364"/>
      </w:r>
      <w:r>
        <w:t>. The</w:t>
      </w:r>
      <w:del w:id="369" w:author="Graham Forrester" w:date="2019-12-12T12:01:00Z">
        <w:r w:rsidDel="00ED1990">
          <w:delText>se</w:delText>
        </w:r>
      </w:del>
      <w:r>
        <w:t xml:space="preserve"> interactive model</w:t>
      </w:r>
      <w:del w:id="370" w:author="Graham Forrester" w:date="2019-12-12T12:01:00Z">
        <w:r w:rsidDel="00ED1990">
          <w:delText>s</w:delText>
        </w:r>
      </w:del>
      <w:r>
        <w:t xml:space="preserve"> </w:t>
      </w:r>
      <w:del w:id="371" w:author="Graham Forrester" w:date="2019-12-12T11:26:00Z">
        <w:r w:rsidDel="00A854D7">
          <w:delText>would suggest</w:delText>
        </w:r>
      </w:del>
      <w:ins w:id="372" w:author="Graham Forrester" w:date="2019-12-12T11:26:00Z">
        <w:r w:rsidR="00A854D7">
          <w:t>allowed us to test w</w:t>
        </w:r>
      </w:ins>
      <w:ins w:id="373" w:author="Graham Forrester" w:date="2019-12-12T11:27:00Z">
        <w:r w:rsidR="00A854D7">
          <w:t>hether</w:t>
        </w:r>
      </w:ins>
      <w:del w:id="374" w:author="Graham Forrester" w:date="2019-12-12T11:27:00Z">
        <w:r w:rsidDel="00A854D7">
          <w:delText xml:space="preserve"> that</w:delText>
        </w:r>
      </w:del>
      <w:r>
        <w:t xml:space="preserve"> the </w:t>
      </w:r>
      <w:ins w:id="375" w:author="Graham Forrester" w:date="2019-12-12T11:28:00Z">
        <w:r w:rsidR="00A854D7">
          <w:t xml:space="preserve">slope of the surrogate-target </w:t>
        </w:r>
      </w:ins>
      <w:del w:id="376" w:author="Graham Forrester" w:date="2019-12-12T11:28:00Z">
        <w:r w:rsidDel="00A854D7">
          <w:delText xml:space="preserve">relationship between the target and the top candidate surrogate </w:delText>
        </w:r>
      </w:del>
      <w:r>
        <w:t>change</w:t>
      </w:r>
      <w:del w:id="377" w:author="Graham Forrester" w:date="2019-12-12T11:28:00Z">
        <w:r w:rsidDel="00A854D7">
          <w:delText>s</w:delText>
        </w:r>
      </w:del>
      <w:ins w:id="378" w:author="Graham Forrester" w:date="2019-12-12T11:28:00Z">
        <w:r w:rsidR="00A854D7">
          <w:t>d</w:t>
        </w:r>
      </w:ins>
      <w:r>
        <w:t xml:space="preserve"> over time or across sites. </w:t>
      </w:r>
      <w:r w:rsidR="00C63DF1">
        <w:rPr>
          <w:highlight w:val="white"/>
        </w:rPr>
        <w:t xml:space="preserve">We did not consider more complex models with higher-order interaction terms </w:t>
      </w:r>
      <w:del w:id="379" w:author="Graham Forrester" w:date="2019-12-12T12:02:00Z">
        <w:r w:rsidR="00C63DF1" w:rsidDel="00ED1990">
          <w:rPr>
            <w:highlight w:val="white"/>
          </w:rPr>
          <w:delText xml:space="preserve">for this study </w:delText>
        </w:r>
      </w:del>
      <w:r w:rsidR="00C63DF1">
        <w:rPr>
          <w:highlight w:val="white"/>
        </w:rPr>
        <w:t xml:space="preserve">because, if more complex models were supported, </w:t>
      </w:r>
      <w:del w:id="380" w:author="Graham Forrester" w:date="2019-12-12T11:29:00Z">
        <w:r w:rsidR="00C63DF1" w:rsidDel="00A854D7">
          <w:rPr>
            <w:highlight w:val="white"/>
          </w:rPr>
          <w:delText xml:space="preserve">the relationship between the candidate surrogate and the target would not be valuable for monitoring purposes. In other words, </w:delText>
        </w:r>
      </w:del>
      <w:r w:rsidR="00C63DF1">
        <w:rPr>
          <w:highlight w:val="white"/>
        </w:rPr>
        <w:t>the</w:t>
      </w:r>
      <w:ins w:id="381" w:author="Graham Forrester" w:date="2019-12-12T11:30:00Z">
        <w:r w:rsidR="00A854D7">
          <w:rPr>
            <w:highlight w:val="white"/>
          </w:rPr>
          <w:t>ir</w:t>
        </w:r>
      </w:ins>
      <w:r w:rsidR="00C63DF1">
        <w:rPr>
          <w:highlight w:val="white"/>
        </w:rPr>
        <w:t xml:space="preserve"> </w:t>
      </w:r>
      <w:del w:id="382" w:author="Graham Forrester" w:date="2019-12-12T11:30:00Z">
        <w:r w:rsidR="00C63DF1" w:rsidDel="00A854D7">
          <w:rPr>
            <w:highlight w:val="white"/>
          </w:rPr>
          <w:delText xml:space="preserve">ecological </w:delText>
        </w:r>
      </w:del>
      <w:r w:rsidR="00C63DF1">
        <w:rPr>
          <w:highlight w:val="white"/>
        </w:rPr>
        <w:t xml:space="preserve">interpretation </w:t>
      </w:r>
      <w:del w:id="383" w:author="Graham Forrester" w:date="2019-12-12T11:30:00Z">
        <w:r w:rsidR="00C63DF1" w:rsidDel="00A854D7">
          <w:rPr>
            <w:highlight w:val="white"/>
          </w:rPr>
          <w:delText xml:space="preserve">of these more complex models </w:delText>
        </w:r>
      </w:del>
      <w:r w:rsidR="00C63DF1">
        <w:rPr>
          <w:highlight w:val="white"/>
        </w:rPr>
        <w:t xml:space="preserve">would be </w:t>
      </w:r>
      <w:ins w:id="384" w:author="Graham Forrester" w:date="2019-12-12T11:29:00Z">
        <w:r w:rsidR="00A854D7">
          <w:rPr>
            <w:highlight w:val="white"/>
          </w:rPr>
          <w:t xml:space="preserve">sufficiently </w:t>
        </w:r>
      </w:ins>
      <w:r w:rsidR="00C63DF1">
        <w:rPr>
          <w:highlight w:val="white"/>
        </w:rPr>
        <w:t xml:space="preserve">complicated </w:t>
      </w:r>
      <w:del w:id="385" w:author="Graham Forrester" w:date="2019-12-12T11:29:00Z">
        <w:r w:rsidR="00C63DF1" w:rsidDel="00A854D7">
          <w:rPr>
            <w:highlight w:val="white"/>
          </w:rPr>
          <w:delText xml:space="preserve">enough that there would be no clear relationship between the candidate surrogate and the target, </w:delText>
        </w:r>
      </w:del>
      <w:ins w:id="386" w:author="Graham Forrester" w:date="2019-12-12T11:29:00Z">
        <w:r w:rsidR="00A854D7">
          <w:rPr>
            <w:highlight w:val="white"/>
          </w:rPr>
          <w:t xml:space="preserve">to </w:t>
        </w:r>
      </w:ins>
      <w:ins w:id="387" w:author="Graham Forrester" w:date="2019-12-12T11:30:00Z">
        <w:r w:rsidR="00A854D7">
          <w:rPr>
            <w:highlight w:val="white"/>
          </w:rPr>
          <w:t>u</w:t>
        </w:r>
      </w:ins>
      <w:ins w:id="388" w:author="Graham Forrester" w:date="2019-12-12T11:31:00Z">
        <w:r w:rsidR="00A854D7">
          <w:rPr>
            <w:highlight w:val="white"/>
          </w:rPr>
          <w:t xml:space="preserve">ndermine </w:t>
        </w:r>
      </w:ins>
      <w:del w:id="389" w:author="Graham Forrester" w:date="2019-12-12T11:31:00Z">
        <w:r w:rsidR="00C63DF1" w:rsidDel="00A854D7">
          <w:rPr>
            <w:highlight w:val="white"/>
          </w:rPr>
          <w:delText xml:space="preserve">suggesting that the candidate surrogates do not provide </w:delText>
        </w:r>
      </w:del>
      <w:r w:rsidR="00C63DF1">
        <w:rPr>
          <w:highlight w:val="white"/>
        </w:rPr>
        <w:t xml:space="preserve">the </w:t>
      </w:r>
      <w:del w:id="390" w:author="Graham Forrester" w:date="2019-12-12T11:31:00Z">
        <w:r w:rsidR="00C63DF1" w:rsidDel="00A854D7">
          <w:rPr>
            <w:highlight w:val="white"/>
          </w:rPr>
          <w:delText>benefits of a good</w:delText>
        </w:r>
      </w:del>
      <w:ins w:id="391" w:author="Graham Forrester" w:date="2019-12-12T11:31:00Z">
        <w:r w:rsidR="00A854D7">
          <w:rPr>
            <w:highlight w:val="white"/>
          </w:rPr>
          <w:t>value of the</w:t>
        </w:r>
      </w:ins>
      <w:r w:rsidR="00C63DF1">
        <w:rPr>
          <w:highlight w:val="white"/>
        </w:rPr>
        <w:t xml:space="preserve"> surrogate. </w:t>
      </w:r>
      <w:r w:rsidR="002268EB">
        <w:t xml:space="preserve">We used the same model selection procedure as </w:t>
      </w:r>
      <w:del w:id="392" w:author="Graham Forrester" w:date="2019-12-12T12:02:00Z">
        <w:r w:rsidR="002268EB" w:rsidDel="00ED1990">
          <w:delText>above</w:delText>
        </w:r>
      </w:del>
      <w:ins w:id="393" w:author="Graham Forrester" w:date="2019-12-12T12:02:00Z">
        <w:r w:rsidR="00ED1990">
          <w:t>for objective 1</w:t>
        </w:r>
      </w:ins>
      <w:r>
        <w:t>,</w:t>
      </w:r>
      <w:r w:rsidR="002268EB">
        <w:t xml:space="preserve"> </w:t>
      </w:r>
      <w:ins w:id="394" w:author="Graham Forrester" w:date="2019-12-12T10:08:00Z">
        <w:r w:rsidR="007641AA">
          <w:t xml:space="preserve">using </w:t>
        </w:r>
        <w:proofErr w:type="spellStart"/>
        <w:r w:rsidR="007641AA">
          <w:t>AICc</w:t>
        </w:r>
        <w:proofErr w:type="spellEnd"/>
        <w:r w:rsidR="007641AA">
          <w:t xml:space="preserve"> values to select the best model from each candidate set</w:t>
        </w:r>
      </w:ins>
      <w:ins w:id="395" w:author="Graham Forrester" w:date="2019-12-12T10:09:00Z">
        <w:r w:rsidR="007641AA">
          <w:t xml:space="preserve"> and </w:t>
        </w:r>
      </w:ins>
      <w:del w:id="396" w:author="Graham Forrester" w:date="2019-12-12T10:09:00Z">
        <w:r w:rsidR="002268EB" w:rsidDel="007641AA">
          <w:delText>where</w:delText>
        </w:r>
        <w:r w:rsidDel="007641AA">
          <w:delText xml:space="preserve"> t</w:delText>
        </w:r>
        <w:r w:rsidRPr="002E7C42" w:rsidDel="007641AA">
          <w:delText xml:space="preserve">op models were those with delta </w:delText>
        </w:r>
        <w:commentRangeStart w:id="397"/>
        <w:r w:rsidRPr="002E7C42" w:rsidDel="007641AA">
          <w:delText xml:space="preserve">AICc ≤ 2 </w:delText>
        </w:r>
        <w:commentRangeEnd w:id="397"/>
        <w:r w:rsidR="00CE687F" w:rsidDel="007641AA">
          <w:rPr>
            <w:rStyle w:val="CommentReference"/>
          </w:rPr>
          <w:commentReference w:id="397"/>
        </w:r>
        <w:r w:rsidRPr="002E7C42" w:rsidDel="007641AA">
          <w:delText>and AICc weights</w:delText>
        </w:r>
        <w:r w:rsidDel="007641AA">
          <w:rPr>
            <w:rFonts w:ascii="Gungsuh" w:eastAsia="Gungsuh" w:hAnsi="Gungsuh" w:cs="Gungsuh"/>
            <w:highlight w:val="white"/>
          </w:rPr>
          <w:delText xml:space="preserve"> </w:delText>
        </w:r>
        <w:r w:rsidDel="007641AA">
          <w:rPr>
            <w:highlight w:val="white"/>
          </w:rPr>
          <w:delText xml:space="preserve">&gt; 50%. </w:delText>
        </w:r>
      </w:del>
      <w:proofErr w:type="spellStart"/>
      <w:r>
        <w:rPr>
          <w:highlight w:val="white"/>
        </w:rPr>
        <w:t>Nagelkerke’s</w:t>
      </w:r>
      <w:proofErr w:type="spellEnd"/>
      <w:r>
        <w:rPr>
          <w:highlight w:val="white"/>
        </w:rPr>
        <w:t xml:space="preserve"> pseudo-r-squared values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ins w:id="398" w:author="Graham Forrester" w:date="2019-12-12T10:09:00Z">
        <w:r w:rsidR="007641AA">
          <w:rPr>
            <w:highlight w:val="white"/>
          </w:rPr>
          <w:t xml:space="preserve">as an intuitive index of </w:t>
        </w:r>
        <w:commentRangeStart w:id="399"/>
        <w:r w:rsidR="007641AA">
          <w:rPr>
            <w:highlight w:val="white"/>
          </w:rPr>
          <w:t>model fit</w:t>
        </w:r>
      </w:ins>
      <w:commentRangeEnd w:id="399"/>
      <w:ins w:id="400" w:author="Graham Forrester" w:date="2019-12-12T10:11:00Z">
        <w:r w:rsidR="007641AA">
          <w:rPr>
            <w:rStyle w:val="CommentReference"/>
          </w:rPr>
          <w:commentReference w:id="399"/>
        </w:r>
      </w:ins>
      <w:del w:id="401" w:author="Graham Forrester" w:date="2019-12-12T10:09:00Z">
        <w:r w:rsidDel="007641AA">
          <w:rPr>
            <w:highlight w:val="white"/>
          </w:rPr>
          <w:delText>were also used for additional model suppor</w:delText>
        </w:r>
      </w:del>
      <w:del w:id="402" w:author="Graham Forrester" w:date="2019-12-12T10:10:00Z">
        <w:r w:rsidDel="007641AA">
          <w:rPr>
            <w:highlight w:val="white"/>
          </w:rPr>
          <w:delText>t</w:delText>
        </w:r>
      </w:del>
      <w:r w:rsidR="00FB6C3D">
        <w:t>.</w:t>
      </w:r>
    </w:p>
    <w:p w14:paraId="39AE5C7F" w14:textId="7EFFBC88" w:rsidR="00A679EA" w:rsidRPr="00126F94" w:rsidRDefault="00126F94" w:rsidP="007641AA">
      <w:del w:id="403" w:author="Graham Forrester" w:date="2019-12-12T10:11:00Z">
        <w:r w:rsidDel="007641AA">
          <w:delText xml:space="preserve">All data management and analysis was performed in version 3. 5. 3 of the R programming language </w:delText>
        </w:r>
        <w:r w:rsidDel="007641AA">
          <w:fldChar w:fldCharType="begin" w:fldLock="1"/>
        </w:r>
        <w:r w:rsidDel="007641AA">
          <w:del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delInstrText>
        </w:r>
        <w:r w:rsidDel="007641AA">
          <w:fldChar w:fldCharType="separate"/>
        </w:r>
        <w:r w:rsidRPr="003F7563" w:rsidDel="007641AA">
          <w:rPr>
            <w:noProof/>
          </w:rPr>
          <w:delText>(R Core Team, 2019)</w:delText>
        </w:r>
        <w:r w:rsidDel="007641AA">
          <w:fldChar w:fldCharType="end"/>
        </w:r>
        <w:r w:rsidDel="007641AA">
          <w:delText>.</w:delText>
        </w:r>
      </w:del>
      <w:r w:rsidR="00A679EA">
        <w:br w:type="page"/>
      </w:r>
    </w:p>
    <w:p w14:paraId="711F382B" w14:textId="77777777" w:rsidR="00A679EA" w:rsidRDefault="00A679EA" w:rsidP="00E74719">
      <w:pPr>
        <w:pStyle w:val="Heading2"/>
      </w:pPr>
      <w:bookmarkStart w:id="404" w:name="_6921849kdo93" w:colFirst="0" w:colLast="0"/>
      <w:bookmarkStart w:id="405" w:name="_Toc27002736"/>
      <w:bookmarkEnd w:id="404"/>
      <w:commentRangeStart w:id="406"/>
      <w:commentRangeStart w:id="407"/>
      <w:commentRangeStart w:id="408"/>
      <w:commentRangeStart w:id="409"/>
      <w:r>
        <w:lastRenderedPageBreak/>
        <w:t>Results</w:t>
      </w:r>
      <w:commentRangeEnd w:id="406"/>
      <w:r w:rsidR="00256595">
        <w:rPr>
          <w:rStyle w:val="CommentReference"/>
          <w:b w:val="0"/>
        </w:rPr>
        <w:commentReference w:id="406"/>
      </w:r>
      <w:commentRangeEnd w:id="407"/>
      <w:commentRangeEnd w:id="408"/>
      <w:commentRangeEnd w:id="409"/>
      <w:r w:rsidR="0016176F">
        <w:rPr>
          <w:rStyle w:val="CommentReference"/>
          <w:b w:val="0"/>
        </w:rPr>
        <w:commentReference w:id="407"/>
      </w:r>
      <w:r w:rsidR="0016176F">
        <w:rPr>
          <w:rStyle w:val="CommentReference"/>
          <w:b w:val="0"/>
        </w:rPr>
        <w:commentReference w:id="408"/>
      </w:r>
      <w:r w:rsidR="00126F94">
        <w:rPr>
          <w:rStyle w:val="CommentReference"/>
          <w:b w:val="0"/>
        </w:rPr>
        <w:commentReference w:id="409"/>
      </w:r>
      <w:bookmarkEnd w:id="405"/>
    </w:p>
    <w:p w14:paraId="55BAC720" w14:textId="41E4ADB0" w:rsidR="00A679EA" w:rsidRPr="00E74719" w:rsidDel="0057253E" w:rsidRDefault="00A679EA" w:rsidP="00E74719">
      <w:pPr>
        <w:pStyle w:val="Heading3"/>
        <w:rPr>
          <w:del w:id="410" w:author="Graham Forrester" w:date="2019-12-12T12:13:00Z"/>
        </w:rPr>
      </w:pPr>
      <w:bookmarkStart w:id="411" w:name="_6wnt1lhf96oq" w:colFirst="0" w:colLast="0"/>
      <w:bookmarkEnd w:id="411"/>
      <w:commentRangeStart w:id="412"/>
      <w:del w:id="413" w:author="Graham Forrester" w:date="2019-12-12T12:13:00Z">
        <w:r w:rsidRPr="00E74719" w:rsidDel="0057253E">
          <w:delText>Summary statistics</w:delText>
        </w:r>
        <w:commentRangeEnd w:id="412"/>
        <w:r w:rsidR="00B42DAD" w:rsidDel="0057253E">
          <w:rPr>
            <w:rStyle w:val="CommentReference"/>
            <w:b w:val="0"/>
            <w:i w:val="0"/>
          </w:rPr>
          <w:commentReference w:id="412"/>
        </w:r>
      </w:del>
    </w:p>
    <w:p w14:paraId="7975FA0D" w14:textId="0CD6E261" w:rsidR="00A679EA" w:rsidDel="0057253E" w:rsidRDefault="00126F94" w:rsidP="00E74719">
      <w:pPr>
        <w:rPr>
          <w:del w:id="414" w:author="Graham Forrester" w:date="2019-12-12T12:13:00Z"/>
        </w:rPr>
      </w:pPr>
      <w:bookmarkStart w:id="415" w:name="_uzg2digyln7d" w:colFirst="0" w:colLast="0"/>
      <w:bookmarkEnd w:id="415"/>
      <w:del w:id="416" w:author="Graham Forrester" w:date="2019-12-12T12:13:00Z">
        <w:r w:rsidDel="0057253E">
          <w:delText xml:space="preserve">We recorded 205 species </w:delText>
        </w:r>
      </w:del>
      <w:del w:id="417" w:author="Graham Forrester" w:date="2019-12-12T11:09:00Z">
        <w:r w:rsidDel="00E2566A">
          <w:delText xml:space="preserve">across all 27 years for all 8 sites around Guana Island. There were </w:delText>
        </w:r>
      </w:del>
      <w:del w:id="418" w:author="Graham Forrester" w:date="2019-12-12T12:13:00Z">
        <w:r w:rsidDel="0057253E">
          <w:delText xml:space="preserve">117 fish species, 30 coral species, and 58 sponge species. </w:delText>
        </w:r>
      </w:del>
      <w:del w:id="419" w:author="Graham Forrester" w:date="2019-12-12T11:11:00Z">
        <w:r w:rsidDel="00E2566A">
          <w:delText>For each site and year combination, coral richness ranged from 4 to 22 (mean = 13; standard deviation = 4), sponge richness ranged from 8 to 36 (mean = 22; standard deviation = 5), fish richness ranged from 9 to 37 (mean = 24; standard deviation = 6), and combined richness ranged from 39 to 75 (mean = 59; standard deviation = 8). Percent coral cover ranged from 2.68 to 61.75 (mean = 21.36; standard deviation = 13.95), percent sponge cover ranged from 0.28 to 27.77 (mean = 7.96; standard deviation = 4.98), and rugosity (in cm) ranged from 17 to 78 (mean = 45; standard deviation = 16).</w:delText>
        </w:r>
      </w:del>
    </w:p>
    <w:p w14:paraId="68DAFBC0" w14:textId="080834DA" w:rsidR="002D2DBB" w:rsidRDefault="002D2DBB" w:rsidP="002D2DBB">
      <w:pPr>
        <w:pStyle w:val="Heading3"/>
      </w:pPr>
      <w:commentRangeStart w:id="420"/>
      <w:commentRangeStart w:id="421"/>
      <w:del w:id="422" w:author="Graham Forrester" w:date="2019-12-12T11:33:00Z">
        <w:r w:rsidDel="001253FE">
          <w:delText xml:space="preserve">Basic </w:delText>
        </w:r>
      </w:del>
      <w:ins w:id="423" w:author="Graham Forrester" w:date="2019-12-12T11:33:00Z">
        <w:r w:rsidR="001253FE">
          <w:t>A</w:t>
        </w:r>
      </w:ins>
      <w:del w:id="424" w:author="Graham Forrester" w:date="2019-12-12T11:33:00Z">
        <w:r w:rsidDel="001253FE">
          <w:delText>a</w:delText>
        </w:r>
      </w:del>
      <w:r>
        <w:t>ssociations</w:t>
      </w:r>
      <w:commentRangeEnd w:id="420"/>
      <w:r w:rsidR="00B42DAD">
        <w:rPr>
          <w:rStyle w:val="CommentReference"/>
          <w:b w:val="0"/>
          <w:i w:val="0"/>
        </w:rPr>
        <w:commentReference w:id="420"/>
      </w:r>
      <w:commentRangeEnd w:id="421"/>
      <w:ins w:id="425" w:author="Graham Forrester" w:date="2019-12-12T11:33:00Z">
        <w:r w:rsidR="001253FE">
          <w:t xml:space="preserve"> between surrogate</w:t>
        </w:r>
      </w:ins>
      <w:ins w:id="426" w:author="Graham Forrester" w:date="2019-12-12T11:36:00Z">
        <w:r w:rsidR="001B2F0B">
          <w:t>s</w:t>
        </w:r>
      </w:ins>
      <w:r w:rsidR="00B42DAD">
        <w:rPr>
          <w:rStyle w:val="CommentReference"/>
          <w:b w:val="0"/>
          <w:i w:val="0"/>
        </w:rPr>
        <w:commentReference w:id="421"/>
      </w:r>
    </w:p>
    <w:p w14:paraId="5CC98AB3" w14:textId="2E5CA954" w:rsidR="00FC0871" w:rsidRDefault="00FC0871" w:rsidP="00FC0871">
      <w:pPr>
        <w:rPr>
          <w:ins w:id="427" w:author="Graham Forrester" w:date="2019-12-12T12:20:00Z"/>
        </w:rPr>
      </w:pPr>
      <w:moveToRangeStart w:id="428" w:author="Graham Forrester" w:date="2019-12-12T11:40:00Z" w:name="move27043265"/>
      <w:moveTo w:id="429" w:author="Graham Forrester" w:date="2019-12-12T11:40:00Z">
        <w:del w:id="430" w:author="Graham Forrester" w:date="2019-12-12T12:06:00Z">
          <w:r w:rsidDel="00B95EA2">
            <w:rPr>
              <w:highlight w:val="white"/>
            </w:rPr>
            <w:delText>Similarly,</w:delText>
          </w:r>
        </w:del>
      </w:moveTo>
      <w:ins w:id="431" w:author="Graham Forrester" w:date="2019-12-12T12:06:00Z">
        <w:r w:rsidR="00B95EA2">
          <w:rPr>
            <w:highlight w:val="white"/>
          </w:rPr>
          <w:t>R</w:t>
        </w:r>
      </w:ins>
      <w:moveTo w:id="432" w:author="Graham Forrester" w:date="2019-12-12T11:40:00Z">
        <w:del w:id="433" w:author="Graham Forrester" w:date="2019-12-12T12:07:00Z">
          <w:r w:rsidDel="002C102E">
            <w:rPr>
              <w:highlight w:val="white"/>
            </w:rPr>
            <w:delText xml:space="preserve"> </w:delText>
          </w:r>
        </w:del>
        <w:del w:id="434" w:author="Graham Forrester" w:date="2019-12-12T12:06:00Z">
          <w:r w:rsidDel="00B95EA2">
            <w:rPr>
              <w:highlight w:val="white"/>
            </w:rPr>
            <w:delText>r</w:delText>
          </w:r>
        </w:del>
        <w:r>
          <w:rPr>
            <w:highlight w:val="white"/>
          </w:rPr>
          <w:t>ugosity and coral cover were positively correlated, whereas sponge cover</w:t>
        </w:r>
        <w:del w:id="435" w:author="Graham Forrester" w:date="2019-12-12T12:09:00Z">
          <w:r w:rsidDel="0057253E">
            <w:rPr>
              <w:highlight w:val="white"/>
            </w:rPr>
            <w:delText xml:space="preserve"> was</w:delText>
          </w:r>
        </w:del>
        <w:r>
          <w:rPr>
            <w:highlight w:val="white"/>
          </w:rPr>
          <w:t xml:space="preserve"> </w:t>
        </w:r>
      </w:moveTo>
      <w:ins w:id="436" w:author="Graham Forrester" w:date="2019-12-12T12:08:00Z">
        <w:r w:rsidR="0057253E">
          <w:rPr>
            <w:highlight w:val="white"/>
          </w:rPr>
          <w:t xml:space="preserve">displayed a </w:t>
        </w:r>
      </w:ins>
      <w:moveTo w:id="437" w:author="Graham Forrester" w:date="2019-12-12T11:40:00Z">
        <w:r>
          <w:rPr>
            <w:highlight w:val="white"/>
          </w:rPr>
          <w:t>weak</w:t>
        </w:r>
        <w:del w:id="438" w:author="Graham Forrester" w:date="2019-12-12T12:08:00Z">
          <w:r w:rsidDel="0057253E">
            <w:rPr>
              <w:highlight w:val="white"/>
            </w:rPr>
            <w:delText>ly</w:delText>
          </w:r>
        </w:del>
      </w:moveTo>
      <w:ins w:id="439" w:author="Graham Forrester" w:date="2019-12-12T12:08:00Z">
        <w:r w:rsidR="0057253E">
          <w:rPr>
            <w:highlight w:val="white"/>
          </w:rPr>
          <w:t>er</w:t>
        </w:r>
      </w:ins>
      <w:moveTo w:id="440" w:author="Graham Forrester" w:date="2019-12-12T11:40:00Z">
        <w:r>
          <w:rPr>
            <w:highlight w:val="white"/>
          </w:rPr>
          <w:t xml:space="preserve"> and negative</w:t>
        </w:r>
        <w:del w:id="441" w:author="Graham Forrester" w:date="2019-12-12T12:08:00Z">
          <w:r w:rsidDel="0057253E">
            <w:rPr>
              <w:highlight w:val="white"/>
            </w:rPr>
            <w:delText>ly</w:delText>
          </w:r>
        </w:del>
        <w:r>
          <w:rPr>
            <w:highlight w:val="white"/>
          </w:rPr>
          <w:t xml:space="preserve"> correlat</w:t>
        </w:r>
        <w:del w:id="442" w:author="Graham Forrester" w:date="2019-12-12T12:08:00Z">
          <w:r w:rsidDel="0057253E">
            <w:rPr>
              <w:highlight w:val="white"/>
            </w:rPr>
            <w:delText>ed</w:delText>
          </w:r>
        </w:del>
      </w:moveTo>
      <w:ins w:id="443" w:author="Graham Forrester" w:date="2019-12-12T12:08:00Z">
        <w:r w:rsidR="0057253E">
          <w:rPr>
            <w:highlight w:val="white"/>
          </w:rPr>
          <w:t>io</w:t>
        </w:r>
      </w:ins>
      <w:ins w:id="444" w:author="Graham Forrester" w:date="2019-12-12T12:09:00Z">
        <w:r w:rsidR="0057253E">
          <w:rPr>
            <w:highlight w:val="white"/>
          </w:rPr>
          <w:t>n</w:t>
        </w:r>
      </w:ins>
      <w:moveTo w:id="445" w:author="Graham Forrester" w:date="2019-12-12T11:40:00Z">
        <w:r>
          <w:rPr>
            <w:highlight w:val="white"/>
          </w:rPr>
          <w:t xml:space="preserve"> to both </w:t>
        </w:r>
        <w:del w:id="446" w:author="Graham Forrester" w:date="2019-12-12T12:07:00Z">
          <w:r w:rsidDel="002C102E">
            <w:rPr>
              <w:highlight w:val="white"/>
            </w:rPr>
            <w:delText>of these</w:delText>
          </w:r>
        </w:del>
      </w:moveTo>
      <w:ins w:id="447" w:author="Graham Forrester" w:date="2019-12-12T12:07:00Z">
        <w:r w:rsidR="002C102E">
          <w:rPr>
            <w:highlight w:val="white"/>
          </w:rPr>
          <w:t xml:space="preserve">coral cover and rugosity </w:t>
        </w:r>
      </w:ins>
      <w:moveTo w:id="448" w:author="Graham Forrester" w:date="2019-12-12T11:40:00Z">
        <w:del w:id="449" w:author="Graham Forrester" w:date="2019-12-12T12:09:00Z">
          <w:r w:rsidDel="0057253E">
            <w:rPr>
              <w:highlight w:val="white"/>
            </w:rPr>
            <w:delText xml:space="preserve">, suggesting sponge cover also varied in space and time </w:delText>
          </w:r>
          <w:commentRangeStart w:id="450"/>
          <w:r w:rsidDel="0057253E">
            <w:delText>independent</w:delText>
          </w:r>
          <w:commentRangeEnd w:id="450"/>
          <w:r w:rsidDel="0057253E">
            <w:rPr>
              <w:rStyle w:val="CommentReference"/>
            </w:rPr>
            <w:commentReference w:id="450"/>
          </w:r>
          <w:r w:rsidDel="0057253E">
            <w:delText xml:space="preserve"> of changes in rugosity and coral cover </w:delText>
          </w:r>
        </w:del>
        <w:r>
          <w:t>(Fig. A.4).</w:t>
        </w:r>
      </w:moveTo>
      <w:ins w:id="451" w:author="Graham Forrester" w:date="2019-12-12T12:09:00Z">
        <w:r w:rsidR="0057253E">
          <w:t xml:space="preserve"> All three </w:t>
        </w:r>
      </w:ins>
      <w:ins w:id="452" w:author="Graham Forrester" w:date="2019-12-12T12:10:00Z">
        <w:r w:rsidR="0057253E">
          <w:t xml:space="preserve">candidate </w:t>
        </w:r>
      </w:ins>
      <w:ins w:id="453" w:author="Graham Forrester" w:date="2019-12-12T12:09:00Z">
        <w:r w:rsidR="0057253E">
          <w:t xml:space="preserve">surrogates </w:t>
        </w:r>
      </w:ins>
      <w:ins w:id="454" w:author="Graham Forrester" w:date="2019-12-12T12:11:00Z">
        <w:r w:rsidR="0057253E">
          <w:t xml:space="preserve">displayed substantial </w:t>
        </w:r>
      </w:ins>
      <w:ins w:id="455" w:author="Graham Forrester" w:date="2019-12-12T12:12:00Z">
        <w:r w:rsidR="0057253E">
          <w:t xml:space="preserve">differences among sites and </w:t>
        </w:r>
      </w:ins>
      <w:ins w:id="456" w:author="Graham Forrester" w:date="2019-12-12T12:11:00Z">
        <w:r w:rsidR="0057253E">
          <w:t xml:space="preserve">changes </w:t>
        </w:r>
      </w:ins>
      <w:ins w:id="457" w:author="Graham Forrester" w:date="2019-12-12T12:12:00Z">
        <w:r w:rsidR="0057253E">
          <w:t>over time (summarized in Ta</w:t>
        </w:r>
        <w:commentRangeStart w:id="458"/>
        <w:r w:rsidR="0057253E">
          <w:t xml:space="preserve">ble </w:t>
        </w:r>
        <w:commentRangeEnd w:id="458"/>
        <w:r w:rsidR="0057253E">
          <w:rPr>
            <w:rStyle w:val="CommentReference"/>
          </w:rPr>
          <w:commentReference w:id="458"/>
        </w:r>
        <w:r w:rsidR="0057253E">
          <w:t>AX and Figures AX-X).</w:t>
        </w:r>
      </w:ins>
      <w:ins w:id="459" w:author="Graham Forrester" w:date="2019-12-12T12:15:00Z">
        <w:r w:rsidR="0057253E">
          <w:t xml:space="preserve"> The </w:t>
        </w:r>
      </w:ins>
      <w:ins w:id="460" w:author="Graham Forrester" w:date="2019-12-12T12:16:00Z">
        <w:r w:rsidR="0057253E">
          <w:t>positive and negative correlations between the surrogates appear, however, to reflect the fact that coral cover and rugosity both gene</w:t>
        </w:r>
      </w:ins>
      <w:ins w:id="461" w:author="Graham Forrester" w:date="2019-12-12T12:17:00Z">
        <w:r w:rsidR="0057253E">
          <w:t>r</w:t>
        </w:r>
      </w:ins>
      <w:ins w:id="462" w:author="Graham Forrester" w:date="2019-12-12T12:16:00Z">
        <w:r w:rsidR="0057253E">
          <w:t xml:space="preserve">ally declined over the 27 </w:t>
        </w:r>
      </w:ins>
      <w:ins w:id="463" w:author="Graham Forrester" w:date="2019-12-12T12:17:00Z">
        <w:r w:rsidR="0057253E">
          <w:t xml:space="preserve">years of the study, whereas sponge cover showed a slight, but significant, increase over time </w:t>
        </w:r>
        <w:r w:rsidR="003B2F6F">
          <w:t xml:space="preserve">(Figure </w:t>
        </w:r>
        <w:commentRangeStart w:id="464"/>
        <w:r w:rsidR="003B2F6F">
          <w:t>AX-X</w:t>
        </w:r>
        <w:commentRangeEnd w:id="464"/>
        <w:r w:rsidR="003B2F6F">
          <w:rPr>
            <w:rStyle w:val="CommentReference"/>
          </w:rPr>
          <w:commentReference w:id="464"/>
        </w:r>
        <w:r w:rsidR="003B2F6F">
          <w:t>)</w:t>
        </w:r>
        <w:r w:rsidR="0057253E">
          <w:t xml:space="preserve">.  </w:t>
        </w:r>
      </w:ins>
    </w:p>
    <w:p w14:paraId="33D8BA62" w14:textId="68445944" w:rsidR="00D97CC7" w:rsidDel="00D97CC7" w:rsidRDefault="00D97CC7">
      <w:pPr>
        <w:pStyle w:val="Heading3"/>
        <w:rPr>
          <w:del w:id="465" w:author="Graham Forrester" w:date="2019-12-12T12:20:00Z"/>
          <w:moveTo w:id="466" w:author="Graham Forrester" w:date="2019-12-12T11:40:00Z"/>
          <w:highlight w:val="white"/>
        </w:rPr>
        <w:pPrChange w:id="467" w:author="Graham Forrester" w:date="2019-12-12T12:20:00Z">
          <w:pPr/>
        </w:pPrChange>
      </w:pPr>
      <w:ins w:id="468" w:author="Graham Forrester" w:date="2019-12-12T12:20:00Z">
        <w:r>
          <w:t>Associations between targets</w:t>
        </w:r>
      </w:ins>
    </w:p>
    <w:moveToRangeEnd w:id="428"/>
    <w:p w14:paraId="4647BD54" w14:textId="77777777" w:rsidR="0057253E" w:rsidRDefault="0057253E">
      <w:pPr>
        <w:pStyle w:val="Heading3"/>
        <w:rPr>
          <w:ins w:id="469" w:author="Graham Forrester" w:date="2019-12-12T12:12:00Z"/>
          <w:highlight w:val="white"/>
        </w:rPr>
        <w:pPrChange w:id="470" w:author="Graham Forrester" w:date="2019-12-12T12:20:00Z">
          <w:pPr/>
        </w:pPrChange>
      </w:pPr>
    </w:p>
    <w:p w14:paraId="775CDE9A" w14:textId="02490CA1" w:rsidR="002D2DBB" w:rsidRDefault="002D2DBB" w:rsidP="00E74719">
      <w:pPr>
        <w:rPr>
          <w:highlight w:val="white"/>
        </w:rPr>
      </w:pPr>
      <w:r>
        <w:rPr>
          <w:highlight w:val="white"/>
        </w:rPr>
        <w:t xml:space="preserve">Fish richness and coral richness were positively correlated, whereas sponge richness </w:t>
      </w:r>
      <w:ins w:id="471" w:author="Graham Forrester" w:date="2019-12-12T12:23:00Z">
        <w:r w:rsidR="00DE59D6">
          <w:rPr>
            <w:highlight w:val="white"/>
          </w:rPr>
          <w:t xml:space="preserve">displayed a weaker and negative correlation to both fish and coral richness </w:t>
        </w:r>
        <w:r w:rsidR="00DE59D6">
          <w:t>(</w:t>
        </w:r>
        <w:commentRangeStart w:id="472"/>
        <w:r w:rsidR="00DE59D6">
          <w:t>Fig. A.3</w:t>
        </w:r>
        <w:commentRangeEnd w:id="472"/>
        <w:r w:rsidR="00DE59D6">
          <w:rPr>
            <w:rStyle w:val="CommentReference"/>
          </w:rPr>
          <w:commentReference w:id="472"/>
        </w:r>
        <w:r w:rsidR="00DE59D6">
          <w:t>).</w:t>
        </w:r>
        <w:r w:rsidR="00DE59D6">
          <w:rPr>
            <w:highlight w:val="white"/>
          </w:rPr>
          <w:t xml:space="preserve"> </w:t>
        </w:r>
      </w:ins>
      <w:ins w:id="473" w:author="Graham Forrester" w:date="2019-12-12T12:36:00Z">
        <w:r w:rsidR="00C460FB">
          <w:t xml:space="preserve">Like the surrogates, </w:t>
        </w:r>
      </w:ins>
      <w:ins w:id="474" w:author="Graham Forrester" w:date="2019-12-12T14:02:00Z">
        <w:r w:rsidR="00220B7B">
          <w:t>the</w:t>
        </w:r>
      </w:ins>
      <w:ins w:id="475" w:author="Graham Forrester" w:date="2019-12-12T12:36:00Z">
        <w:r w:rsidR="00C460FB">
          <w:t xml:space="preserve"> three targets displayed substantial differences among sites and changes over time (summarized in Table </w:t>
        </w:r>
        <w:commentRangeStart w:id="476"/>
        <w:r w:rsidR="00C460FB">
          <w:t>AX and Figures AX</w:t>
        </w:r>
      </w:ins>
      <w:commentRangeEnd w:id="476"/>
      <w:ins w:id="477" w:author="Graham Forrester" w:date="2019-12-12T12:37:00Z">
        <w:r w:rsidR="00C460FB">
          <w:rPr>
            <w:rStyle w:val="CommentReference"/>
          </w:rPr>
          <w:commentReference w:id="476"/>
        </w:r>
      </w:ins>
      <w:ins w:id="478" w:author="Graham Forrester" w:date="2019-12-12T12:36:00Z">
        <w:r w:rsidR="00C460FB">
          <w:t>-X)</w:t>
        </w:r>
      </w:ins>
      <w:ins w:id="479" w:author="Graham Forrester" w:date="2019-12-12T12:38:00Z">
        <w:r w:rsidR="00B90E1D">
          <w:t xml:space="preserve">. </w:t>
        </w:r>
      </w:ins>
      <w:ins w:id="480" w:author="Graham Forrester" w:date="2019-12-12T12:40:00Z">
        <w:r w:rsidR="00B90E1D">
          <w:t>Sponge richness, however, displayed a different</w:t>
        </w:r>
      </w:ins>
      <w:ins w:id="481" w:author="Graham Forrester" w:date="2019-12-12T12:39:00Z">
        <w:r w:rsidR="00B90E1D">
          <w:t xml:space="preserve"> general trend over the 27 years of the study </w:t>
        </w:r>
      </w:ins>
      <w:ins w:id="482" w:author="Graham Forrester" w:date="2019-12-12T12:40:00Z">
        <w:r w:rsidR="00B90E1D">
          <w:t>than that observed for fish and coral richness. Sp</w:t>
        </w:r>
      </w:ins>
      <w:ins w:id="483" w:author="Graham Forrester" w:date="2019-12-12T12:41:00Z">
        <w:r w:rsidR="00B90E1D">
          <w:t>o</w:t>
        </w:r>
      </w:ins>
      <w:ins w:id="484" w:author="Graham Forrester" w:date="2019-12-12T12:40:00Z">
        <w:r w:rsidR="00B90E1D">
          <w:t>nge richne</w:t>
        </w:r>
      </w:ins>
      <w:ins w:id="485" w:author="Graham Forrester" w:date="2019-12-12T12:41:00Z">
        <w:r w:rsidR="00B90E1D">
          <w:t>ss showed a light, but significant general increase over time, whereas there was no detectable trend in fish or coral richness (</w:t>
        </w:r>
        <w:commentRangeStart w:id="486"/>
        <w:r w:rsidR="00B90E1D">
          <w:t>Figure AX</w:t>
        </w:r>
      </w:ins>
      <w:commentRangeEnd w:id="486"/>
      <w:ins w:id="487" w:author="Graham Forrester" w:date="2019-12-12T12:42:00Z">
        <w:r w:rsidR="00B90E1D">
          <w:rPr>
            <w:rStyle w:val="CommentReference"/>
          </w:rPr>
          <w:commentReference w:id="486"/>
        </w:r>
      </w:ins>
      <w:ins w:id="488" w:author="Graham Forrester" w:date="2019-12-12T12:41:00Z">
        <w:r w:rsidR="00B90E1D">
          <w:t xml:space="preserve">) </w:t>
        </w:r>
      </w:ins>
      <w:ins w:id="489" w:author="Graham Forrester" w:date="2019-12-12T12:40:00Z">
        <w:r w:rsidR="00B90E1D">
          <w:t xml:space="preserve"> </w:t>
        </w:r>
      </w:ins>
      <w:ins w:id="490" w:author="Graham Forrester" w:date="2019-12-12T12:39:00Z">
        <w:r w:rsidR="00B90E1D">
          <w:t>was, however, different for sponges</w:t>
        </w:r>
      </w:ins>
      <w:ins w:id="491" w:author="Graham Forrester" w:date="2019-12-12T12:43:00Z">
        <w:r w:rsidR="002D382F">
          <w:t>.</w:t>
        </w:r>
      </w:ins>
      <w:ins w:id="492" w:author="Graham Forrester" w:date="2019-12-12T12:36:00Z">
        <w:r w:rsidR="00C460FB">
          <w:t xml:space="preserve"> </w:t>
        </w:r>
      </w:ins>
      <w:ins w:id="493" w:author="Graham Forrester" w:date="2019-12-12T12:27:00Z">
        <w:r w:rsidR="008E3161">
          <w:rPr>
            <w:highlight w:val="white"/>
          </w:rPr>
          <w:t xml:space="preserve">In the simplest sense, coral and fish richness </w:t>
        </w:r>
      </w:ins>
      <w:ins w:id="494" w:author="Graham Forrester" w:date="2019-12-12T12:28:00Z">
        <w:r w:rsidR="00AF5C8F">
          <w:rPr>
            <w:highlight w:val="white"/>
          </w:rPr>
          <w:t xml:space="preserve">are </w:t>
        </w:r>
      </w:ins>
      <w:ins w:id="495" w:author="Graham Forrester" w:date="2019-12-12T12:43:00Z">
        <w:r w:rsidR="002D382F">
          <w:rPr>
            <w:highlight w:val="white"/>
          </w:rPr>
          <w:t xml:space="preserve">thus </w:t>
        </w:r>
      </w:ins>
      <w:ins w:id="496" w:author="Graham Forrester" w:date="2019-12-12T12:28:00Z">
        <w:r w:rsidR="00AF5C8F">
          <w:rPr>
            <w:highlight w:val="white"/>
          </w:rPr>
          <w:t xml:space="preserve">potential cross-taxa surrogates </w:t>
        </w:r>
      </w:ins>
      <w:ins w:id="497" w:author="Graham Forrester" w:date="2019-12-12T12:29:00Z">
        <w:r w:rsidR="00AF5C8F">
          <w:rPr>
            <w:highlight w:val="white"/>
          </w:rPr>
          <w:t xml:space="preserve">for one another </w:t>
        </w:r>
      </w:ins>
      <w:ins w:id="498" w:author="Graham Forrester" w:date="2019-12-12T12:28:00Z">
        <w:r w:rsidR="00AF5C8F">
          <w:rPr>
            <w:highlight w:val="white"/>
          </w:rPr>
          <w:t>because their richness covarie</w:t>
        </w:r>
      </w:ins>
      <w:ins w:id="499" w:author="Graham Forrester" w:date="2019-12-12T12:30:00Z">
        <w:r w:rsidR="00AF5C8F">
          <w:rPr>
            <w:highlight w:val="white"/>
          </w:rPr>
          <w:t>d</w:t>
        </w:r>
      </w:ins>
      <w:ins w:id="500" w:author="Graham Forrester" w:date="2019-12-12T12:28:00Z">
        <w:r w:rsidR="00AF5C8F">
          <w:rPr>
            <w:highlight w:val="white"/>
          </w:rPr>
          <w:t xml:space="preserve">, but the potential </w:t>
        </w:r>
      </w:ins>
      <w:ins w:id="501" w:author="Graham Forrester" w:date="2019-12-12T12:29:00Z">
        <w:r w:rsidR="00AF5C8F">
          <w:rPr>
            <w:highlight w:val="white"/>
          </w:rPr>
          <w:t>for either to function as cross-taxa surrogate for sponge richness appears limited</w:t>
        </w:r>
      </w:ins>
      <w:del w:id="502" w:author="Graham Forrester" w:date="2019-12-12T12:23:00Z">
        <w:r w:rsidDel="00DE59D6">
          <w:rPr>
            <w:highlight w:val="white"/>
          </w:rPr>
          <w:delText xml:space="preserve">was negatively correlated to </w:delText>
        </w:r>
      </w:del>
      <w:del w:id="503" w:author="Graham Forrester" w:date="2019-12-12T12:25:00Z">
        <w:r w:rsidDel="00A02C11">
          <w:rPr>
            <w:highlight w:val="white"/>
          </w:rPr>
          <w:delText xml:space="preserve">both of these, suggesting sponge richness varied in space and time </w:delText>
        </w:r>
        <w:commentRangeStart w:id="504"/>
        <w:commentRangeStart w:id="505"/>
        <w:commentRangeStart w:id="506"/>
        <w:r w:rsidDel="00A02C11">
          <w:delText>independent</w:delText>
        </w:r>
        <w:commentRangeEnd w:id="504"/>
        <w:r w:rsidR="004662A3" w:rsidDel="00A02C11">
          <w:rPr>
            <w:rStyle w:val="CommentReference"/>
          </w:rPr>
          <w:commentReference w:id="504"/>
        </w:r>
        <w:commentRangeEnd w:id="505"/>
        <w:r w:rsidR="00C14731" w:rsidDel="00A02C11">
          <w:rPr>
            <w:rStyle w:val="CommentReference"/>
          </w:rPr>
          <w:commentReference w:id="505"/>
        </w:r>
        <w:r w:rsidDel="00A02C11">
          <w:delText xml:space="preserve"> of changes in fish and coral richness</w:delText>
        </w:r>
        <w:commentRangeEnd w:id="506"/>
        <w:r w:rsidR="00256595" w:rsidDel="00A02C11">
          <w:rPr>
            <w:rStyle w:val="CommentReference"/>
          </w:rPr>
          <w:commentReference w:id="506"/>
        </w:r>
        <w:r w:rsidDel="00A02C11">
          <w:delText xml:space="preserve"> </w:delText>
        </w:r>
      </w:del>
      <w:del w:id="507" w:author="Graham Forrester" w:date="2019-12-12T12:29:00Z">
        <w:r w:rsidDel="00AF5C8F">
          <w:delText>(</w:delText>
        </w:r>
        <w:commentRangeStart w:id="508"/>
        <w:r w:rsidR="00D65802" w:rsidDel="00AF5C8F">
          <w:delText xml:space="preserve">Fig. </w:delText>
        </w:r>
        <w:r w:rsidDel="00AF5C8F">
          <w:delText>A.3</w:delText>
        </w:r>
        <w:commentRangeEnd w:id="508"/>
        <w:r w:rsidR="00FC0871" w:rsidDel="00AF5C8F">
          <w:rPr>
            <w:rStyle w:val="CommentReference"/>
          </w:rPr>
          <w:commentReference w:id="508"/>
        </w:r>
        <w:r w:rsidDel="00AF5C8F">
          <w:delText>)</w:delText>
        </w:r>
      </w:del>
      <w:r>
        <w:t>.</w:t>
      </w:r>
      <w:r>
        <w:rPr>
          <w:highlight w:val="white"/>
        </w:rPr>
        <w:t xml:space="preserve"> </w:t>
      </w:r>
      <w:moveFromRangeStart w:id="509" w:author="Graham Forrester" w:date="2019-12-12T11:40:00Z" w:name="move27043265"/>
      <w:moveFrom w:id="510" w:author="Graham Forrester" w:date="2019-12-12T11:40:00Z">
        <w:r w:rsidDel="00FC0871">
          <w:rPr>
            <w:highlight w:val="white"/>
          </w:rPr>
          <w:t xml:space="preserve">Similarly, rugosity and coral cover were positively correlated, whereas sponge cover was </w:t>
        </w:r>
        <w:r w:rsidR="000556DF" w:rsidDel="00FC0871">
          <w:rPr>
            <w:highlight w:val="white"/>
          </w:rPr>
          <w:t xml:space="preserve">weakly and </w:t>
        </w:r>
        <w:r w:rsidDel="00FC0871">
          <w:rPr>
            <w:highlight w:val="white"/>
          </w:rPr>
          <w:t xml:space="preserve">negatively correlated to both of these, suggesting sponge cover also varied in space and time </w:t>
        </w:r>
        <w:commentRangeStart w:id="511"/>
        <w:r w:rsidDel="00FC0871">
          <w:t>independent</w:t>
        </w:r>
        <w:commentRangeEnd w:id="511"/>
        <w:r w:rsidR="00C14731" w:rsidDel="00FC0871">
          <w:rPr>
            <w:rStyle w:val="CommentReference"/>
          </w:rPr>
          <w:commentReference w:id="511"/>
        </w:r>
        <w:r w:rsidDel="00FC0871">
          <w:t xml:space="preserve"> of changes in rugosity and coral cover (</w:t>
        </w:r>
        <w:r w:rsidR="00D65802" w:rsidDel="00FC0871">
          <w:t xml:space="preserve">Fig. </w:t>
        </w:r>
        <w:r w:rsidDel="00FC0871">
          <w:t>A.4).</w:t>
        </w:r>
      </w:moveFrom>
      <w:moveFromRangeEnd w:id="509"/>
    </w:p>
    <w:p w14:paraId="459ABF9F" w14:textId="2EF80AD2" w:rsidR="00A679EA" w:rsidRDefault="00A679EA" w:rsidP="00E74719">
      <w:pPr>
        <w:pStyle w:val="Heading3"/>
      </w:pPr>
      <w:bookmarkStart w:id="512" w:name="_nujrgjx5taud" w:colFirst="0" w:colLast="0"/>
      <w:bookmarkStart w:id="513" w:name="_h6w7xsrogjxa" w:colFirst="0" w:colLast="0"/>
      <w:bookmarkEnd w:id="512"/>
      <w:bookmarkEnd w:id="513"/>
      <w:r>
        <w:t xml:space="preserve">Objective 1: </w:t>
      </w:r>
      <w:ins w:id="514" w:author="Graham Forrester" w:date="2019-12-12T13:15:00Z">
        <w:r w:rsidR="0045253A">
          <w:t xml:space="preserve">Identify the best surrogate for each target </w:t>
        </w:r>
      </w:ins>
      <w:del w:id="515" w:author="Graham Forrester" w:date="2019-12-12T12:52:00Z">
        <w:r w:rsidDel="00CD443D">
          <w:delText xml:space="preserve">Identify </w:delText>
        </w:r>
      </w:del>
      <w:del w:id="516" w:author="Graham Forrester" w:date="2019-12-12T12:24:00Z">
        <w:r w:rsidDel="00B1151B">
          <w:delText>top candidate</w:delText>
        </w:r>
      </w:del>
      <w:ins w:id="517" w:author="Graham Forrester" w:date="2019-12-12T12:52:00Z">
        <w:r w:rsidR="00CD443D" w:rsidDel="00CD443D">
          <w:t xml:space="preserve"> </w:t>
        </w:r>
      </w:ins>
      <w:del w:id="518" w:author="Graham Forrester" w:date="2019-12-12T12:52:00Z">
        <w:r w:rsidDel="00CD443D">
          <w:delText xml:space="preserve"> surrogate</w:delText>
        </w:r>
      </w:del>
      <w:del w:id="519" w:author="Graham Forrester" w:date="2019-12-12T12:24:00Z">
        <w:r w:rsidDel="00B1151B">
          <w:delText>s</w:delText>
        </w:r>
      </w:del>
    </w:p>
    <w:p w14:paraId="5CB603DD" w14:textId="02D5BCEA" w:rsidR="00A679EA" w:rsidRDefault="00A679EA" w:rsidP="00CC386C">
      <w:pPr>
        <w:ind w:firstLine="0"/>
        <w:rPr>
          <w:highlight w:val="white"/>
        </w:rPr>
      </w:pPr>
      <w:r>
        <w:rPr>
          <w:highlight w:val="white"/>
        </w:rPr>
        <w:lastRenderedPageBreak/>
        <w:tab/>
        <w:t xml:space="preserve">Coral cover and rugosity were both positively correlated with coral richness, but the correlation was stronger for coral cover and so it was the </w:t>
      </w:r>
      <w:del w:id="520" w:author="Graham Forrester" w:date="2019-12-12T12:44:00Z">
        <w:r w:rsidDel="006E1418">
          <w:rPr>
            <w:highlight w:val="white"/>
          </w:rPr>
          <w:delText xml:space="preserve">top </w:delText>
        </w:r>
      </w:del>
      <w:ins w:id="521" w:author="Graham Forrester" w:date="2019-12-12T12:44:00Z">
        <w:r w:rsidR="006E1418">
          <w:rPr>
            <w:highlight w:val="white"/>
          </w:rPr>
          <w:t xml:space="preserve">best </w:t>
        </w:r>
      </w:ins>
      <w:ins w:id="522" w:author="Graham Forrester" w:date="2019-12-12T12:50:00Z">
        <w:r w:rsidR="00CD443D">
          <w:rPr>
            <w:highlight w:val="white"/>
          </w:rPr>
          <w:t xml:space="preserve">of the </w:t>
        </w:r>
      </w:ins>
      <w:r>
        <w:rPr>
          <w:highlight w:val="white"/>
        </w:rPr>
        <w:t>candidate su</w:t>
      </w:r>
      <w:r w:rsidR="0018320D">
        <w:rPr>
          <w:highlight w:val="white"/>
        </w:rPr>
        <w:t>rrogate</w:t>
      </w:r>
      <w:ins w:id="523" w:author="Graham Forrester" w:date="2019-12-12T12:50:00Z">
        <w:r w:rsidR="00CD443D">
          <w:rPr>
            <w:highlight w:val="white"/>
          </w:rPr>
          <w:t>s</w:t>
        </w:r>
      </w:ins>
      <w:r w:rsidR="0018320D">
        <w:rPr>
          <w:highlight w:val="white"/>
        </w:rPr>
        <w:t xml:space="preserve"> for coral richness (Table</w:t>
      </w:r>
      <w:r>
        <w:rPr>
          <w:highlight w:val="white"/>
        </w:rPr>
        <w:t xml:space="preserve"> 1; Fig. 2). Sponge cover showed a weak positive association with sponge richness, and there was a weak negative association between coral cover and sponge richness. Coral cover, however, was a slightly better predictor of sponge richness </w:t>
      </w:r>
      <w:r w:rsidR="000E0709">
        <w:rPr>
          <w:highlight w:val="white"/>
        </w:rPr>
        <w:t xml:space="preserve">than sponge cover </w:t>
      </w:r>
      <w:r>
        <w:rPr>
          <w:highlight w:val="white"/>
        </w:rPr>
        <w:t>and so</w:t>
      </w:r>
      <w:r w:rsidR="007F7C4A">
        <w:rPr>
          <w:highlight w:val="white"/>
        </w:rPr>
        <w:t>, alt</w:t>
      </w:r>
      <w:r w:rsidR="00FB6C3D">
        <w:rPr>
          <w:highlight w:val="white"/>
        </w:rPr>
        <w:t>hough none of the surrogates were</w:t>
      </w:r>
      <w:r w:rsidR="007F7C4A">
        <w:rPr>
          <w:highlight w:val="white"/>
        </w:rPr>
        <w:t xml:space="preserve"> highly correlated with the target,</w:t>
      </w:r>
      <w:r>
        <w:rPr>
          <w:highlight w:val="white"/>
        </w:rPr>
        <w:t xml:space="preserve"> </w:t>
      </w:r>
      <w:r w:rsidR="007F7C4A">
        <w:rPr>
          <w:highlight w:val="white"/>
        </w:rPr>
        <w:t xml:space="preserve">coral cover </w:t>
      </w:r>
      <w:r>
        <w:rPr>
          <w:highlight w:val="white"/>
        </w:rPr>
        <w:t>was t</w:t>
      </w:r>
      <w:r w:rsidR="0018320D">
        <w:rPr>
          <w:highlight w:val="white"/>
        </w:rPr>
        <w:t xml:space="preserve">he </w:t>
      </w:r>
      <w:del w:id="524" w:author="Graham Forrester" w:date="2019-12-12T12:45:00Z">
        <w:r w:rsidR="0018320D" w:rsidDel="006E1418">
          <w:rPr>
            <w:highlight w:val="white"/>
          </w:rPr>
          <w:delText xml:space="preserve">top </w:delText>
        </w:r>
      </w:del>
      <w:ins w:id="525" w:author="Graham Forrester" w:date="2019-12-12T12:45:00Z">
        <w:r w:rsidR="006E1418">
          <w:rPr>
            <w:highlight w:val="white"/>
          </w:rPr>
          <w:t xml:space="preserve">best </w:t>
        </w:r>
      </w:ins>
      <w:ins w:id="526" w:author="Graham Forrester" w:date="2019-12-12T12:50:00Z">
        <w:r w:rsidR="00CD443D">
          <w:rPr>
            <w:highlight w:val="white"/>
          </w:rPr>
          <w:t xml:space="preserve">of the </w:t>
        </w:r>
      </w:ins>
      <w:r w:rsidR="0018320D">
        <w:rPr>
          <w:highlight w:val="white"/>
        </w:rPr>
        <w:t>candidate surrogate</w:t>
      </w:r>
      <w:ins w:id="527" w:author="Graham Forrester" w:date="2019-12-12T12:50:00Z">
        <w:r w:rsidR="00CD443D">
          <w:rPr>
            <w:highlight w:val="white"/>
          </w:rPr>
          <w:t>s</w:t>
        </w:r>
      </w:ins>
      <w:r w:rsidR="0018320D">
        <w:rPr>
          <w:highlight w:val="white"/>
        </w:rPr>
        <w:t xml:space="preserve"> (Table</w:t>
      </w:r>
      <w:r>
        <w:rPr>
          <w:highlight w:val="white"/>
        </w:rPr>
        <w:t xml:space="preserve"> 2; Fig. 2). Fish species richness was positively correlated wit</w:t>
      </w:r>
      <w:r w:rsidR="00A04752">
        <w:rPr>
          <w:highlight w:val="white"/>
        </w:rPr>
        <w:t>h both coral cover and rugosity,</w:t>
      </w:r>
      <w:r>
        <w:rPr>
          <w:highlight w:val="white"/>
        </w:rPr>
        <w:t xml:space="preserve"> but</w:t>
      </w:r>
      <w:r w:rsidR="00A04752">
        <w:rPr>
          <w:highlight w:val="white"/>
        </w:rPr>
        <w:t xml:space="preserve"> </w:t>
      </w:r>
      <w:r>
        <w:rPr>
          <w:highlight w:val="white"/>
        </w:rPr>
        <w:t xml:space="preserve">rugosity was the best predictor of fish richness and was the </w:t>
      </w:r>
      <w:del w:id="528" w:author="Graham Forrester" w:date="2019-12-12T12:45:00Z">
        <w:r w:rsidDel="006E1418">
          <w:rPr>
            <w:highlight w:val="white"/>
          </w:rPr>
          <w:delText xml:space="preserve">top </w:delText>
        </w:r>
      </w:del>
      <w:ins w:id="529" w:author="Graham Forrester" w:date="2019-12-12T12:45:00Z">
        <w:r w:rsidR="006E1418">
          <w:rPr>
            <w:highlight w:val="white"/>
          </w:rPr>
          <w:t xml:space="preserve">best </w:t>
        </w:r>
      </w:ins>
      <w:del w:id="530" w:author="Graham Forrester" w:date="2019-12-12T12:50:00Z">
        <w:r w:rsidDel="00CD443D">
          <w:rPr>
            <w:highlight w:val="white"/>
          </w:rPr>
          <w:delText xml:space="preserve">candidate </w:delText>
        </w:r>
      </w:del>
      <w:r>
        <w:rPr>
          <w:highlight w:val="white"/>
        </w:rPr>
        <w:t>s</w:t>
      </w:r>
      <w:r w:rsidR="0018320D">
        <w:rPr>
          <w:highlight w:val="white"/>
        </w:rPr>
        <w:t>urrogate for fish richness (Table</w:t>
      </w:r>
      <w:r>
        <w:rPr>
          <w:highlight w:val="white"/>
        </w:rPr>
        <w:t xml:space="preserve"> 3; Fig</w:t>
      </w:r>
      <w:r w:rsidR="0018320D">
        <w:rPr>
          <w:highlight w:val="white"/>
        </w:rPr>
        <w:t>. 2) and combined richness (Table</w:t>
      </w:r>
      <w:r>
        <w:rPr>
          <w:highlight w:val="white"/>
        </w:rPr>
        <w:t xml:space="preserve"> 4; Fig. 2).</w:t>
      </w:r>
    </w:p>
    <w:p w14:paraId="4DBF0B9A" w14:textId="3AB0C545" w:rsidR="00A679EA" w:rsidRDefault="00A679EA" w:rsidP="00E74719">
      <w:pPr>
        <w:pStyle w:val="Heading3"/>
      </w:pPr>
      <w:bookmarkStart w:id="531" w:name="_rmzz1zfdvwy1" w:colFirst="0" w:colLast="0"/>
      <w:bookmarkEnd w:id="531"/>
      <w:r>
        <w:t xml:space="preserve">Objective 2: </w:t>
      </w:r>
      <w:ins w:id="532" w:author="Graham Forrester" w:date="2019-12-12T13:15:00Z">
        <w:r w:rsidR="0045253A">
          <w:t>Test how surrogate-target relationships vary in time and spac</w:t>
        </w:r>
      </w:ins>
      <w:ins w:id="533" w:author="Graham Forrester" w:date="2019-12-12T13:17:00Z">
        <w:r w:rsidR="00702FB4">
          <w:t>e</w:t>
        </w:r>
      </w:ins>
      <w:del w:id="534" w:author="Graham Forrester" w:date="2019-12-12T13:15:00Z">
        <w:r w:rsidDel="0045253A">
          <w:delText>Top candidate surrogates over time and space</w:delText>
        </w:r>
      </w:del>
    </w:p>
    <w:p w14:paraId="352CF660" w14:textId="479030B2" w:rsidR="00A679EA" w:rsidRPr="00E74719" w:rsidRDefault="00F47DA8" w:rsidP="00E74719">
      <w:pPr>
        <w:pStyle w:val="Heading4"/>
      </w:pPr>
      <w:ins w:id="535" w:author="Graham Forrester" w:date="2019-12-12T13:25:00Z">
        <w:r>
          <w:t xml:space="preserve">Coral </w:t>
        </w:r>
      </w:ins>
      <w:ins w:id="536" w:author="Graham Forrester" w:date="2019-12-12T14:33:00Z">
        <w:r w:rsidR="00096524">
          <w:t>C</w:t>
        </w:r>
      </w:ins>
      <w:ins w:id="537" w:author="Graham Forrester" w:date="2019-12-12T13:25:00Z">
        <w:r>
          <w:t xml:space="preserve">over - </w:t>
        </w:r>
      </w:ins>
      <w:r w:rsidR="00A679EA" w:rsidRPr="00E74719">
        <w:t>Coral Richness:</w:t>
      </w:r>
    </w:p>
    <w:p w14:paraId="18F49C24" w14:textId="5385F64C" w:rsidR="00A679EA" w:rsidRDefault="00702FB4" w:rsidP="00CC386C">
      <w:ins w:id="538" w:author="Graham Forrester" w:date="2019-12-12T13:18:00Z">
        <w:r>
          <w:t>Further m</w:t>
        </w:r>
      </w:ins>
      <w:ins w:id="539" w:author="Graham Forrester" w:date="2019-12-12T13:17:00Z">
        <w:r>
          <w:t xml:space="preserve">odeling </w:t>
        </w:r>
      </w:ins>
      <w:ins w:id="540" w:author="Graham Forrester" w:date="2019-12-12T13:18:00Z">
        <w:r>
          <w:t xml:space="preserve">of </w:t>
        </w:r>
      </w:ins>
      <w:ins w:id="541" w:author="Graham Forrester" w:date="2019-12-12T13:17:00Z">
        <w:r>
          <w:t>the coral cover</w:t>
        </w:r>
      </w:ins>
      <w:ins w:id="542" w:author="Graham Forrester" w:date="2019-12-12T13:18:00Z">
        <w:r>
          <w:t xml:space="preserve"> versus </w:t>
        </w:r>
      </w:ins>
      <w:ins w:id="543" w:author="Graham Forrester" w:date="2019-12-12T13:17:00Z">
        <w:r>
          <w:t xml:space="preserve">coral richness </w:t>
        </w:r>
      </w:ins>
      <w:ins w:id="544" w:author="Graham Forrester" w:date="2019-12-12T13:18:00Z">
        <w:r>
          <w:t xml:space="preserve">relationship indicated </w:t>
        </w:r>
      </w:ins>
      <w:ins w:id="545" w:author="Graham Forrester" w:date="2019-12-12T13:19:00Z">
        <w:r>
          <w:t xml:space="preserve">that </w:t>
        </w:r>
        <w:r>
          <w:t>th</w:t>
        </w:r>
        <w:r>
          <w:t>is</w:t>
        </w:r>
        <w:r>
          <w:t xml:space="preserve"> surrogate-target relationship was not stable over</w:t>
        </w:r>
        <w:r>
          <w:t xml:space="preserve"> the </w:t>
        </w:r>
      </w:ins>
      <w:ins w:id="546" w:author="Graham Forrester" w:date="2019-12-12T13:20:00Z">
        <w:r>
          <w:t>d</w:t>
        </w:r>
      </w:ins>
      <w:ins w:id="547" w:author="Graham Forrester" w:date="2019-12-12T13:19:00Z">
        <w:r>
          <w:t>uration of the study.</w:t>
        </w:r>
      </w:ins>
      <w:del w:id="548" w:author="Graham Forrester" w:date="2019-12-12T13:19:00Z">
        <w:r w:rsidR="00A679EA" w:rsidDel="00702FB4">
          <w:delText>Variation in coral richness can partially be explained by coral cover as a candidate surrogate.</w:delText>
        </w:r>
      </w:del>
      <w:r w:rsidR="00A679EA">
        <w:t xml:space="preserve"> </w:t>
      </w:r>
      <w:del w:id="549" w:author="Graham Forrester" w:date="2019-12-12T13:19:00Z">
        <w:r w:rsidR="00A679EA" w:rsidDel="00702FB4">
          <w:delText>However, t</w:delText>
        </w:r>
      </w:del>
      <w:ins w:id="550" w:author="Graham Forrester" w:date="2019-12-12T13:19:00Z">
        <w:r>
          <w:t>T</w:t>
        </w:r>
      </w:ins>
      <w:r w:rsidR="00A679EA">
        <w:t xml:space="preserve">he model with coral cover and year </w:t>
      </w:r>
      <w:r w:rsidR="00C42B4A">
        <w:t>was</w:t>
      </w:r>
      <w:r w:rsidR="00A679EA">
        <w:t xml:space="preserve"> </w:t>
      </w:r>
      <w:ins w:id="551" w:author="Graham Forrester" w:date="2019-12-12T13:12:00Z">
        <w:r w:rsidR="0045253A">
          <w:t xml:space="preserve">best of the candidate models </w:t>
        </w:r>
      </w:ins>
      <w:del w:id="552" w:author="Graham Forrester" w:date="2019-12-12T13:12:00Z">
        <w:r w:rsidR="00A679EA" w:rsidDel="0045253A">
          <w:delText xml:space="preserve">the most </w:delText>
        </w:r>
        <w:commentRangeStart w:id="553"/>
        <w:r w:rsidR="00A679EA" w:rsidDel="0045253A">
          <w:delText xml:space="preserve">competitive </w:delText>
        </w:r>
      </w:del>
      <w:r w:rsidR="00A679EA">
        <w:t>(</w:t>
      </w:r>
      <w:commentRangeEnd w:id="553"/>
      <w:r w:rsidR="00CE687F">
        <w:rPr>
          <w:rStyle w:val="CommentReference"/>
        </w:rPr>
        <w:commentReference w:id="553"/>
      </w:r>
      <w:r w:rsidR="00A679EA" w:rsidRPr="008A6759">
        <w:rPr>
          <w:i/>
          <w:highlight w:val="white"/>
        </w:rPr>
        <w:t>R</w:t>
      </w:r>
      <w:r w:rsidR="00A679EA">
        <w:rPr>
          <w:highlight w:val="white"/>
          <w:vertAlign w:val="subscript"/>
        </w:rPr>
        <w:t>N</w:t>
      </w:r>
      <w:r w:rsidR="00A679EA">
        <w:rPr>
          <w:highlight w:val="white"/>
          <w:vertAlign w:val="superscript"/>
        </w:rPr>
        <w:t>2</w:t>
      </w:r>
      <w:r w:rsidR="00A679EA">
        <w:rPr>
          <w:highlight w:val="white"/>
        </w:rPr>
        <w:t xml:space="preserve"> = 0.69</w:t>
      </w:r>
      <w:r w:rsidR="0018320D">
        <w:t>; Table</w:t>
      </w:r>
      <w:r w:rsidR="00A679EA">
        <w:t xml:space="preserve"> 5)</w:t>
      </w:r>
      <w:ins w:id="554" w:author="Graham Forrester" w:date="2019-12-12T13:12:00Z">
        <w:r w:rsidR="0045253A">
          <w:t xml:space="preserve"> and </w:t>
        </w:r>
        <w:r w:rsidR="0045253A" w:rsidRPr="00CE687F">
          <w:t>all models with any AIC weight included the variable "year"</w:t>
        </w:r>
        <w:r w:rsidR="0045253A">
          <w:t xml:space="preserve"> (</w:t>
        </w:r>
      </w:ins>
      <w:ins w:id="555" w:author="Graham Forrester" w:date="2019-12-12T13:26:00Z">
        <w:r w:rsidR="00F47DA8">
          <w:t>T</w:t>
        </w:r>
      </w:ins>
      <w:ins w:id="556" w:author="Graham Forrester" w:date="2019-12-12T13:12:00Z">
        <w:r w:rsidR="0045253A">
          <w:t>able 5)</w:t>
        </w:r>
      </w:ins>
      <w:r w:rsidR="00A679EA">
        <w:t xml:space="preserve">, </w:t>
      </w:r>
      <w:del w:id="557" w:author="Graham Forrester" w:date="2019-12-12T13:13:00Z">
        <w:r w:rsidR="00A679EA" w:rsidDel="0045253A">
          <w:delText xml:space="preserve">which means there </w:delText>
        </w:r>
        <w:r w:rsidR="00F17D8A" w:rsidDel="0045253A">
          <w:delText>we</w:delText>
        </w:r>
        <w:r w:rsidR="00A679EA" w:rsidDel="0045253A">
          <w:delText>re</w:delText>
        </w:r>
      </w:del>
      <w:ins w:id="558" w:author="Graham Forrester" w:date="2019-12-12T13:13:00Z">
        <w:r w:rsidR="0045253A">
          <w:t>indicating</w:t>
        </w:r>
      </w:ins>
      <w:r w:rsidR="00A679EA">
        <w:t xml:space="preserve"> changes in coral richness over time that </w:t>
      </w:r>
      <w:r w:rsidR="00F17D8A">
        <w:t>we</w:t>
      </w:r>
      <w:r w:rsidR="00A679EA">
        <w:t xml:space="preserve">re not explained by the </w:t>
      </w:r>
      <w:del w:id="559" w:author="Graham Forrester" w:date="2019-12-12T13:20:00Z">
        <w:r w:rsidR="00A679EA" w:rsidDel="00702FB4">
          <w:delText xml:space="preserve">candidate </w:delText>
        </w:r>
      </w:del>
      <w:r w:rsidR="00A679EA">
        <w:t xml:space="preserve">surrogate alone. </w:t>
      </w:r>
      <w:ins w:id="560" w:author="Graham Forrester" w:date="2019-12-12T13:26:00Z">
        <w:r w:rsidR="00283BB3">
          <w:t xml:space="preserve">Underlying this </w:t>
        </w:r>
      </w:ins>
      <w:ins w:id="561" w:author="Graham Forrester" w:date="2019-12-12T13:57:00Z">
        <w:r w:rsidR="00FD35B2">
          <w:t xml:space="preserve">temporal </w:t>
        </w:r>
      </w:ins>
      <w:ins w:id="562" w:author="Graham Forrester" w:date="2019-12-12T13:26:00Z">
        <w:r w:rsidR="00283BB3">
          <w:t xml:space="preserve">instability </w:t>
        </w:r>
      </w:ins>
      <w:del w:id="563" w:author="Graham Forrester" w:date="2019-12-12T13:21:00Z">
        <w:r w:rsidR="00A679EA" w:rsidDel="00702FB4">
          <w:delText xml:space="preserve">This suggests that there </w:delText>
        </w:r>
        <w:r w:rsidR="00F17D8A" w:rsidDel="00702FB4">
          <w:delText>we</w:delText>
        </w:r>
        <w:r w:rsidR="00A679EA" w:rsidDel="00702FB4">
          <w:delText>re temporal events that affect</w:delText>
        </w:r>
        <w:r w:rsidR="00F17D8A" w:rsidDel="00702FB4">
          <w:delText>ed</w:delText>
        </w:r>
        <w:r w:rsidR="00A679EA" w:rsidDel="00702FB4">
          <w:delText xml:space="preserve"> coral richness and coral cover differently</w:delText>
        </w:r>
        <w:r w:rsidR="007826C9" w:rsidDel="00702FB4">
          <w:delText xml:space="preserve">. </w:delText>
        </w:r>
      </w:del>
      <w:del w:id="564" w:author="Graham Forrester" w:date="2019-12-12T13:27:00Z">
        <w:r w:rsidR="007826C9" w:rsidDel="00283BB3">
          <w:delText>Evidence to support this can be seen by looking at each of these variables over time;</w:delText>
        </w:r>
      </w:del>
      <w:ins w:id="565" w:author="Graham Forrester" w:date="2019-12-12T13:27:00Z">
        <w:r w:rsidR="00283BB3">
          <w:t>is the fact that</w:t>
        </w:r>
      </w:ins>
      <w:r w:rsidR="007826C9">
        <w:t xml:space="preserve"> </w:t>
      </w:r>
      <w:del w:id="566" w:author="Graham Forrester" w:date="2019-12-12T13:27:00Z">
        <w:r w:rsidR="007826C9" w:rsidDel="00283BB3">
          <w:delText xml:space="preserve">average </w:delText>
        </w:r>
      </w:del>
      <w:ins w:id="567" w:author="Graham Forrester" w:date="2019-12-12T13:27:00Z">
        <w:r w:rsidR="00283BB3">
          <w:t>mean</w:t>
        </w:r>
        <w:r w:rsidR="00283BB3">
          <w:t xml:space="preserve"> </w:t>
        </w:r>
      </w:ins>
      <w:r w:rsidR="007826C9">
        <w:t xml:space="preserve">coral richness </w:t>
      </w:r>
      <w:del w:id="568" w:author="Graham Forrester" w:date="2019-12-12T13:27:00Z">
        <w:r w:rsidR="007826C9" w:rsidDel="00283BB3">
          <w:delText>increase</w:delText>
        </w:r>
        <w:r w:rsidR="00F17D8A" w:rsidDel="00283BB3">
          <w:delText>d</w:delText>
        </w:r>
        <w:r w:rsidR="007826C9" w:rsidDel="00283BB3">
          <w:delText xml:space="preserve"> </w:delText>
        </w:r>
      </w:del>
      <w:ins w:id="569" w:author="Graham Forrester" w:date="2019-12-12T13:27:00Z">
        <w:r w:rsidR="00283BB3">
          <w:t>showed a</w:t>
        </w:r>
        <w:r w:rsidR="00283BB3">
          <w:t xml:space="preserve"> </w:t>
        </w:r>
      </w:ins>
      <w:r w:rsidR="007826C9">
        <w:t>slightly</w:t>
      </w:r>
      <w:ins w:id="570" w:author="Graham Forrester" w:date="2019-12-12T13:27:00Z">
        <w:r w:rsidR="00283BB3">
          <w:t xml:space="preserve"> increasing trend</w:t>
        </w:r>
      </w:ins>
      <w:r w:rsidR="007826C9">
        <w:t xml:space="preserve"> over the study period, whereas coral cover steadily decline</w:t>
      </w:r>
      <w:r w:rsidR="00F17D8A">
        <w:t>d</w:t>
      </w:r>
      <w:r w:rsidR="007826C9">
        <w:t xml:space="preserve"> throughout </w:t>
      </w:r>
      <w:del w:id="571" w:author="Graham Forrester" w:date="2019-12-12T13:27:00Z">
        <w:r w:rsidR="007826C9" w:rsidDel="00283BB3">
          <w:delText>the same period</w:delText>
        </w:r>
        <w:r w:rsidR="00932256" w:rsidDel="00283BB3">
          <w:delText xml:space="preserve"> </w:delText>
        </w:r>
      </w:del>
      <w:r w:rsidR="00932256">
        <w:t>(Fig</w:t>
      </w:r>
      <w:r w:rsidR="00D65802">
        <w:t>.</w:t>
      </w:r>
      <w:r w:rsidR="00932256" w:rsidRPr="0018320D">
        <w:t xml:space="preserve"> A.</w:t>
      </w:r>
      <w:r w:rsidR="00932256">
        <w:t>5)</w:t>
      </w:r>
      <w:r w:rsidR="007826C9">
        <w:t xml:space="preserve">. </w:t>
      </w:r>
      <w:ins w:id="572" w:author="Graham Forrester" w:date="2019-12-12T13:28:00Z">
        <w:r w:rsidR="00283BB3">
          <w:t xml:space="preserve">More specifically, </w:t>
        </w:r>
      </w:ins>
      <w:del w:id="573" w:author="Graham Forrester" w:date="2019-12-12T13:30:00Z">
        <w:r w:rsidR="00A679EA" w:rsidDel="00283BB3">
          <w:delText>The</w:delText>
        </w:r>
        <w:r w:rsidR="00802EBE" w:rsidDel="00283BB3">
          <w:delText xml:space="preserve">re </w:delText>
        </w:r>
        <w:r w:rsidR="00F17D8A" w:rsidDel="00283BB3">
          <w:delText>wa</w:delText>
        </w:r>
        <w:r w:rsidR="00802EBE" w:rsidDel="00283BB3">
          <w:delText xml:space="preserve">s also support that </w:delText>
        </w:r>
      </w:del>
      <w:r w:rsidR="00802EBE">
        <w:t>the</w:t>
      </w:r>
      <w:r w:rsidR="00A679EA">
        <w:t xml:space="preserve"> </w:t>
      </w:r>
      <w:del w:id="574" w:author="Graham Forrester" w:date="2019-12-12T13:33:00Z">
        <w:r w:rsidR="00A679EA" w:rsidDel="0007404F">
          <w:delText xml:space="preserve">nature </w:delText>
        </w:r>
      </w:del>
      <w:ins w:id="575" w:author="Graham Forrester" w:date="2019-12-12T13:33:00Z">
        <w:r w:rsidR="0007404F">
          <w:t xml:space="preserve">elevation </w:t>
        </w:r>
      </w:ins>
      <w:r w:rsidR="00A679EA">
        <w:t>of the relationship between coral cover and coral richness</w:t>
      </w:r>
      <w:del w:id="576" w:author="Graham Forrester" w:date="2019-12-12T13:33:00Z">
        <w:r w:rsidR="00A679EA" w:rsidDel="0007404F">
          <w:delText xml:space="preserve"> (i.e. the slope of the relationship)</w:delText>
        </w:r>
      </w:del>
      <w:r w:rsidR="00A679EA">
        <w:t xml:space="preserve"> change</w:t>
      </w:r>
      <w:r w:rsidR="00F17D8A">
        <w:t>d</w:t>
      </w:r>
      <w:r w:rsidR="00A679EA">
        <w:t xml:space="preserve"> over time</w:t>
      </w:r>
      <w:r w:rsidR="0018320D">
        <w:t xml:space="preserve"> (Table</w:t>
      </w:r>
      <w:r w:rsidR="00802EBE">
        <w:t xml:space="preserve"> 5</w:t>
      </w:r>
      <w:ins w:id="577" w:author="Graham Forrester" w:date="2019-12-12T13:34:00Z">
        <w:r w:rsidR="0007404F">
          <w:t xml:space="preserve">, </w:t>
        </w:r>
        <w:r w:rsidR="0007404F">
          <w:t>Figure #3</w:t>
        </w:r>
      </w:ins>
      <w:r w:rsidR="00802EBE">
        <w:t>)</w:t>
      </w:r>
      <w:r w:rsidR="00CF2C3B">
        <w:t xml:space="preserve">. </w:t>
      </w:r>
      <w:ins w:id="578" w:author="Graham Forrester" w:date="2019-12-12T13:34:00Z">
        <w:r w:rsidR="00481DAF">
          <w:t xml:space="preserve">To best illustrate this result, we plotted year </w:t>
        </w:r>
      </w:ins>
      <w:ins w:id="579" w:author="Graham Forrester" w:date="2019-12-12T13:35:00Z">
        <w:r w:rsidR="00481DAF">
          <w:t>as a categorial factor (Fig</w:t>
        </w:r>
      </w:ins>
      <w:ins w:id="580" w:author="Graham Forrester" w:date="2019-12-12T13:37:00Z">
        <w:r w:rsidR="00180BBD">
          <w:t>.</w:t>
        </w:r>
      </w:ins>
      <w:ins w:id="581" w:author="Graham Forrester" w:date="2019-12-12T13:35:00Z">
        <w:r w:rsidR="00481DAF">
          <w:t xml:space="preserve"> 3) to show that</w:t>
        </w:r>
      </w:ins>
      <w:del w:id="582" w:author="Graham Forrester" w:date="2019-12-12T13:35:00Z">
        <w:r w:rsidR="00D145C2" w:rsidDel="00481DAF">
          <w:delText>In other words,</w:delText>
        </w:r>
      </w:del>
      <w:r w:rsidR="00A679EA">
        <w:t xml:space="preserve"> </w:t>
      </w:r>
      <w:del w:id="583" w:author="Graham Forrester" w:date="2019-12-12T13:37:00Z">
        <w:r w:rsidR="000B0115" w:rsidDel="00180BBD">
          <w:delText xml:space="preserve">the surrogate-target relationship was not stable over </w:delText>
        </w:r>
        <w:commentRangeStart w:id="584"/>
        <w:r w:rsidR="000B0115" w:rsidDel="00180BBD">
          <w:delText>time</w:delText>
        </w:r>
        <w:commentRangeEnd w:id="584"/>
        <w:r w:rsidR="00CE687F" w:rsidDel="00180BBD">
          <w:rPr>
            <w:rStyle w:val="CommentReference"/>
          </w:rPr>
          <w:commentReference w:id="584"/>
        </w:r>
        <w:r w:rsidR="000B0115" w:rsidDel="00180BBD">
          <w:delText xml:space="preserve"> because </w:delText>
        </w:r>
      </w:del>
      <w:r w:rsidR="00A679EA">
        <w:t xml:space="preserve">coral species </w:t>
      </w:r>
      <w:r w:rsidR="00D145C2">
        <w:t xml:space="preserve">richness </w:t>
      </w:r>
      <w:r w:rsidR="00A679EA">
        <w:t>increase</w:t>
      </w:r>
      <w:r w:rsidR="00F17D8A">
        <w:t>d</w:t>
      </w:r>
      <w:r w:rsidR="00A679EA">
        <w:t xml:space="preserve"> over time for a given amount of coral cover. For example, a </w:t>
      </w:r>
      <w:r w:rsidR="00A679EA">
        <w:lastRenderedPageBreak/>
        <w:t xml:space="preserve">reef with 20 percent coral cover </w:t>
      </w:r>
      <w:r w:rsidR="00D145C2">
        <w:t xml:space="preserve">in 1992 </w:t>
      </w:r>
      <w:r w:rsidR="00F17D8A">
        <w:t>wa</w:t>
      </w:r>
      <w:r w:rsidR="00A679EA">
        <w:t xml:space="preserve">s predicted to have about 9 coral species, whereas in 2018 it </w:t>
      </w:r>
      <w:r w:rsidR="00F17D8A">
        <w:t>wa</w:t>
      </w:r>
      <w:r w:rsidR="00A679EA">
        <w:t>s predicted to have about 17 coral species (</w:t>
      </w:r>
      <w:commentRangeStart w:id="585"/>
      <w:r w:rsidR="00A679EA">
        <w:t>Fig</w:t>
      </w:r>
      <w:commentRangeEnd w:id="585"/>
      <w:r w:rsidR="00CE687F">
        <w:rPr>
          <w:rStyle w:val="CommentReference"/>
        </w:rPr>
        <w:commentReference w:id="585"/>
      </w:r>
      <w:r w:rsidR="00A679EA">
        <w:t>. 3).</w:t>
      </w:r>
      <w:ins w:id="586" w:author="Graham Forrester" w:date="2019-12-12T13:35:00Z">
        <w:r w:rsidR="00180BBD">
          <w:t xml:space="preserve"> </w:t>
        </w:r>
      </w:ins>
      <w:ins w:id="587" w:author="Graham Forrester" w:date="2019-12-12T13:36:00Z">
        <w:r w:rsidR="00180BBD" w:rsidRPr="00180BBD">
          <w:t>Notably</w:t>
        </w:r>
      </w:ins>
      <w:ins w:id="588" w:author="Graham Forrester" w:date="2019-12-12T13:37:00Z">
        <w:r w:rsidR="00180BBD">
          <w:t>, however,</w:t>
        </w:r>
      </w:ins>
      <w:ins w:id="589" w:author="Graham Forrester" w:date="2019-12-12T13:36:00Z">
        <w:r w:rsidR="00180BBD" w:rsidRPr="00180BBD">
          <w:t xml:space="preserve"> the relationship </w:t>
        </w:r>
      </w:ins>
      <w:ins w:id="590" w:author="Graham Forrester" w:date="2019-12-12T13:37:00Z">
        <w:r w:rsidR="00180BBD">
          <w:t xml:space="preserve">between coral cover and coral richness </w:t>
        </w:r>
      </w:ins>
      <w:ins w:id="591" w:author="Graham Forrester" w:date="2019-12-12T13:36:00Z">
        <w:r w:rsidR="00180BBD" w:rsidRPr="00180BBD">
          <w:t xml:space="preserve">is always positive. </w:t>
        </w:r>
      </w:ins>
      <w:ins w:id="592" w:author="Graham Forrester" w:date="2019-12-12T13:39:00Z">
        <w:r w:rsidR="007B0EEC">
          <w:t xml:space="preserve">In qualitative terms, the surrogate is thus stable in the sense that rankings of species richness among sites </w:t>
        </w:r>
      </w:ins>
      <w:ins w:id="593" w:author="Graham Forrester" w:date="2019-12-12T13:41:00Z">
        <w:r w:rsidR="00636F7B">
          <w:t>were</w:t>
        </w:r>
      </w:ins>
      <w:ins w:id="594" w:author="Graham Forrester" w:date="2019-12-12T13:40:00Z">
        <w:r w:rsidR="007B0EEC">
          <w:t xml:space="preserve"> consistent over time.</w:t>
        </w:r>
      </w:ins>
    </w:p>
    <w:p w14:paraId="34DDFD7B" w14:textId="276C58EE" w:rsidR="00A679EA" w:rsidRPr="00EA2729" w:rsidRDefault="00096524" w:rsidP="00E74719">
      <w:pPr>
        <w:pStyle w:val="Heading4"/>
      </w:pPr>
      <w:ins w:id="595" w:author="Graham Forrester" w:date="2019-12-12T14:33:00Z">
        <w:r>
          <w:t xml:space="preserve">Coral Cover - </w:t>
        </w:r>
      </w:ins>
      <w:r w:rsidR="00A679EA">
        <w:t>Sponge</w:t>
      </w:r>
      <w:r w:rsidR="00A679EA" w:rsidRPr="00EA2729">
        <w:t xml:space="preserve"> Richness:</w:t>
      </w:r>
    </w:p>
    <w:p w14:paraId="12601C54" w14:textId="03FEEDE1" w:rsidR="00F25817" w:rsidRDefault="00A679EA" w:rsidP="00EC48F2">
      <w:pPr>
        <w:rPr>
          <w:highlight w:val="white"/>
        </w:rPr>
      </w:pPr>
      <w:r>
        <w:rPr>
          <w:highlight w:val="white"/>
        </w:rPr>
        <w:t xml:space="preserve">Coral cover was the best </w:t>
      </w:r>
      <w:ins w:id="596" w:author="Graham Forrester" w:date="2019-12-12T13:43:00Z">
        <w:r w:rsidR="000F3923">
          <w:rPr>
            <w:highlight w:val="white"/>
          </w:rPr>
          <w:t xml:space="preserve">surrogate </w:t>
        </w:r>
      </w:ins>
      <w:del w:id="597" w:author="Graham Forrester" w:date="2019-12-12T13:43:00Z">
        <w:r w:rsidDel="000F3923">
          <w:rPr>
            <w:highlight w:val="white"/>
          </w:rPr>
          <w:delText>predictor of</w:delText>
        </w:r>
      </w:del>
      <w:ins w:id="598" w:author="Graham Forrester" w:date="2019-12-12T13:43:00Z">
        <w:r w:rsidR="000F3923">
          <w:rPr>
            <w:highlight w:val="white"/>
          </w:rPr>
          <w:t>for</w:t>
        </w:r>
      </w:ins>
      <w:r>
        <w:rPr>
          <w:highlight w:val="white"/>
        </w:rPr>
        <w:t xml:space="preserve"> sponge richness</w:t>
      </w:r>
      <w:del w:id="599" w:author="Graham Forrester" w:date="2019-12-12T13:51:00Z">
        <w:r w:rsidR="004B44E7" w:rsidDel="000F3923">
          <w:rPr>
            <w:highlight w:val="white"/>
          </w:rPr>
          <w:delText xml:space="preserve"> </w:delText>
        </w:r>
      </w:del>
      <w:del w:id="600" w:author="Graham Forrester" w:date="2019-12-12T13:43:00Z">
        <w:r w:rsidR="004B44E7" w:rsidDel="000F3923">
          <w:rPr>
            <w:highlight w:val="white"/>
          </w:rPr>
          <w:delText xml:space="preserve">of the three candidate </w:delText>
        </w:r>
      </w:del>
      <w:del w:id="601" w:author="Graham Forrester" w:date="2019-12-12T13:51:00Z">
        <w:r w:rsidR="004B44E7" w:rsidDel="000F3923">
          <w:rPr>
            <w:highlight w:val="white"/>
          </w:rPr>
          <w:delText>s</w:delText>
        </w:r>
      </w:del>
      <w:del w:id="602" w:author="Graham Forrester" w:date="2019-12-12T13:43:00Z">
        <w:r w:rsidR="004B44E7" w:rsidDel="000F3923">
          <w:rPr>
            <w:highlight w:val="white"/>
          </w:rPr>
          <w:delText>urrogates</w:delText>
        </w:r>
      </w:del>
      <w:r>
        <w:rPr>
          <w:highlight w:val="white"/>
        </w:rPr>
        <w:t xml:space="preserve">, but </w:t>
      </w:r>
      <w:r w:rsidR="004B44E7">
        <w:rPr>
          <w:highlight w:val="white"/>
        </w:rPr>
        <w:t xml:space="preserve">sponge richness was not well-predicted by any of our candidate surrogates (Fig. </w:t>
      </w:r>
      <w:ins w:id="603" w:author="Graham Forrester" w:date="2019-12-12T13:44:00Z">
        <w:r w:rsidR="000F3923">
          <w:rPr>
            <w:highlight w:val="white"/>
          </w:rPr>
          <w:t>2</w:t>
        </w:r>
      </w:ins>
      <w:del w:id="604" w:author="Graham Forrester" w:date="2019-12-12T13:43:00Z">
        <w:r w:rsidR="004B44E7" w:rsidDel="00972281">
          <w:rPr>
            <w:highlight w:val="white"/>
          </w:rPr>
          <w:delText>2</w:delText>
        </w:r>
      </w:del>
      <w:r w:rsidR="004B44E7">
        <w:rPr>
          <w:highlight w:val="white"/>
        </w:rPr>
        <w:t>). T</w:t>
      </w:r>
      <w:r>
        <w:rPr>
          <w:highlight w:val="white"/>
        </w:rPr>
        <w:t xml:space="preserve">here was </w:t>
      </w:r>
      <w:r w:rsidR="004B44E7">
        <w:rPr>
          <w:highlight w:val="white"/>
        </w:rPr>
        <w:t xml:space="preserve">thus </w:t>
      </w:r>
      <w:r>
        <w:rPr>
          <w:highlight w:val="white"/>
        </w:rPr>
        <w:t xml:space="preserve">considerable unexplained variation </w:t>
      </w:r>
      <w:r w:rsidR="004B44E7">
        <w:rPr>
          <w:highlight w:val="white"/>
        </w:rPr>
        <w:t xml:space="preserve">in sponge richness, </w:t>
      </w:r>
      <w:r w:rsidR="00D361F1">
        <w:rPr>
          <w:highlight w:val="white"/>
        </w:rPr>
        <w:t xml:space="preserve">some of which was associated with differences among sites </w:t>
      </w:r>
      <w:ins w:id="605" w:author="Graham Forrester" w:date="2019-12-12T13:58:00Z">
        <w:r w:rsidR="00FD35B2">
          <w:rPr>
            <w:highlight w:val="white"/>
          </w:rPr>
          <w:t xml:space="preserve">(Fig. 4) </w:t>
        </w:r>
      </w:ins>
      <w:r w:rsidR="00D361F1">
        <w:rPr>
          <w:highlight w:val="white"/>
        </w:rPr>
        <w:t xml:space="preserve">and with change over time </w:t>
      </w:r>
      <w:r>
        <w:rPr>
          <w:highlight w:val="white"/>
        </w:rPr>
        <w:t>(</w:t>
      </w:r>
      <w:r w:rsidRPr="008A6759">
        <w:rPr>
          <w:i/>
          <w:highlight w:val="white"/>
        </w:rPr>
        <w:t>R</w:t>
      </w:r>
      <w:r>
        <w:rPr>
          <w:highlight w:val="white"/>
          <w:vertAlign w:val="subscript"/>
        </w:rPr>
        <w:t>N</w:t>
      </w:r>
      <w:r>
        <w:rPr>
          <w:highlight w:val="white"/>
          <w:vertAlign w:val="superscript"/>
        </w:rPr>
        <w:t>2</w:t>
      </w:r>
      <w:r>
        <w:rPr>
          <w:highlight w:val="white"/>
        </w:rPr>
        <w:t xml:space="preserve"> = 0.71</w:t>
      </w:r>
      <w:r w:rsidR="0018320D">
        <w:t>; Table</w:t>
      </w:r>
      <w:r>
        <w:t xml:space="preserve"> 6</w:t>
      </w:r>
      <w:ins w:id="606" w:author="Graham Forrester" w:date="2019-12-12T13:44:00Z">
        <w:r w:rsidR="000F3923">
          <w:t xml:space="preserve"> and Figure #4</w:t>
        </w:r>
      </w:ins>
      <w:r>
        <w:rPr>
          <w:highlight w:val="white"/>
        </w:rPr>
        <w:t xml:space="preserve">). </w:t>
      </w:r>
      <w:del w:id="607" w:author="Graham Forrester" w:date="2019-12-12T13:45:00Z">
        <w:r w:rsidR="00D361F1" w:rsidDel="000F3923">
          <w:rPr>
            <w:highlight w:val="white"/>
          </w:rPr>
          <w:delText>U</w:delText>
        </w:r>
        <w:r w:rsidDel="000F3923">
          <w:rPr>
            <w:highlight w:val="white"/>
          </w:rPr>
          <w:delText xml:space="preserve">nexplained </w:delText>
        </w:r>
      </w:del>
      <w:del w:id="608" w:author="Graham Forrester" w:date="2019-12-12T13:46:00Z">
        <w:r w:rsidDel="000F3923">
          <w:rPr>
            <w:highlight w:val="white"/>
          </w:rPr>
          <w:delText>spatial differences</w:delText>
        </w:r>
      </w:del>
      <w:del w:id="609" w:author="Graham Forrester" w:date="2019-12-12T13:58:00Z">
        <w:r w:rsidDel="00FD35B2">
          <w:rPr>
            <w:highlight w:val="white"/>
          </w:rPr>
          <w:delText xml:space="preserve"> among the 8 sites </w:delText>
        </w:r>
      </w:del>
      <w:del w:id="610" w:author="Graham Forrester" w:date="2019-12-12T13:46:00Z">
        <w:r w:rsidDel="000F3923">
          <w:rPr>
            <w:highlight w:val="white"/>
          </w:rPr>
          <w:delText>ha</w:delText>
        </w:r>
        <w:r w:rsidR="00F17D8A" w:rsidDel="000F3923">
          <w:rPr>
            <w:highlight w:val="white"/>
          </w:rPr>
          <w:delText>d</w:delText>
        </w:r>
        <w:r w:rsidDel="000F3923">
          <w:rPr>
            <w:highlight w:val="white"/>
          </w:rPr>
          <w:delText xml:space="preserve"> a greater influence on sponge richness than they d</w:delText>
        </w:r>
        <w:r w:rsidR="00F17D8A" w:rsidDel="000F3923">
          <w:rPr>
            <w:highlight w:val="white"/>
          </w:rPr>
          <w:delText>id</w:delText>
        </w:r>
        <w:r w:rsidDel="000F3923">
          <w:rPr>
            <w:highlight w:val="white"/>
          </w:rPr>
          <w:delText xml:space="preserve"> on coral cover</w:delText>
        </w:r>
      </w:del>
      <w:del w:id="611" w:author="Graham Forrester" w:date="2019-12-12T13:58:00Z">
        <w:r w:rsidDel="00FD35B2">
          <w:rPr>
            <w:highlight w:val="white"/>
          </w:rPr>
          <w:delText xml:space="preserve"> </w:delText>
        </w:r>
      </w:del>
      <w:del w:id="612" w:author="Graham Forrester" w:date="2019-12-12T13:55:00Z">
        <w:r w:rsidDel="00FA3C6D">
          <w:rPr>
            <w:highlight w:val="white"/>
          </w:rPr>
          <w:delText>(</w:delText>
        </w:r>
      </w:del>
      <w:del w:id="613" w:author="Graham Forrester" w:date="2019-12-12T13:52:00Z">
        <w:r w:rsidDel="000F3923">
          <w:rPr>
            <w:highlight w:val="white"/>
          </w:rPr>
          <w:delText xml:space="preserve">Fig. 4). </w:delText>
        </w:r>
      </w:del>
      <w:commentRangeStart w:id="614"/>
      <w:del w:id="615" w:author="Graham Forrester" w:date="2019-12-12T13:53:00Z">
        <w:r w:rsidDel="000F3923">
          <w:rPr>
            <w:highlight w:val="white"/>
          </w:rPr>
          <w:delText>For a given site, predicted sponge richness varie</w:delText>
        </w:r>
        <w:r w:rsidR="00F17D8A" w:rsidDel="000F3923">
          <w:rPr>
            <w:highlight w:val="white"/>
          </w:rPr>
          <w:delText>d</w:delText>
        </w:r>
        <w:r w:rsidDel="000F3923">
          <w:rPr>
            <w:highlight w:val="white"/>
          </w:rPr>
          <w:delText xml:space="preserve"> by about 2-3 species across the observed gradient of coral cover. Whereas, for a given amount of coral cover, predicted sponge richness differ</w:delText>
        </w:r>
        <w:r w:rsidR="00F17D8A" w:rsidDel="000F3923">
          <w:rPr>
            <w:highlight w:val="white"/>
          </w:rPr>
          <w:delText>ed</w:delText>
        </w:r>
        <w:r w:rsidDel="000F3923">
          <w:rPr>
            <w:highlight w:val="white"/>
          </w:rPr>
          <w:delText xml:space="preserve"> by up to 8-9 species. </w:delText>
        </w:r>
        <w:commentRangeEnd w:id="614"/>
        <w:r w:rsidR="00256595" w:rsidDel="000F3923">
          <w:rPr>
            <w:rStyle w:val="CommentReference"/>
          </w:rPr>
          <w:commentReference w:id="614"/>
        </w:r>
      </w:del>
      <w:ins w:id="616" w:author="Graham Forrester" w:date="2019-12-12T14:20:00Z">
        <w:r w:rsidR="00A84111" w:rsidRPr="00A84111">
          <w:t>Underlying th</w:t>
        </w:r>
        <w:r w:rsidR="00A84111">
          <w:t>e</w:t>
        </w:r>
        <w:r w:rsidR="00A84111" w:rsidRPr="00A84111">
          <w:t xml:space="preserve"> temporal shift in the surrogate-target relationship is the fact that mean sponge richness showed a slightly increasing trend over the study period, whereas coral cover steadily declined throughout (Figures. AX-X). </w:t>
        </w:r>
        <w:r w:rsidR="00A84111">
          <w:t>As a result</w:t>
        </w:r>
        <w:r w:rsidR="00A84111" w:rsidRPr="00A84111">
          <w:t xml:space="preserve">, the elevation of the relationship between coral cover and sponge richness changed over time (Table 6, Figure #4). To illustrate this change, we again plotted year as a categorial factor (Fig. 5) to visualize how sponge species richness increased over time for a given amount of coral cover. For example, a reef with 20 percent coral cover would be predicted to have 3-4 more species towards the ends of the study period than </w:t>
        </w:r>
      </w:ins>
      <w:ins w:id="617" w:author="Graham Forrester" w:date="2019-12-12T14:21:00Z">
        <w:r w:rsidR="00A84111">
          <w:t>in the</w:t>
        </w:r>
      </w:ins>
      <w:ins w:id="618" w:author="Graham Forrester" w:date="2019-12-12T14:20:00Z">
        <w:r w:rsidR="00A84111" w:rsidRPr="00A84111">
          <w:t xml:space="preserve"> early </w:t>
        </w:r>
      </w:ins>
      <w:ins w:id="619" w:author="Graham Forrester" w:date="2019-12-12T14:21:00Z">
        <w:r w:rsidR="00A84111">
          <w:t xml:space="preserve">part of </w:t>
        </w:r>
      </w:ins>
      <w:ins w:id="620" w:author="Graham Forrester" w:date="2019-12-12T14:20:00Z">
        <w:r w:rsidR="00A84111" w:rsidRPr="00A84111">
          <w:t xml:space="preserve">the study (Fig. 5). Notably, however, the relationship between sponge cover and coral richness is always </w:t>
        </w:r>
      </w:ins>
      <w:ins w:id="621" w:author="Graham Forrester" w:date="2019-12-12T14:21:00Z">
        <w:r w:rsidR="00A84111">
          <w:t>negative</w:t>
        </w:r>
      </w:ins>
      <w:ins w:id="622" w:author="Graham Forrester" w:date="2019-12-12T14:20:00Z">
        <w:r w:rsidR="00A84111" w:rsidRPr="00A84111">
          <w:t xml:space="preserve">. </w:t>
        </w:r>
      </w:ins>
      <w:ins w:id="623" w:author="Graham Forrester" w:date="2019-12-12T14:31:00Z">
        <w:r w:rsidR="002928E4">
          <w:t>T</w:t>
        </w:r>
      </w:ins>
      <w:ins w:id="624" w:author="Graham Forrester" w:date="2019-12-12T14:20:00Z">
        <w:r w:rsidR="00A84111" w:rsidRPr="00A84111">
          <w:t>he surrogate</w:t>
        </w:r>
      </w:ins>
      <w:ins w:id="625" w:author="Graham Forrester" w:date="2019-12-12T14:31:00Z">
        <w:r w:rsidR="002928E4">
          <w:t>-target relationship</w:t>
        </w:r>
      </w:ins>
      <w:ins w:id="626" w:author="Graham Forrester" w:date="2019-12-12T14:20:00Z">
        <w:r w:rsidR="00A84111" w:rsidRPr="00A84111">
          <w:t xml:space="preserve"> is thus </w:t>
        </w:r>
      </w:ins>
      <w:ins w:id="627" w:author="Graham Forrester" w:date="2019-12-12T14:32:00Z">
        <w:r w:rsidR="002928E4">
          <w:t xml:space="preserve">qualitatively </w:t>
        </w:r>
      </w:ins>
      <w:ins w:id="628" w:author="Graham Forrester" w:date="2019-12-12T14:20:00Z">
        <w:r w:rsidR="00A84111" w:rsidRPr="00A84111">
          <w:t>stable in the sense that simple rankings of species richness among sites are expected to remain consistent over time.</w:t>
        </w:r>
      </w:ins>
      <w:ins w:id="629" w:author="Graham Forrester" w:date="2019-12-12T14:22:00Z">
        <w:r w:rsidR="00A84111">
          <w:t xml:space="preserve"> </w:t>
        </w:r>
      </w:ins>
      <w:del w:id="630" w:author="Graham Forrester" w:date="2019-12-12T14:20:00Z">
        <w:r w:rsidDel="00A84111">
          <w:rPr>
            <w:highlight w:val="white"/>
          </w:rPr>
          <w:delText>With regards to temporal variation, sponge spe</w:delText>
        </w:r>
        <w:r w:rsidR="00F17D8A" w:rsidDel="00A84111">
          <w:rPr>
            <w:highlight w:val="white"/>
          </w:rPr>
          <w:delText>cies richness slightly increased</w:delText>
        </w:r>
        <w:r w:rsidDel="00A84111">
          <w:rPr>
            <w:highlight w:val="white"/>
          </w:rPr>
          <w:delText xml:space="preserve"> over the monitoring period for a given amount of coral cover. A site </w:delText>
        </w:r>
        <w:r w:rsidR="00F17D8A" w:rsidDel="00A84111">
          <w:rPr>
            <w:highlight w:val="white"/>
          </w:rPr>
          <w:delText>wa</w:delText>
        </w:r>
        <w:r w:rsidDel="00A84111">
          <w:rPr>
            <w:highlight w:val="white"/>
          </w:rPr>
          <w:delText xml:space="preserve">s likely to have about </w:delText>
        </w:r>
        <w:commentRangeStart w:id="631"/>
        <w:r w:rsidDel="00A84111">
          <w:rPr>
            <w:highlight w:val="white"/>
          </w:rPr>
          <w:delText>3</w:delText>
        </w:r>
        <w:commentRangeEnd w:id="631"/>
        <w:r w:rsidR="00B42DAD" w:rsidDel="00A84111">
          <w:rPr>
            <w:rStyle w:val="CommentReference"/>
          </w:rPr>
          <w:commentReference w:id="631"/>
        </w:r>
        <w:r w:rsidDel="00A84111">
          <w:rPr>
            <w:highlight w:val="white"/>
          </w:rPr>
          <w:delText xml:space="preserve"> more sponge species at the end of the monitoring period than at the beginning (Fig. 5).</w:delText>
        </w:r>
        <w:r w:rsidR="00D361F1" w:rsidDel="00A84111">
          <w:rPr>
            <w:highlight w:val="white"/>
          </w:rPr>
          <w:delText xml:space="preserve"> </w:delText>
        </w:r>
      </w:del>
      <w:del w:id="632" w:author="Graham Forrester" w:date="2019-12-12T14:32:00Z">
        <w:r w:rsidR="00D361F1" w:rsidDel="002928E4">
          <w:rPr>
            <w:highlight w:val="white"/>
          </w:rPr>
          <w:delText>In summary</w:delText>
        </w:r>
      </w:del>
      <w:ins w:id="633" w:author="Graham Forrester" w:date="2019-12-12T14:32:00Z">
        <w:r w:rsidR="002928E4">
          <w:rPr>
            <w:highlight w:val="white"/>
          </w:rPr>
          <w:t>Overall</w:t>
        </w:r>
      </w:ins>
      <w:r w:rsidR="00D361F1">
        <w:rPr>
          <w:highlight w:val="white"/>
        </w:rPr>
        <w:t xml:space="preserve">, </w:t>
      </w:r>
      <w:ins w:id="634" w:author="Graham Forrester" w:date="2019-12-12T14:32:00Z">
        <w:r w:rsidR="002928E4">
          <w:rPr>
            <w:highlight w:val="white"/>
          </w:rPr>
          <w:t xml:space="preserve">though, </w:t>
        </w:r>
      </w:ins>
      <w:r w:rsidR="00D361F1">
        <w:rPr>
          <w:highlight w:val="white"/>
        </w:rPr>
        <w:t xml:space="preserve">the surrogate-target </w:t>
      </w:r>
      <w:r w:rsidR="00D361F1">
        <w:rPr>
          <w:highlight w:val="white"/>
        </w:rPr>
        <w:lastRenderedPageBreak/>
        <w:t xml:space="preserve">relationship for sponge richness was weak and </w:t>
      </w:r>
      <w:ins w:id="635" w:author="Graham Forrester" w:date="2019-12-12T14:32:00Z">
        <w:r w:rsidR="002928E4">
          <w:rPr>
            <w:highlight w:val="white"/>
          </w:rPr>
          <w:t xml:space="preserve">was of limited </w:t>
        </w:r>
      </w:ins>
      <w:ins w:id="636" w:author="Graham Forrester" w:date="2019-12-12T14:33:00Z">
        <w:r w:rsidR="002928E4">
          <w:rPr>
            <w:highlight w:val="white"/>
          </w:rPr>
          <w:t xml:space="preserve">quantitative </w:t>
        </w:r>
      </w:ins>
      <w:ins w:id="637" w:author="Graham Forrester" w:date="2019-12-12T14:32:00Z">
        <w:r w:rsidR="002928E4">
          <w:rPr>
            <w:highlight w:val="white"/>
          </w:rPr>
          <w:t xml:space="preserve">predictive ability </w:t>
        </w:r>
      </w:ins>
      <w:del w:id="638" w:author="Graham Forrester" w:date="2019-12-12T14:32:00Z">
        <w:r w:rsidR="00D361F1" w:rsidDel="002928E4">
          <w:rPr>
            <w:highlight w:val="white"/>
          </w:rPr>
          <w:delText>unst</w:delText>
        </w:r>
        <w:r w:rsidR="009A4D49" w:rsidDel="002928E4">
          <w:rPr>
            <w:highlight w:val="white"/>
          </w:rPr>
          <w:delText xml:space="preserve">able </w:delText>
        </w:r>
      </w:del>
      <w:ins w:id="639" w:author="Graham Forrester" w:date="2019-12-12T14:32:00Z">
        <w:r w:rsidR="002928E4">
          <w:rPr>
            <w:highlight w:val="white"/>
          </w:rPr>
          <w:t>across</w:t>
        </w:r>
        <w:r w:rsidR="002928E4">
          <w:rPr>
            <w:highlight w:val="white"/>
          </w:rPr>
          <w:t xml:space="preserve"> </w:t>
        </w:r>
      </w:ins>
      <w:del w:id="640" w:author="Graham Forrester" w:date="2019-12-12T14:32:00Z">
        <w:r w:rsidR="009A4D49" w:rsidDel="002928E4">
          <w:rPr>
            <w:highlight w:val="white"/>
          </w:rPr>
          <w:delText xml:space="preserve">in </w:delText>
        </w:r>
      </w:del>
      <w:r w:rsidR="009A4D49">
        <w:rPr>
          <w:highlight w:val="white"/>
        </w:rPr>
        <w:t>both space and time.</w:t>
      </w:r>
      <w:r w:rsidR="00D361F1">
        <w:rPr>
          <w:highlight w:val="white"/>
        </w:rPr>
        <w:t xml:space="preserve"> </w:t>
      </w:r>
    </w:p>
    <w:p w14:paraId="18668BA6" w14:textId="2D9FCD88" w:rsidR="00A679EA" w:rsidRPr="00EA2729" w:rsidRDefault="00096524" w:rsidP="00E74719">
      <w:pPr>
        <w:pStyle w:val="Heading4"/>
        <w:rPr>
          <w:highlight w:val="white"/>
        </w:rPr>
      </w:pPr>
      <w:ins w:id="641" w:author="Graham Forrester" w:date="2019-12-12T14:33:00Z">
        <w:r>
          <w:rPr>
            <w:highlight w:val="white"/>
          </w:rPr>
          <w:t>Ru</w:t>
        </w:r>
      </w:ins>
      <w:ins w:id="642" w:author="Graham Forrester" w:date="2019-12-12T14:34:00Z">
        <w:r>
          <w:rPr>
            <w:highlight w:val="white"/>
          </w:rPr>
          <w:t xml:space="preserve">gosity - </w:t>
        </w:r>
      </w:ins>
      <w:r w:rsidR="00A679EA" w:rsidRPr="00EA2729">
        <w:rPr>
          <w:highlight w:val="white"/>
        </w:rPr>
        <w:t>Fish Richness:</w:t>
      </w:r>
    </w:p>
    <w:p w14:paraId="3108170D" w14:textId="4B856782" w:rsidR="00A679EA" w:rsidRPr="00452F1D" w:rsidRDefault="003E00EF" w:rsidP="00CC386C">
      <w:pPr>
        <w:rPr>
          <w:highlight w:val="white"/>
        </w:rPr>
      </w:pPr>
      <w:ins w:id="643" w:author="Graham Forrester" w:date="2019-12-12T14:47:00Z">
        <w:r>
          <w:rPr>
            <w:highlight w:val="white"/>
          </w:rPr>
          <w:t xml:space="preserve">Comparing the candidate models for </w:t>
        </w:r>
      </w:ins>
      <w:ins w:id="644" w:author="Graham Forrester" w:date="2019-12-12T14:44:00Z">
        <w:r w:rsidR="000E07D3">
          <w:rPr>
            <w:highlight w:val="white"/>
          </w:rPr>
          <w:t>fish</w:t>
        </w:r>
        <w:r w:rsidR="000E07D3">
          <w:rPr>
            <w:highlight w:val="white"/>
          </w:rPr>
          <w:t xml:space="preserve"> richness </w:t>
        </w:r>
      </w:ins>
      <w:ins w:id="645" w:author="Graham Forrester" w:date="2019-12-12T14:47:00Z">
        <w:r>
          <w:t xml:space="preserve">revealed the best model </w:t>
        </w:r>
      </w:ins>
      <w:del w:id="646" w:author="Graham Forrester" w:date="2019-12-12T14:47:00Z">
        <w:r w:rsidR="00A679EA" w:rsidDel="003E00EF">
          <w:delText>Fish richness can partially be explained by rugosity as a candidate surrogate.</w:delText>
        </w:r>
      </w:del>
      <w:del w:id="647" w:author="Graham Forrester" w:date="2019-12-12T14:48:00Z">
        <w:r w:rsidR="00A679EA" w:rsidDel="003E00EF">
          <w:delText xml:space="preserve"> </w:delText>
        </w:r>
      </w:del>
      <w:ins w:id="648" w:author="Graham Forrester" w:date="2019-12-12T14:47:00Z">
        <w:r>
          <w:t xml:space="preserve">to be one with </w:t>
        </w:r>
      </w:ins>
      <w:del w:id="649" w:author="Graham Forrester" w:date="2019-12-12T14:47:00Z">
        <w:r w:rsidR="00A679EA" w:rsidDel="003E00EF">
          <w:delText>However, the top model ha</w:delText>
        </w:r>
        <w:r w:rsidR="00F17D8A" w:rsidDel="003E00EF">
          <w:delText>d</w:delText>
        </w:r>
        <w:r w:rsidR="00A679EA" w:rsidDel="003E00EF">
          <w:delText xml:space="preserve"> </w:delText>
        </w:r>
      </w:del>
      <w:r w:rsidR="00A679EA">
        <w:t xml:space="preserve">terms for </w:t>
      </w:r>
      <w:del w:id="650" w:author="Graham Forrester" w:date="2019-12-12T15:05:00Z">
        <w:r w:rsidR="00A679EA" w:rsidDel="001D68F5">
          <w:delText xml:space="preserve">both </w:delText>
        </w:r>
      </w:del>
      <w:r w:rsidR="00A679EA">
        <w:t>rugosity and site</w:t>
      </w:r>
      <w:ins w:id="651" w:author="Graham Forrester" w:date="2019-12-12T15:05:00Z">
        <w:r w:rsidR="001D68F5">
          <w:t>,</w:t>
        </w:r>
      </w:ins>
      <w:r w:rsidR="00A679EA">
        <w:t xml:space="preserve"> </w:t>
      </w:r>
      <w:ins w:id="652" w:author="Graham Forrester" w:date="2019-12-12T14:52:00Z">
        <w:r w:rsidR="001956C5">
          <w:t xml:space="preserve">and </w:t>
        </w:r>
        <w:r w:rsidR="001956C5">
          <w:t>both</w:t>
        </w:r>
        <w:r w:rsidR="001956C5" w:rsidRPr="00CE687F">
          <w:t xml:space="preserve"> </w:t>
        </w:r>
      </w:ins>
      <w:ins w:id="653" w:author="Graham Forrester" w:date="2019-12-12T15:05:00Z">
        <w:r w:rsidR="001D68F5">
          <w:t xml:space="preserve">candidate </w:t>
        </w:r>
      </w:ins>
      <w:ins w:id="654" w:author="Graham Forrester" w:date="2019-12-12T14:52:00Z">
        <w:r w:rsidR="001956C5" w:rsidRPr="00CE687F">
          <w:t xml:space="preserve">models with any AIC weight included the variable </w:t>
        </w:r>
        <w:r w:rsidR="001956C5">
          <w:t>site</w:t>
        </w:r>
        <w:r w:rsidR="001956C5">
          <w:t xml:space="preserve"> </w:t>
        </w:r>
      </w:ins>
      <w:r w:rsidR="00A679EA">
        <w:t>(</w:t>
      </w:r>
      <w:r w:rsidR="00A679EA" w:rsidRPr="004A15A7">
        <w:rPr>
          <w:i/>
          <w:highlight w:val="white"/>
        </w:rPr>
        <w:t>R</w:t>
      </w:r>
      <w:r w:rsidR="00A679EA">
        <w:rPr>
          <w:highlight w:val="white"/>
          <w:vertAlign w:val="subscript"/>
        </w:rPr>
        <w:t>N</w:t>
      </w:r>
      <w:r w:rsidR="00A679EA">
        <w:rPr>
          <w:highlight w:val="white"/>
          <w:vertAlign w:val="superscript"/>
        </w:rPr>
        <w:t>2</w:t>
      </w:r>
      <w:r w:rsidR="0018320D">
        <w:rPr>
          <w:highlight w:val="white"/>
        </w:rPr>
        <w:t xml:space="preserve"> = 0.82; Table</w:t>
      </w:r>
      <w:r w:rsidR="00A679EA">
        <w:rPr>
          <w:highlight w:val="white"/>
        </w:rPr>
        <w:t xml:space="preserve"> 7</w:t>
      </w:r>
      <w:del w:id="655" w:author="Graham Forrester" w:date="2019-12-12T14:48:00Z">
        <w:r w:rsidR="00A679EA" w:rsidDel="003E00EF">
          <w:delText xml:space="preserve">), </w:delText>
        </w:r>
      </w:del>
      <w:ins w:id="656" w:author="Graham Forrester" w:date="2019-12-12T14:48:00Z">
        <w:r>
          <w:t>)</w:t>
        </w:r>
        <w:r>
          <w:t>.</w:t>
        </w:r>
      </w:ins>
      <w:ins w:id="657" w:author="Graham Forrester" w:date="2019-12-12T15:03:00Z">
        <w:r w:rsidR="001D68F5">
          <w:t xml:space="preserve"> </w:t>
        </w:r>
      </w:ins>
      <w:ins w:id="658" w:author="Graham Forrester" w:date="2019-12-12T15:05:00Z">
        <w:r w:rsidR="001D68F5">
          <w:t>Th</w:t>
        </w:r>
      </w:ins>
      <w:ins w:id="659" w:author="Graham Forrester" w:date="2019-12-12T15:06:00Z">
        <w:r w:rsidR="001D68F5">
          <w:t>e</w:t>
        </w:r>
      </w:ins>
      <w:ins w:id="660" w:author="Graham Forrester" w:date="2019-12-12T15:08:00Z">
        <w:r w:rsidR="00705D14">
          <w:t xml:space="preserve">re was thus little evidence </w:t>
        </w:r>
      </w:ins>
      <w:ins w:id="661" w:author="Graham Forrester" w:date="2019-12-12T15:09:00Z">
        <w:r w:rsidR="00705D14">
          <w:t xml:space="preserve">for </w:t>
        </w:r>
      </w:ins>
      <w:ins w:id="662" w:author="Graham Forrester" w:date="2019-12-12T15:13:00Z">
        <w:r w:rsidR="005D7ED6">
          <w:t xml:space="preserve">systematic </w:t>
        </w:r>
      </w:ins>
      <w:ins w:id="663" w:author="Graham Forrester" w:date="2019-12-12T15:20:00Z">
        <w:r w:rsidR="005D7ED6">
          <w:t xml:space="preserve">temporal </w:t>
        </w:r>
      </w:ins>
      <w:ins w:id="664" w:author="Graham Forrester" w:date="2019-12-12T15:09:00Z">
        <w:r w:rsidR="00705D14">
          <w:t xml:space="preserve">change in the surrogate-target relationship over the study-period, but </w:t>
        </w:r>
      </w:ins>
      <w:ins w:id="665" w:author="Graham Forrester" w:date="2019-12-12T15:20:00Z">
        <w:r w:rsidR="005D7ED6">
          <w:t>there were</w:t>
        </w:r>
      </w:ins>
      <w:ins w:id="666" w:author="Graham Forrester" w:date="2019-12-12T15:09:00Z">
        <w:r w:rsidR="00705D14">
          <w:t xml:space="preserve"> </w:t>
        </w:r>
      </w:ins>
      <w:ins w:id="667" w:author="Graham Forrester" w:date="2019-12-12T15:10:00Z">
        <w:r w:rsidR="00705D14">
          <w:t xml:space="preserve">marked differences among sites </w:t>
        </w:r>
      </w:ins>
      <w:ins w:id="668" w:author="Graham Forrester" w:date="2019-12-12T15:11:00Z">
        <w:r w:rsidR="00705D14">
          <w:t xml:space="preserve">in </w:t>
        </w:r>
      </w:ins>
      <w:ins w:id="669" w:author="Graham Forrester" w:date="2019-12-12T15:10:00Z">
        <w:r w:rsidR="00705D14">
          <w:t>the</w:t>
        </w:r>
      </w:ins>
      <w:ins w:id="670" w:author="Graham Forrester" w:date="2019-12-12T15:11:00Z">
        <w:r w:rsidR="00705D14">
          <w:t xml:space="preserve"> elevation of the </w:t>
        </w:r>
      </w:ins>
      <w:ins w:id="671" w:author="Graham Forrester" w:date="2019-12-12T15:06:00Z">
        <w:r w:rsidR="001D68F5">
          <w:t xml:space="preserve">surrogate-target relationship </w:t>
        </w:r>
      </w:ins>
      <w:ins w:id="672" w:author="Graham Forrester" w:date="2019-12-12T15:07:00Z">
        <w:r w:rsidR="001D68F5">
          <w:t>(</w:t>
        </w:r>
      </w:ins>
      <w:ins w:id="673" w:author="Graham Forrester" w:date="2019-12-12T15:14:00Z">
        <w:r w:rsidR="005D7ED6">
          <w:t xml:space="preserve">Figure # 5 and </w:t>
        </w:r>
      </w:ins>
      <w:ins w:id="674" w:author="Graham Forrester" w:date="2019-12-12T15:07:00Z">
        <w:r w:rsidR="001D68F5">
          <w:t>Fig. 6)</w:t>
        </w:r>
        <w:r w:rsidR="001D68F5">
          <w:t xml:space="preserve">. </w:t>
        </w:r>
      </w:ins>
      <w:ins w:id="675" w:author="Graham Forrester" w:date="2019-12-12T15:18:00Z">
        <w:r w:rsidR="005D7ED6">
          <w:t>In other words, a</w:t>
        </w:r>
      </w:ins>
      <w:ins w:id="676" w:author="Graham Forrester" w:date="2019-12-12T15:15:00Z">
        <w:r w:rsidR="005D7ED6">
          <w:t>t any given ru</w:t>
        </w:r>
      </w:ins>
      <w:ins w:id="677" w:author="Graham Forrester" w:date="2019-12-12T15:16:00Z">
        <w:r w:rsidR="005D7ED6">
          <w:t>gosity value, predicted fish richness</w:t>
        </w:r>
      </w:ins>
      <w:ins w:id="678" w:author="Graham Forrester" w:date="2019-12-12T15:18:00Z">
        <w:r w:rsidR="005D7ED6">
          <w:t xml:space="preserve"> might differ among sites by as much as </w:t>
        </w:r>
      </w:ins>
      <w:ins w:id="679" w:author="Graham Forrester" w:date="2019-12-12T15:19:00Z">
        <w:r w:rsidR="005D7ED6">
          <w:t>12-13 species (Fig. 6</w:t>
        </w:r>
      </w:ins>
      <w:ins w:id="680" w:author="Graham Forrester" w:date="2019-12-12T15:21:00Z">
        <w:r w:rsidR="005D7ED6">
          <w:t xml:space="preserve">). </w:t>
        </w:r>
      </w:ins>
      <w:commentRangeStart w:id="681"/>
      <w:del w:id="682" w:author="Graham Forrester" w:date="2019-12-12T15:21:00Z">
        <w:r w:rsidR="00A679EA" w:rsidDel="005D7ED6">
          <w:delText xml:space="preserve">suggesting there </w:delText>
        </w:r>
        <w:r w:rsidR="00F17D8A" w:rsidDel="005D7ED6">
          <w:delText>we</w:delText>
        </w:r>
        <w:r w:rsidR="00A679EA" w:rsidDel="005D7ED6">
          <w:delText xml:space="preserve">re variations in fish richness across sites that </w:delText>
        </w:r>
        <w:r w:rsidR="00F17D8A" w:rsidDel="005D7ED6">
          <w:delText>we</w:delText>
        </w:r>
        <w:r w:rsidR="00A679EA" w:rsidDel="005D7ED6">
          <w:delText xml:space="preserve">re not explained by rugosity alone. These spatial variations among the 8 sites </w:delText>
        </w:r>
        <w:r w:rsidR="00F17D8A" w:rsidDel="005D7ED6">
          <w:delText>we</w:delText>
        </w:r>
        <w:r w:rsidR="00A679EA" w:rsidDel="005D7ED6">
          <w:delText>re likely due to the fact that</w:delText>
        </w:r>
        <w:r w:rsidR="00025E9B" w:rsidDel="005D7ED6">
          <w:delText xml:space="preserve">, apart from White Bay (change in rugosity from </w:delText>
        </w:r>
        <w:r w:rsidR="00950B10" w:rsidDel="005D7ED6">
          <w:delText>19</w:delText>
        </w:r>
        <w:r w:rsidR="00025E9B" w:rsidDel="005D7ED6">
          <w:delText>-60 cm) and Crab Cove (change in rugosity from 2</w:delText>
        </w:r>
        <w:r w:rsidR="00950B10" w:rsidDel="005D7ED6">
          <w:delText>6</w:delText>
        </w:r>
        <w:r w:rsidR="00025E9B" w:rsidDel="005D7ED6">
          <w:delText>-5</w:delText>
        </w:r>
        <w:r w:rsidR="00950B10" w:rsidDel="005D7ED6">
          <w:delText>7</w:delText>
        </w:r>
        <w:r w:rsidR="00025E9B" w:rsidDel="005D7ED6">
          <w:delText xml:space="preserve"> cm), the </w:delText>
        </w:r>
        <w:r w:rsidR="006236FE" w:rsidDel="005D7ED6">
          <w:delText>other</w:delText>
        </w:r>
        <w:r w:rsidR="00025E9B" w:rsidDel="005D7ED6">
          <w:delText xml:space="preserve"> 6</w:delText>
        </w:r>
        <w:r w:rsidR="00A679EA" w:rsidDel="005D7ED6">
          <w:delText xml:space="preserve"> sites remain</w:delText>
        </w:r>
        <w:r w:rsidR="00F17D8A" w:rsidDel="005D7ED6">
          <w:delText>ed</w:delText>
        </w:r>
        <w:r w:rsidR="00A679EA" w:rsidDel="005D7ED6">
          <w:delText xml:space="preserve"> quite distinct in rugosity over time. </w:delText>
        </w:r>
        <w:commentRangeEnd w:id="681"/>
        <w:r w:rsidR="00562BF9" w:rsidDel="005D7ED6">
          <w:rPr>
            <w:rStyle w:val="CommentReference"/>
          </w:rPr>
          <w:commentReference w:id="681"/>
        </w:r>
        <w:r w:rsidR="00A679EA" w:rsidDel="005D7ED6">
          <w:delText>For example, Pelican Ghut ha</w:delText>
        </w:r>
        <w:r w:rsidR="00F17D8A" w:rsidDel="005D7ED6">
          <w:delText>d</w:delText>
        </w:r>
        <w:r w:rsidR="00A679EA" w:rsidDel="005D7ED6">
          <w:delText xml:space="preserve"> the lowest rugosity throughout the monitoring period, and correspondingly low fish richness (Fig. 6). Monkey Point ha</w:delText>
        </w:r>
        <w:r w:rsidR="00F17D8A" w:rsidDel="005D7ED6">
          <w:delText>d</w:delText>
        </w:r>
        <w:r w:rsidR="00A679EA" w:rsidDel="005D7ED6">
          <w:delText xml:space="preserve"> the next lowest rugosity and the next lowest fish richness, and so on</w:delText>
        </w:r>
        <w:r w:rsidR="00C23004" w:rsidDel="005D7ED6">
          <w:delText xml:space="preserve">. </w:delText>
        </w:r>
        <w:r w:rsidR="00025E9B" w:rsidDel="005D7ED6">
          <w:delText xml:space="preserve">This may </w:delText>
        </w:r>
        <w:r w:rsidR="00A679EA" w:rsidDel="005D7ED6">
          <w:delText xml:space="preserve">explain why the site-specific regression lines </w:delText>
        </w:r>
        <w:r w:rsidR="00C23004" w:rsidDel="005D7ED6">
          <w:delText xml:space="preserve">(Fig. 6) </w:delText>
        </w:r>
        <w:r w:rsidR="00A679EA" w:rsidDel="005D7ED6">
          <w:delText xml:space="preserve">have shallower slopes than a line fit through all of the data (Fig. 2). </w:delText>
        </w:r>
      </w:del>
      <w:r w:rsidR="00A679EA">
        <w:t xml:space="preserve">In summary, </w:t>
      </w:r>
      <w:ins w:id="683" w:author="Graham Forrester" w:date="2019-12-12T15:23:00Z">
        <w:r w:rsidR="007F4A7E">
          <w:t>rugosity was a relative</w:t>
        </w:r>
      </w:ins>
      <w:ins w:id="684" w:author="Graham Forrester" w:date="2019-12-12T15:26:00Z">
        <w:r w:rsidR="007F4A7E">
          <w:t>ly</w:t>
        </w:r>
      </w:ins>
      <w:ins w:id="685" w:author="Graham Forrester" w:date="2019-12-12T15:23:00Z">
        <w:r w:rsidR="007F4A7E">
          <w:t xml:space="preserve"> poor spatial surrogate for richness</w:t>
        </w:r>
      </w:ins>
      <w:ins w:id="686" w:author="Graham Forrester" w:date="2019-12-12T15:24:00Z">
        <w:r w:rsidR="007F4A7E">
          <w:t xml:space="preserve"> but, at any given site, </w:t>
        </w:r>
      </w:ins>
      <w:ins w:id="687" w:author="Graham Forrester" w:date="2019-12-12T15:25:00Z">
        <w:r w:rsidR="007F4A7E">
          <w:t>the temporal changes in the rugosity-fish richness</w:t>
        </w:r>
      </w:ins>
      <w:ins w:id="688" w:author="Graham Forrester" w:date="2019-12-12T15:34:00Z">
        <w:r w:rsidR="007B0A86">
          <w:t xml:space="preserve"> relationship</w:t>
        </w:r>
      </w:ins>
      <w:ins w:id="689" w:author="Graham Forrester" w:date="2019-12-12T15:25:00Z">
        <w:r w:rsidR="007F4A7E">
          <w:t xml:space="preserve"> </w:t>
        </w:r>
      </w:ins>
      <w:ins w:id="690" w:author="Graham Forrester" w:date="2019-12-12T15:26:00Z">
        <w:r w:rsidR="007F4A7E">
          <w:t xml:space="preserve">were comparatively minor.  </w:t>
        </w:r>
      </w:ins>
      <w:del w:id="691" w:author="Graham Forrester" w:date="2019-12-12T15:26:00Z">
        <w:r w:rsidR="00A679EA" w:rsidDel="007F4A7E">
          <w:delText xml:space="preserve">the relationship between rugosity and fish richness </w:delText>
        </w:r>
        <w:r w:rsidR="00F17D8A" w:rsidDel="007F4A7E">
          <w:delText>wa</w:delText>
        </w:r>
        <w:r w:rsidR="00A679EA" w:rsidDel="007F4A7E">
          <w:delText>s consistent over time, and, because rugosity varie</w:delText>
        </w:r>
        <w:r w:rsidR="00F17D8A" w:rsidDel="007F4A7E">
          <w:delText>d</w:delText>
        </w:r>
        <w:r w:rsidR="00A679EA" w:rsidDel="007F4A7E">
          <w:delText xml:space="preserve"> </w:delText>
        </w:r>
        <w:r w:rsidR="00721DFC" w:rsidDel="007F4A7E">
          <w:delText xml:space="preserve">more </w:delText>
        </w:r>
        <w:r w:rsidR="00A679EA" w:rsidDel="007F4A7E">
          <w:delText xml:space="preserve">across sites </w:delText>
        </w:r>
        <w:r w:rsidR="00721DFC" w:rsidDel="007F4A7E">
          <w:delText>than</w:delText>
        </w:r>
        <w:r w:rsidR="00A679EA" w:rsidDel="007F4A7E">
          <w:delText xml:space="preserve"> within a site, fish richness remain</w:delText>
        </w:r>
        <w:r w:rsidR="00F17D8A" w:rsidDel="007F4A7E">
          <w:delText>ed</w:delText>
        </w:r>
        <w:r w:rsidR="00A679EA" w:rsidDel="007F4A7E">
          <w:delText xml:space="preserve"> relatively stable over site and time and can be estimated by rugosity. Given this, sites with similar values for rugosity should have similar values of fish richness and this is evidence that rugosity can serve as a</w:delText>
        </w:r>
        <w:r w:rsidR="00A85AC7" w:rsidDel="007F4A7E">
          <w:delText>n effective</w:delText>
        </w:r>
        <w:r w:rsidR="00A679EA" w:rsidDel="007F4A7E">
          <w:delText xml:space="preserve"> surrogate for fish richness.</w:delText>
        </w:r>
      </w:del>
    </w:p>
    <w:p w14:paraId="1E692CF5" w14:textId="18436FFB" w:rsidR="00A679EA" w:rsidRDefault="00387E85" w:rsidP="00E74719">
      <w:pPr>
        <w:pStyle w:val="Heading4"/>
      </w:pPr>
      <w:ins w:id="692" w:author="Graham Forrester" w:date="2019-12-12T15:28:00Z">
        <w:r>
          <w:t xml:space="preserve">Rugosity - </w:t>
        </w:r>
      </w:ins>
      <w:r w:rsidR="00A679EA">
        <w:t>Combined</w:t>
      </w:r>
      <w:r w:rsidR="00A679EA" w:rsidRPr="00EA2729">
        <w:t xml:space="preserve"> Richness:</w:t>
      </w:r>
    </w:p>
    <w:p w14:paraId="43EE87AC" w14:textId="01CA957B" w:rsidR="00A679EA" w:rsidDel="006F5DCF" w:rsidRDefault="00A679EA" w:rsidP="008F084C">
      <w:pPr>
        <w:rPr>
          <w:del w:id="693" w:author="Graham Forrester" w:date="2019-12-12T15:48:00Z"/>
          <w:highlight w:val="white"/>
        </w:rPr>
      </w:pPr>
      <w:del w:id="694" w:author="Graham Forrester" w:date="2019-12-12T15:29:00Z">
        <w:r w:rsidDel="003372EF">
          <w:delText>Combined richness can partially be explained by rugosity as a candidate surrogate. However, t</w:delText>
        </w:r>
      </w:del>
      <w:ins w:id="695" w:author="Graham Forrester" w:date="2019-12-12T15:29:00Z">
        <w:r w:rsidR="003372EF">
          <w:t>T</w:t>
        </w:r>
      </w:ins>
      <w:r>
        <w:t xml:space="preserve">he </w:t>
      </w:r>
      <w:del w:id="696" w:author="Graham Forrester" w:date="2019-12-12T15:29:00Z">
        <w:r w:rsidDel="003372EF">
          <w:delText xml:space="preserve">top </w:delText>
        </w:r>
      </w:del>
      <w:ins w:id="697" w:author="Graham Forrester" w:date="2019-12-12T15:29:00Z">
        <w:r w:rsidR="003372EF">
          <w:t>best</w:t>
        </w:r>
        <w:r w:rsidR="003372EF">
          <w:t xml:space="preserve"> </w:t>
        </w:r>
      </w:ins>
      <w:r>
        <w:t xml:space="preserve">model </w:t>
      </w:r>
      <w:ins w:id="698" w:author="Graham Forrester" w:date="2019-12-12T15:29:00Z">
        <w:r w:rsidR="003372EF">
          <w:t xml:space="preserve">for combined richness included </w:t>
        </w:r>
      </w:ins>
      <w:del w:id="699" w:author="Graham Forrester" w:date="2019-12-12T15:29:00Z">
        <w:r w:rsidDel="003372EF">
          <w:delText>ha</w:delText>
        </w:r>
        <w:r w:rsidR="00F17D8A" w:rsidDel="003372EF">
          <w:delText xml:space="preserve">d </w:delText>
        </w:r>
      </w:del>
      <w:r>
        <w:t>terms for rugosity, year,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0.65; Table</w:t>
      </w:r>
      <w:r>
        <w:rPr>
          <w:highlight w:val="white"/>
        </w:rPr>
        <w:t xml:space="preserve"> </w:t>
      </w:r>
      <w:r>
        <w:t xml:space="preserve">8), </w:t>
      </w:r>
      <w:del w:id="700" w:author="Graham Forrester" w:date="2019-12-12T15:35:00Z">
        <w:r w:rsidDel="002E7478">
          <w:delText xml:space="preserve">suggesting there </w:delText>
        </w:r>
        <w:r w:rsidR="00F17D8A" w:rsidDel="002E7478">
          <w:delText>we</w:delText>
        </w:r>
        <w:r w:rsidDel="002E7478">
          <w:delText xml:space="preserve">re </w:delText>
        </w:r>
      </w:del>
      <w:ins w:id="701" w:author="Graham Forrester" w:date="2019-12-12T15:35:00Z">
        <w:r w:rsidR="002E7478">
          <w:t>indication</w:t>
        </w:r>
        <w:r w:rsidR="002E7478">
          <w:t xml:space="preserve"> </w:t>
        </w:r>
      </w:ins>
      <w:r>
        <w:t>variation</w:t>
      </w:r>
      <w:del w:id="702" w:author="Graham Forrester" w:date="2019-12-12T15:35:00Z">
        <w:r w:rsidDel="002E7478">
          <w:delText>s</w:delText>
        </w:r>
      </w:del>
      <w:r>
        <w:t xml:space="preserve"> in combined richne</w:t>
      </w:r>
      <w:r w:rsidR="00F17D8A">
        <w:t>ss across sites and years that we</w:t>
      </w:r>
      <w:r>
        <w:t xml:space="preserve">re not explained by rugosity alone. </w:t>
      </w:r>
      <w:proofErr w:type="gramStart"/>
      <w:r>
        <w:t>Similar to</w:t>
      </w:r>
      <w:proofErr w:type="gramEnd"/>
      <w:r>
        <w:t xml:space="preserve"> the relationship between rugosity and fish richness, </w:t>
      </w:r>
      <w:ins w:id="703" w:author="Graham Forrester" w:date="2019-12-12T15:36:00Z">
        <w:r w:rsidR="002E7478">
          <w:t>there were marked differences among sites in the elevation of the surrogate-target relationship (Fig. 7)</w:t>
        </w:r>
        <w:r w:rsidR="002E7478">
          <w:t xml:space="preserve">. The species sites with </w:t>
        </w:r>
      </w:ins>
      <w:ins w:id="704" w:author="Graham Forrester" w:date="2019-12-12T15:37:00Z">
        <w:r w:rsidR="002E7478">
          <w:t xml:space="preserve">the highest and </w:t>
        </w:r>
      </w:ins>
      <w:ins w:id="705" w:author="Graham Forrester" w:date="2019-12-12T15:36:00Z">
        <w:r w:rsidR="002E7478">
          <w:t>low</w:t>
        </w:r>
      </w:ins>
      <w:ins w:id="706" w:author="Graham Forrester" w:date="2019-12-12T15:37:00Z">
        <w:r w:rsidR="002E7478">
          <w:t>est</w:t>
        </w:r>
      </w:ins>
      <w:ins w:id="707" w:author="Graham Forrester" w:date="2019-12-12T15:36:00Z">
        <w:r w:rsidR="002E7478">
          <w:t xml:space="preserve"> combined richness </w:t>
        </w:r>
      </w:ins>
      <w:ins w:id="708" w:author="Graham Forrester" w:date="2019-12-12T15:37:00Z">
        <w:r w:rsidR="002E7478">
          <w:t>were, however, not the same as those with high and l</w:t>
        </w:r>
      </w:ins>
      <w:ins w:id="709" w:author="Graham Forrester" w:date="2019-12-12T15:38:00Z">
        <w:r w:rsidR="002E7478">
          <w:t xml:space="preserve">ow fish </w:t>
        </w:r>
        <w:proofErr w:type="spellStart"/>
        <w:r w:rsidR="002E7478">
          <w:t>fishness</w:t>
        </w:r>
        <w:proofErr w:type="spellEnd"/>
        <w:r w:rsidR="002E7478">
          <w:t xml:space="preserve"> </w:t>
        </w:r>
      </w:ins>
      <w:del w:id="710" w:author="Graham Forrester" w:date="2019-12-12T15:38:00Z">
        <w:r w:rsidDel="002E7478">
          <w:delText xml:space="preserve">these spatial variations among the 8 sites </w:delText>
        </w:r>
        <w:r w:rsidR="00D14CCA" w:rsidDel="002E7478">
          <w:delText>we</w:delText>
        </w:r>
        <w:r w:rsidDel="002E7478">
          <w:delText xml:space="preserve">re likely due to distinct rugosity values for each site over time. </w:delText>
        </w:r>
        <w:commentRangeStart w:id="711"/>
        <w:r w:rsidDel="002E7478">
          <w:delText xml:space="preserve">The sites </w:delText>
        </w:r>
        <w:r w:rsidR="00D14CCA" w:rsidDel="002E7478">
          <w:delText>we</w:delText>
        </w:r>
        <w:r w:rsidDel="002E7478">
          <w:delText xml:space="preserve">re organized differently on the y-axis for combined richness than they </w:delText>
        </w:r>
        <w:r w:rsidR="00D14CCA" w:rsidDel="002E7478">
          <w:delText>we</w:delText>
        </w:r>
        <w:r w:rsidDel="002E7478">
          <w:delText xml:space="preserve">re for fish richness </w:delText>
        </w:r>
        <w:r w:rsidR="00F25817" w:rsidDel="002E7478">
          <w:delText xml:space="preserve">likely </w:delText>
        </w:r>
        <w:r w:rsidDel="002E7478">
          <w:delText xml:space="preserve">driven by variations </w:delText>
        </w:r>
        <w:commentRangeEnd w:id="711"/>
        <w:r w:rsidR="00CE687F" w:rsidDel="002E7478">
          <w:rPr>
            <w:rStyle w:val="CommentReference"/>
          </w:rPr>
          <w:commentReference w:id="711"/>
        </w:r>
        <w:r w:rsidDel="002E7478">
          <w:delText xml:space="preserve">in sponge richness across sites that follow a different pattern over time </w:delText>
        </w:r>
      </w:del>
      <w:r>
        <w:t xml:space="preserve">(Fig. 7). </w:t>
      </w:r>
      <w:ins w:id="712" w:author="Graham Forrester" w:date="2019-12-12T15:47:00Z">
        <w:r w:rsidR="008F084C" w:rsidRPr="008F084C">
          <w:t xml:space="preserve">The temporal shift in the surrogate-target relationship appeared to arise because mean combined richness showed a slightly increasing trend over the study period, whereas rugosity steadily declined throughout (Figures. AX-X). As a </w:t>
        </w:r>
        <w:r w:rsidR="008F084C" w:rsidRPr="008F084C">
          <w:lastRenderedPageBreak/>
          <w:t>result, the elevation of the relationship between rugosity and combined richness changed over time (Table 6, Figure #4). A reef with any given level of rugosity is predicted to have higher combined richness towards the ends of the study period than at its beginning (Fig. 8). This temporal trend is, however, not predicted to qualitatively change the surrogate-target relationship.  The relationship between rugosity and combined richness is always positive. The surrogate-target relationship is thus qualitatively stable in the sense that simple rankings of species richness among sites are expected to remain consistent over time</w:t>
        </w:r>
      </w:ins>
      <w:del w:id="713" w:author="Graham Forrester" w:date="2019-12-12T15:38:00Z">
        <w:r w:rsidDel="002E7478">
          <w:delText>Similar to the association with fish richness above, the site-specific regression lines ha</w:delText>
        </w:r>
        <w:r w:rsidR="00D14CCA" w:rsidDel="002E7478">
          <w:delText>d</w:delText>
        </w:r>
        <w:r w:rsidDel="002E7478">
          <w:delText xml:space="preserve"> shallower slopes than a line fit through all of the data due to the variation in rugosity over time at White Bay and Crab Cove (Fig. 2). </w:delText>
        </w:r>
      </w:del>
      <w:del w:id="714" w:author="Graham Forrester" w:date="2019-12-12T15:47:00Z">
        <w:r w:rsidDel="008F084C">
          <w:rPr>
            <w:highlight w:val="white"/>
          </w:rPr>
          <w:delText>With regards to temporal variation, combined species richness gradually increase</w:delText>
        </w:r>
        <w:r w:rsidR="00D14CCA" w:rsidDel="008F084C">
          <w:rPr>
            <w:highlight w:val="white"/>
          </w:rPr>
          <w:delText>d</w:delText>
        </w:r>
        <w:r w:rsidDel="008F084C">
          <w:rPr>
            <w:highlight w:val="white"/>
          </w:rPr>
          <w:delText xml:space="preserve"> over the monitoring period for a given amount of rugosity; a site </w:delText>
        </w:r>
        <w:r w:rsidR="00D14CCA" w:rsidDel="008F084C">
          <w:rPr>
            <w:highlight w:val="white"/>
          </w:rPr>
          <w:delText>wa</w:delText>
        </w:r>
        <w:r w:rsidDel="008F084C">
          <w:rPr>
            <w:highlight w:val="white"/>
          </w:rPr>
          <w:delText>s likely to have about 15 more species in 2018 than it had in 1993</w:delText>
        </w:r>
      </w:del>
      <w:r>
        <w:rPr>
          <w:highlight w:val="white"/>
        </w:rPr>
        <w:t xml:space="preserve"> (Fig. 8). </w:t>
      </w:r>
      <w:bookmarkStart w:id="715" w:name="_GoBack"/>
      <w:bookmarkEnd w:id="715"/>
    </w:p>
    <w:p w14:paraId="30D7B511" w14:textId="43DA5A8A" w:rsidR="00A679EA" w:rsidRPr="00EA2729" w:rsidDel="006F5DCF" w:rsidRDefault="00A679EA" w:rsidP="00CC386C">
      <w:pPr>
        <w:rPr>
          <w:del w:id="716" w:author="Graham Forrester" w:date="2019-12-12T15:48:00Z"/>
          <w:u w:val="single"/>
        </w:rPr>
      </w:pPr>
      <w:commentRangeStart w:id="717"/>
      <w:del w:id="718" w:author="Graham Forrester" w:date="2019-12-12T15:48:00Z">
        <w:r w:rsidDel="006F5DCF">
          <w:delText>In summary</w:delText>
        </w:r>
        <w:commentRangeEnd w:id="717"/>
        <w:r w:rsidR="00CE687F" w:rsidDel="006F5DCF">
          <w:rPr>
            <w:rStyle w:val="CommentReference"/>
          </w:rPr>
          <w:commentReference w:id="717"/>
        </w:r>
        <w:r w:rsidDel="006F5DCF">
          <w:delText>, rugosity varie</w:delText>
        </w:r>
        <w:r w:rsidR="00D14CCA" w:rsidDel="006F5DCF">
          <w:delText>d</w:delText>
        </w:r>
        <w:r w:rsidDel="006F5DCF">
          <w:delText xml:space="preserve"> significantly across sites and not much within a site and combined richness increase</w:delText>
        </w:r>
        <w:r w:rsidR="00D14CCA" w:rsidDel="006F5DCF">
          <w:delText>d</w:delText>
        </w:r>
        <w:r w:rsidDel="006F5DCF">
          <w:delText xml:space="preserve"> gradually over time, suggesting combined richness can be predicted by rugosity at a given site and that this combined richness is expected to increase over time for a given level of rugosity. Rugosity may serve as a surrogate for combined richness across sites, but it fail</w:delText>
        </w:r>
        <w:r w:rsidR="00D14CCA" w:rsidDel="006F5DCF">
          <w:delText>ed</w:delText>
        </w:r>
        <w:r w:rsidDel="006F5DCF">
          <w:delText xml:space="preserve"> to explain the increase in combined richness over time. There may be some other ecological explanation for this, such as the</w:delText>
        </w:r>
        <w:r w:rsidR="00B43562" w:rsidDel="006F5DCF">
          <w:delText xml:space="preserve"> </w:delText>
        </w:r>
        <w:r w:rsidDel="006F5DCF">
          <w:delText>increase in sponge species over time</w:delText>
        </w:r>
        <w:r w:rsidR="00B43562" w:rsidDel="006F5DCF">
          <w:delText xml:space="preserve"> having more of an impact on combined richness than the more subtle changes in fish and coral richness over the same time period</w:delText>
        </w:r>
        <w:r w:rsidDel="006F5DCF">
          <w:delText>.</w:delText>
        </w:r>
      </w:del>
    </w:p>
    <w:p w14:paraId="2BA7DE96" w14:textId="77777777" w:rsidR="00EA3C4D" w:rsidRDefault="00EA3C4D" w:rsidP="006F5DCF">
      <w:pPr>
        <w:rPr>
          <w:b/>
        </w:rPr>
        <w:pPrChange w:id="719" w:author="Graham Forrester" w:date="2019-12-12T15:48:00Z">
          <w:pPr>
            <w:spacing w:after="200" w:line="276" w:lineRule="auto"/>
            <w:ind w:firstLine="0"/>
          </w:pPr>
        </w:pPrChange>
      </w:pPr>
      <w:bookmarkStart w:id="720" w:name="_wewp8zkd7499" w:colFirst="0" w:colLast="0"/>
      <w:bookmarkEnd w:id="720"/>
      <w:r>
        <w:br w:type="page"/>
      </w:r>
    </w:p>
    <w:p w14:paraId="70B89458" w14:textId="77777777" w:rsidR="00881767" w:rsidRDefault="00A679EA" w:rsidP="00E74719">
      <w:pPr>
        <w:pStyle w:val="Heading2"/>
      </w:pPr>
      <w:bookmarkStart w:id="721" w:name="_Toc27002737"/>
      <w:commentRangeStart w:id="722"/>
      <w:commentRangeStart w:id="723"/>
      <w:r>
        <w:lastRenderedPageBreak/>
        <w:t>Discussion</w:t>
      </w:r>
      <w:commentRangeEnd w:id="722"/>
      <w:r w:rsidR="00256595">
        <w:rPr>
          <w:rStyle w:val="CommentReference"/>
          <w:b w:val="0"/>
        </w:rPr>
        <w:commentReference w:id="722"/>
      </w:r>
      <w:bookmarkEnd w:id="721"/>
      <w:commentRangeEnd w:id="723"/>
    </w:p>
    <w:p w14:paraId="099F0575" w14:textId="33321329" w:rsidR="00881767" w:rsidRDefault="00881767" w:rsidP="006F5163">
      <w:pPr>
        <w:pStyle w:val="Heading3"/>
      </w:pPr>
      <w:r>
        <w:t>New limitations section</w:t>
      </w:r>
    </w:p>
    <w:p w14:paraId="402E7EAF" w14:textId="15858459" w:rsidR="00A679EA" w:rsidRDefault="00CE687F" w:rsidP="006F5163">
      <w:r>
        <w:rPr>
          <w:rStyle w:val="CommentReference"/>
        </w:rPr>
        <w:commentReference w:id="723"/>
      </w:r>
      <w:commentRangeStart w:id="724"/>
      <w:r w:rsidR="00881767">
        <w:t xml:space="preserve">We suggest that </w:t>
      </w:r>
      <w:commentRangeStart w:id="725"/>
      <w:r w:rsidR="00881767">
        <w:t>t</w:t>
      </w:r>
      <w:commentRangeEnd w:id="724"/>
      <w:r w:rsidR="00881767">
        <w:rPr>
          <w:rStyle w:val="CommentReference"/>
        </w:rPr>
        <w:commentReference w:id="724"/>
      </w:r>
      <w:r w:rsidR="00881767">
        <w:t xml:space="preserve">he use of RTU’s, although it affects estimates of absolute species richness, should </w:t>
      </w:r>
      <w:commentRangeStart w:id="726"/>
      <w:r w:rsidR="00881767">
        <w:t>not</w:t>
      </w:r>
      <w:commentRangeEnd w:id="726"/>
      <w:r w:rsidR="00881767">
        <w:rPr>
          <w:rStyle w:val="CommentReference"/>
        </w:rPr>
        <w:commentReference w:id="726"/>
      </w:r>
      <w:r w:rsidR="00881767">
        <w:t xml:space="preserve"> alter the outcome of the analysis.</w:t>
      </w:r>
      <w:commentRangeEnd w:id="725"/>
      <w:r w:rsidR="00881767">
        <w:rPr>
          <w:rStyle w:val="CommentReference"/>
        </w:rPr>
        <w:commentReference w:id="725"/>
      </w:r>
    </w:p>
    <w:p w14:paraId="55940E9F" w14:textId="45E6812B" w:rsidR="00456F8B" w:rsidRPr="002E560A" w:rsidRDefault="00A9579D" w:rsidP="00E74719">
      <w:pPr>
        <w:pStyle w:val="Heading3"/>
      </w:pPr>
      <w:commentRangeStart w:id="727"/>
      <w:r>
        <w:t>A</w:t>
      </w:r>
      <w:r w:rsidR="00456F8B" w:rsidRPr="002E560A">
        <w:t>ss</w:t>
      </w:r>
      <w:r>
        <w:t>essing surrogate effectiveness over space and time</w:t>
      </w:r>
      <w:commentRangeEnd w:id="727"/>
      <w:r w:rsidR="00F23266">
        <w:rPr>
          <w:rStyle w:val="CommentReference"/>
          <w:b w:val="0"/>
          <w:i w:val="0"/>
        </w:rPr>
        <w:commentReference w:id="727"/>
      </w:r>
    </w:p>
    <w:p w14:paraId="1613C916" w14:textId="710760FC" w:rsidR="001429E5" w:rsidRDefault="00173B03" w:rsidP="002E560A">
      <w:commentRangeStart w:id="728"/>
      <w:r>
        <w:t>Local richness can vary for a variety of reasons</w:t>
      </w:r>
      <w:r w:rsidR="00DF05B3">
        <w:t xml:space="preserve">, </w:t>
      </w:r>
      <w:proofErr w:type="gramStart"/>
      <w:r w:rsidR="00DF05B3">
        <w:t>including</w:t>
      </w:r>
      <w:r>
        <w:t>:</w:t>
      </w:r>
      <w:proofErr w:type="gramEnd"/>
      <w:r>
        <w:t xml:space="preserve"> </w:t>
      </w:r>
      <w:r w:rsidR="00CB33FC">
        <w:t xml:space="preserve">dispersal limitation, </w:t>
      </w:r>
      <w:r w:rsidR="000D343A">
        <w:t>changes in environmental or landscape features, and competition</w:t>
      </w:r>
      <w:r w:rsidR="00CB33FC">
        <w:t xml:space="preserve"> over space. </w:t>
      </w:r>
      <w:commentRangeStart w:id="729"/>
      <w:commentRangeEnd w:id="729"/>
      <w:r w:rsidR="00CE687F">
        <w:rPr>
          <w:rStyle w:val="CommentReference"/>
        </w:rPr>
        <w:commentReference w:id="729"/>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730"/>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730"/>
      <w:r w:rsidR="001429E5">
        <w:rPr>
          <w:rStyle w:val="CommentReference"/>
        </w:rPr>
        <w:commentReference w:id="730"/>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731"/>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731"/>
      <w:r w:rsidR="001429E5">
        <w:rPr>
          <w:rStyle w:val="CommentReference"/>
        </w:rPr>
        <w:commentReference w:id="731"/>
      </w:r>
      <w:r w:rsidR="001429E5">
        <w:t xml:space="preserve">. </w:t>
      </w:r>
      <w:commentRangeEnd w:id="728"/>
      <w:r w:rsidR="00A948FD">
        <w:rPr>
          <w:rStyle w:val="CommentReference"/>
        </w:rPr>
        <w:commentReference w:id="728"/>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732"/>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732"/>
      <w:r w:rsidR="00030BAE">
        <w:rPr>
          <w:rStyle w:val="CommentReference"/>
        </w:rPr>
        <w:commentReference w:id="732"/>
      </w:r>
      <w:r>
        <w:t xml:space="preserve">. </w:t>
      </w:r>
      <w:r w:rsidR="006D3306">
        <w:t>Although we did</w:t>
      </w:r>
      <w:r w:rsidR="00B55564">
        <w:t xml:space="preserve"> not </w:t>
      </w:r>
      <w:r w:rsidR="006D3306">
        <w:t>include</w:t>
      </w:r>
      <w:r w:rsidR="00B55564">
        <w:t xml:space="preserve"> </w:t>
      </w:r>
      <w:commentRangeStart w:id="733"/>
      <w:r w:rsidR="00B55564">
        <w:t xml:space="preserve">fish abundance </w:t>
      </w:r>
      <w:r w:rsidR="006D3306">
        <w:t xml:space="preserve">as a target </w:t>
      </w:r>
      <w:commentRangeEnd w:id="733"/>
      <w:r w:rsidR="00CA66EB">
        <w:rPr>
          <w:rStyle w:val="CommentReference"/>
        </w:rPr>
        <w:commentReference w:id="733"/>
      </w:r>
      <w:r w:rsidR="00B55564">
        <w:t xml:space="preserve">in our results, we </w:t>
      </w:r>
      <w:r w:rsidR="006D3306">
        <w:t>did observe</w:t>
      </w:r>
      <w:r w:rsidR="00B55564">
        <w:t xml:space="preserve"> a </w:t>
      </w:r>
      <w:commentRangeStart w:id="734"/>
      <w:r w:rsidR="00B55564">
        <w:t>reduction in the number of fish species</w:t>
      </w:r>
      <w:r w:rsidR="00F011E0">
        <w:t xml:space="preserve"> and overall species</w:t>
      </w:r>
      <w:r w:rsidR="00B55564">
        <w:t xml:space="preserve"> present at l</w:t>
      </w:r>
      <w:commentRangeEnd w:id="734"/>
      <w:r w:rsidR="00CA66EB">
        <w:rPr>
          <w:rStyle w:val="CommentReference"/>
        </w:rPr>
        <w:commentReference w:id="734"/>
      </w:r>
      <w:r w:rsidR="00B55564">
        <w:t xml:space="preserve">ower </w:t>
      </w:r>
      <w:commentRangeStart w:id="735"/>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736"/>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lastRenderedPageBreak/>
        <w:t>evenness over time.</w:t>
      </w:r>
      <w:commentRangeEnd w:id="736"/>
      <w:r w:rsidR="00562BF9">
        <w:rPr>
          <w:rStyle w:val="CommentReference"/>
        </w:rPr>
        <w:commentReference w:id="736"/>
      </w:r>
      <w:r w:rsidR="00F011E0">
        <w:t xml:space="preserve"> In other words, the abundance of the most dominant species is reduced over time. </w:t>
      </w:r>
      <w:commentRangeStart w:id="737"/>
      <w:r w:rsidR="00CF03EC">
        <w:t xml:space="preserve">The study </w:t>
      </w:r>
      <w:commentRangeEnd w:id="737"/>
      <w:r w:rsidR="00CE687F">
        <w:rPr>
          <w:rStyle w:val="CommentReference"/>
        </w:rPr>
        <w:commentReference w:id="737"/>
      </w:r>
      <w:r w:rsidR="00CF03EC">
        <w:t xml:space="preserve">mentioned </w:t>
      </w:r>
      <w:r w:rsidR="00030BAE">
        <w:t>above</w:t>
      </w:r>
      <w:r w:rsidR="00CF03EC">
        <w:t xml:space="preserve"> found the variance in rugosity observed at higher levels of coral cover wa</w:t>
      </w:r>
      <w:commentRangeEnd w:id="735"/>
      <w:r w:rsidR="00CA66EB">
        <w:rPr>
          <w:rStyle w:val="CommentReference"/>
        </w:rPr>
        <w:commentReference w:id="735"/>
      </w:r>
      <w:r w:rsidR="00CF03EC">
        <w:t>s the result of dominance by a particular 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738"/>
      <w:r w:rsidR="00F011E0">
        <w:t xml:space="preserve">factor affecting rugosity at </w:t>
      </w:r>
      <w:commentRangeEnd w:id="738"/>
      <w:r w:rsidR="00786229">
        <w:rPr>
          <w:rStyle w:val="CommentReference"/>
        </w:rPr>
        <w:commentReference w:id="738"/>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739"/>
      <w:r>
        <w:t xml:space="preserve">Competition over space </w:t>
      </w:r>
      <w:commentRangeEnd w:id="739"/>
      <w:r w:rsidR="00110693">
        <w:rPr>
          <w:rStyle w:val="CommentReference"/>
        </w:rPr>
        <w:commentReference w:id="739"/>
      </w:r>
      <w:r>
        <w:t xml:space="preserve">has </w:t>
      </w:r>
      <w:commentRangeStart w:id="740"/>
      <w:r>
        <w:t xml:space="preserve">been shown to be related to chemical inhibition, or allelopathy, in interspecific relationships between sponges and corals. These relationships may explain why coral cover </w:t>
      </w:r>
      <w:commentRangeEnd w:id="740"/>
      <w:r w:rsidR="00EF7402">
        <w:rPr>
          <w:rStyle w:val="CommentReference"/>
        </w:rPr>
        <w:commentReference w:id="740"/>
      </w:r>
      <w:r w:rsidR="003A6E6C">
        <w:t xml:space="preserve">was the top candidate surrogate for sponge richness </w:t>
      </w:r>
      <w:proofErr w:type="gramStart"/>
      <w:r w:rsidR="003A6E6C">
        <w:t>and also</w:t>
      </w:r>
      <w:proofErr w:type="gramEnd"/>
      <w:r w:rsidR="003A6E6C">
        <w:t xml:space="preserve"> why sponge cover and sponge richness are negatively correlated with coral cover and coral richness respectively. </w:t>
      </w:r>
      <w:r w:rsidR="00007F93">
        <w:t xml:space="preserve">Allelopathic sponges, may reduce coral cover at local scales </w:t>
      </w:r>
      <w:commentRangeStart w:id="741"/>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741"/>
      <w:r w:rsidR="00030BAE">
        <w:rPr>
          <w:rStyle w:val="CommentReference"/>
        </w:rPr>
        <w:commentReference w:id="741"/>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742"/>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742"/>
      <w:r w:rsidR="00030BAE">
        <w:rPr>
          <w:rStyle w:val="CommentReference"/>
        </w:rPr>
        <w:commentReference w:id="742"/>
      </w:r>
      <w:r w:rsidR="00B6152E">
        <w:t xml:space="preserve">. Despite some potential benefits sponges can have on coral structures and reef nutrient cycles, even palatable sponges can outcompete corals for space by overgrowing coral structures </w:t>
      </w:r>
      <w:commentRangeStart w:id="743"/>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743"/>
      <w:r w:rsidR="00030BAE">
        <w:rPr>
          <w:rStyle w:val="CommentReference"/>
        </w:rPr>
        <w:commentReference w:id="743"/>
      </w:r>
      <w:r w:rsidR="00B6152E">
        <w:t xml:space="preserve">. Over time, the abundance of these palatable sponges has increased with the reduced </w:t>
      </w:r>
      <w:r w:rsidR="00B6152E">
        <w:lastRenderedPageBreak/>
        <w:t xml:space="preserve">abundance of spongivorous fish due to overfishing </w:t>
      </w:r>
      <w:commentRangeStart w:id="744"/>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744"/>
      <w:r w:rsidR="00030BAE">
        <w:rPr>
          <w:rStyle w:val="CommentReference"/>
        </w:rPr>
        <w:commentReference w:id="744"/>
      </w:r>
      <w:r w:rsidR="00B6152E">
        <w:t>.</w:t>
      </w:r>
      <w:r w:rsidR="00CF03EC">
        <w:t xml:space="preserve"> </w:t>
      </w:r>
    </w:p>
    <w:p w14:paraId="4016FBAF" w14:textId="3C99E920" w:rsidR="002E560A" w:rsidRDefault="00CF03EC" w:rsidP="000C2B77">
      <w:commentRangeStart w:id="745"/>
      <w:r>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745"/>
      <w:r w:rsidR="00EF7402">
        <w:rPr>
          <w:rStyle w:val="CommentReference"/>
        </w:rPr>
        <w:commentReference w:id="745"/>
      </w:r>
    </w:p>
    <w:p w14:paraId="19C69C7D" w14:textId="77777777" w:rsidR="00B06EB3" w:rsidRPr="002E560A" w:rsidRDefault="00B06EB3" w:rsidP="00B06EB3">
      <w:pPr>
        <w:pStyle w:val="Heading3"/>
      </w:pPr>
      <w:commentRangeStart w:id="746"/>
      <w:r w:rsidRPr="002E560A">
        <w:t>Value of sponge monitoring</w:t>
      </w:r>
      <w:commentRangeEnd w:id="746"/>
      <w:r w:rsidR="00F23266">
        <w:rPr>
          <w:rStyle w:val="CommentReference"/>
          <w:b w:val="0"/>
          <w:i w:val="0"/>
        </w:rPr>
        <w:commentReference w:id="746"/>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747"/>
      <w:r w:rsidR="003D629E">
        <w:t xml:space="preserve">windward </w:t>
      </w:r>
      <w:commentRangeStart w:id="748"/>
      <w:r w:rsidR="003D629E">
        <w:t xml:space="preserve">reefs had </w:t>
      </w:r>
      <w:commentRangeEnd w:id="748"/>
      <w:r w:rsidR="00CE687F">
        <w:rPr>
          <w:rStyle w:val="CommentReference"/>
        </w:rPr>
        <w:commentReference w:id="748"/>
      </w:r>
      <w:r w:rsidR="003D629E">
        <w:t>higher coral and fish diversity than leeward reefs</w:t>
      </w:r>
      <w:commentRangeEnd w:id="747"/>
      <w:r w:rsidR="00716EBD">
        <w:rPr>
          <w:rStyle w:val="CommentReference"/>
        </w:rPr>
        <w:commentReference w:id="747"/>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749"/>
      <w:r w:rsidR="003D629E">
        <w:t xml:space="preserve">management decisions </w:t>
      </w:r>
      <w:commentRangeEnd w:id="749"/>
      <w:r w:rsidR="00CE687F">
        <w:rPr>
          <w:rStyle w:val="CommentReference"/>
        </w:rPr>
        <w:commentReference w:id="749"/>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750"/>
      <w:r w:rsidR="00B06EB3">
        <w:t xml:space="preserve">The </w:t>
      </w:r>
      <w:commentRangeEnd w:id="750"/>
      <w:r w:rsidR="00CE687F">
        <w:rPr>
          <w:rStyle w:val="CommentReference"/>
        </w:rPr>
        <w:commentReference w:id="750"/>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w:t>
      </w:r>
      <w:r w:rsidR="00C6632D">
        <w:lastRenderedPageBreak/>
        <w:t xml:space="preserve">time or across sites. </w:t>
      </w:r>
      <w:commentRangeStart w:id="751"/>
      <w:r w:rsidR="003D629E">
        <w:t xml:space="preserve">Perhaps sponges are not the only taxonomic group of organisms on coral reefs that are difficult to predict with coral cover or rugosity; there are many coral-associated invertebrates that may provide insight into coral reef diversity </w:t>
      </w:r>
      <w:commentRangeStart w:id="752"/>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752"/>
      <w:r w:rsidR="003D629E">
        <w:rPr>
          <w:rStyle w:val="CommentReference"/>
        </w:rPr>
        <w:commentReference w:id="752"/>
      </w:r>
      <w:r w:rsidR="003D629E">
        <w:t xml:space="preserve"> and it is unlikely that all of these taxonomic groups will be adequately predicted by rugosity or coral cover alone</w:t>
      </w:r>
      <w:commentRangeEnd w:id="751"/>
      <w:r w:rsidR="00451A52">
        <w:rPr>
          <w:rStyle w:val="CommentReference"/>
        </w:rPr>
        <w:commentReference w:id="751"/>
      </w:r>
      <w:r w:rsidR="003D629E">
        <w:t xml:space="preserve">. </w:t>
      </w:r>
    </w:p>
    <w:p w14:paraId="20013237" w14:textId="4C542931" w:rsidR="003D629E" w:rsidRDefault="00B06EB3" w:rsidP="005A23E3">
      <w:commentRangeStart w:id="753"/>
      <w:r>
        <w:t>Because</w:t>
      </w:r>
      <w:commentRangeEnd w:id="753"/>
      <w:r w:rsidR="00CE687F">
        <w:rPr>
          <w:rStyle w:val="CommentReference"/>
        </w:rPr>
        <w:commentReference w:id="753"/>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754"/>
      <w:commentRangeStart w:id="755"/>
      <w:r w:rsidR="003D174D">
        <w:t xml:space="preserve">“non-umbrella” </w:t>
      </w:r>
      <w:commentRangeEnd w:id="754"/>
      <w:r w:rsidR="004862DE">
        <w:rPr>
          <w:rStyle w:val="CommentReference"/>
        </w:rPr>
        <w:commentReference w:id="754"/>
      </w:r>
      <w:commentRangeEnd w:id="755"/>
      <w:r w:rsidR="00CE687F">
        <w:rPr>
          <w:rStyle w:val="CommentReference"/>
        </w:rPr>
        <w:commentReference w:id="755"/>
      </w:r>
      <w:r w:rsidR="003D174D">
        <w:t xml:space="preserve">species can provide insight into overall site biodiversity at local scales in terrestrial ecosystems </w:t>
      </w:r>
      <w:commentRangeStart w:id="756"/>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756"/>
      <w:r w:rsidR="003D174D">
        <w:rPr>
          <w:rStyle w:val="CommentReference"/>
        </w:rPr>
        <w:commentReference w:id="756"/>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757"/>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757"/>
      <w:r w:rsidR="005A23E3">
        <w:rPr>
          <w:rStyle w:val="CommentReference"/>
        </w:rPr>
        <w:commentReference w:id="757"/>
      </w:r>
      <w:r w:rsidR="005A23E3">
        <w:t xml:space="preserve">. Therefore, diversity of these </w:t>
      </w:r>
      <w:commentRangeStart w:id="758"/>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758"/>
      <w:r w:rsidR="00B83565">
        <w:rPr>
          <w:rStyle w:val="CommentReference"/>
        </w:rPr>
        <w:commentReference w:id="758"/>
      </w:r>
      <w:r>
        <w:t xml:space="preserve">they include in their estimates. </w:t>
      </w:r>
    </w:p>
    <w:p w14:paraId="438C0587" w14:textId="77777777" w:rsidR="00446A88" w:rsidRDefault="00456F8B" w:rsidP="00446A88">
      <w:commentRangeStart w:id="759"/>
      <w:r>
        <w:t>In conclusion</w:t>
      </w:r>
      <w:commentRangeEnd w:id="759"/>
      <w:r w:rsidR="00A9579D">
        <w:rPr>
          <w:rStyle w:val="CommentReference"/>
        </w:rPr>
        <w:commentReference w:id="759"/>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760"/>
      <w:r w:rsidR="00F56F3F">
        <w:t xml:space="preserve">However, we suggest that future reef biodiversity studies incorporate sponge-related measures to get a broader interpretation of reef biodiversity as they reveal different patterns than other measures. Reef biodiversity studies that do not </w:t>
      </w:r>
      <w:r w:rsidR="00F56F3F">
        <w:lastRenderedPageBreak/>
        <w:t xml:space="preserve">incorporate </w:t>
      </w:r>
      <w:r w:rsidR="00B1353A">
        <w:t>sponge-related measures should be explicit about the taxonomic groups included in the analyses and exercise caution when estimating total reef biodiversity</w:t>
      </w:r>
      <w:commentRangeEnd w:id="760"/>
      <w:r w:rsidR="00E23C07">
        <w:rPr>
          <w:rStyle w:val="CommentReference"/>
        </w:rPr>
        <w:commentReference w:id="760"/>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761" w:name="_Toc27002738"/>
      <w:r>
        <w:lastRenderedPageBreak/>
        <w:t>Acknowledgements</w:t>
      </w:r>
      <w:bookmarkEnd w:id="761"/>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 xml:space="preserve">the </w:t>
      </w:r>
      <w:proofErr w:type="spellStart"/>
      <w:r w:rsidR="00695E29">
        <w:t>Guana</w:t>
      </w:r>
      <w:proofErr w:type="spellEnd"/>
      <w:r w:rsidR="00695E29">
        <w:t xml:space="preserve">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762" w:name="_Toc27002739"/>
      <w:commentRangeStart w:id="763"/>
      <w:r>
        <w:lastRenderedPageBreak/>
        <w:t>Literature Cited</w:t>
      </w:r>
      <w:commentRangeEnd w:id="763"/>
      <w:r w:rsidR="0010177E">
        <w:rPr>
          <w:rStyle w:val="CommentReference"/>
          <w:b w:val="0"/>
        </w:rPr>
        <w:commentReference w:id="763"/>
      </w:r>
      <w:bookmarkEnd w:id="762"/>
    </w:p>
    <w:p w14:paraId="1F7CDCE2" w14:textId="457B5D9D" w:rsidR="006F5163" w:rsidRPr="006F5163" w:rsidRDefault="00BB1205" w:rsidP="006F5163">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6F5163" w:rsidRPr="006F5163">
        <w:rPr>
          <w:noProof/>
        </w:rPr>
        <w:t xml:space="preserve">Acosta, C., Barnes, R., &amp; McClatchey, R. (2015). Spatial discordance in fish, coral, and sponge assemblages across a Caribbean atoll reef gradient. </w:t>
      </w:r>
      <w:r w:rsidR="006F5163" w:rsidRPr="006F5163">
        <w:rPr>
          <w:i/>
          <w:iCs/>
          <w:noProof/>
        </w:rPr>
        <w:t>Marine Ecology</w:t>
      </w:r>
      <w:r w:rsidR="006F5163" w:rsidRPr="006F5163">
        <w:rPr>
          <w:noProof/>
        </w:rPr>
        <w:t xml:space="preserve">, </w:t>
      </w:r>
      <w:r w:rsidR="006F5163" w:rsidRPr="006F5163">
        <w:rPr>
          <w:i/>
          <w:iCs/>
          <w:noProof/>
        </w:rPr>
        <w:t>36</w:t>
      </w:r>
      <w:r w:rsidR="006F5163" w:rsidRPr="006F5163">
        <w:rPr>
          <w:noProof/>
        </w:rPr>
        <w:t>, 167–177.</w:t>
      </w:r>
    </w:p>
    <w:p w14:paraId="14328A9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Almada-Villela, P. C., Sale, P. F., Gold-Bouchot, G., &amp; Kjerfve, B. (2003). </w:t>
      </w:r>
      <w:r w:rsidRPr="006F5163">
        <w:rPr>
          <w:i/>
          <w:iCs/>
          <w:noProof/>
        </w:rPr>
        <w:t>Manual of methods for the MBRS synoptic monitoring program: Selected methods for monitoring physical and biological parameters for use in the Mesoamerican region</w:t>
      </w:r>
      <w:r w:rsidRPr="006F5163">
        <w:rPr>
          <w:noProof/>
        </w:rPr>
        <w:t>. Belize City: Mesoamerican Barrier Reef Systems project (MBRS).</w:t>
      </w:r>
    </w:p>
    <w:p w14:paraId="71FC91E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Almany, G. R., Connolly, S. R., Heath, D. D., Hogan, J. D., Jones, G. P., McCook, L. J., … Williamson, D. H. (2009). Connectivity, biodiversity conservation and the design of marine reserve networks for coral reefs. </w:t>
      </w:r>
      <w:r w:rsidRPr="006F5163">
        <w:rPr>
          <w:i/>
          <w:iCs/>
          <w:noProof/>
        </w:rPr>
        <w:t>Coral Reefs</w:t>
      </w:r>
      <w:r w:rsidRPr="006F5163">
        <w:rPr>
          <w:noProof/>
        </w:rPr>
        <w:t xml:space="preserve">, </w:t>
      </w:r>
      <w:r w:rsidRPr="006F5163">
        <w:rPr>
          <w:i/>
          <w:iCs/>
          <w:noProof/>
        </w:rPr>
        <w:t>28</w:t>
      </w:r>
      <w:r w:rsidRPr="006F5163">
        <w:rPr>
          <w:noProof/>
        </w:rPr>
        <w:t>, 339–351.</w:t>
      </w:r>
    </w:p>
    <w:p w14:paraId="0177630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Alvarez-Filip, L., Dulvy, N. K., Côté, I. M., Watkinson, A. R., &amp; Gill, J. A. (2011). Coral identity underpins architectural complexity on Caribbean reefs. </w:t>
      </w:r>
      <w:r w:rsidRPr="006F5163">
        <w:rPr>
          <w:i/>
          <w:iCs/>
          <w:noProof/>
        </w:rPr>
        <w:t>Ecological Applications</w:t>
      </w:r>
      <w:r w:rsidRPr="006F5163">
        <w:rPr>
          <w:noProof/>
        </w:rPr>
        <w:t xml:space="preserve">, </w:t>
      </w:r>
      <w:r w:rsidRPr="006F5163">
        <w:rPr>
          <w:i/>
          <w:iCs/>
          <w:noProof/>
        </w:rPr>
        <w:t>21</w:t>
      </w:r>
      <w:r w:rsidRPr="006F5163">
        <w:rPr>
          <w:noProof/>
        </w:rPr>
        <w:t>(6), 2223–2231.</w:t>
      </w:r>
    </w:p>
    <w:p w14:paraId="5C1FD2D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Alvarez-Filip, L., Dulvy, N. K., Gill, J. A., Côté, I. M., &amp; Watkinson, A. R. (2009). Flattening of Caribbean coral reefs: Region-wide declines in architectural complexity. </w:t>
      </w:r>
      <w:r w:rsidRPr="006F5163">
        <w:rPr>
          <w:i/>
          <w:iCs/>
          <w:noProof/>
        </w:rPr>
        <w:t>Proceedings of the Royal Society B</w:t>
      </w:r>
      <w:r w:rsidRPr="006F5163">
        <w:rPr>
          <w:noProof/>
        </w:rPr>
        <w:t xml:space="preserve">, </w:t>
      </w:r>
      <w:r w:rsidRPr="006F5163">
        <w:rPr>
          <w:i/>
          <w:iCs/>
          <w:noProof/>
        </w:rPr>
        <w:t>276</w:t>
      </w:r>
      <w:r w:rsidRPr="006F5163">
        <w:rPr>
          <w:noProof/>
        </w:rPr>
        <w:t>, 3019–3025.</w:t>
      </w:r>
    </w:p>
    <w:p w14:paraId="4BE8A29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Anderson, M. J., Diebel, C. E., Blom, W. M., &amp; Landers, T. J. (2005). Consistency and variation in kelp holdfast assemblages: Spatial patterns of biodiversity for the major phyla at different taxonomic resolutions. </w:t>
      </w:r>
      <w:r w:rsidRPr="006F5163">
        <w:rPr>
          <w:i/>
          <w:iCs/>
          <w:noProof/>
        </w:rPr>
        <w:t>Journal of Experimental Marine Biology and Ecology</w:t>
      </w:r>
      <w:r w:rsidRPr="006F5163">
        <w:rPr>
          <w:noProof/>
        </w:rPr>
        <w:t xml:space="preserve">, </w:t>
      </w:r>
      <w:r w:rsidRPr="006F5163">
        <w:rPr>
          <w:i/>
          <w:iCs/>
          <w:noProof/>
        </w:rPr>
        <w:t>320</w:t>
      </w:r>
      <w:r w:rsidRPr="006F5163">
        <w:rPr>
          <w:noProof/>
        </w:rPr>
        <w:t>, 35–56.</w:t>
      </w:r>
    </w:p>
    <w:p w14:paraId="36B2D61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Bell, J. J. (2008). The functional roles of marine sponges. </w:t>
      </w:r>
      <w:r w:rsidRPr="006F5163">
        <w:rPr>
          <w:i/>
          <w:iCs/>
          <w:noProof/>
        </w:rPr>
        <w:t>Estuarine, Coastal and Shelf Science</w:t>
      </w:r>
      <w:r w:rsidRPr="006F5163">
        <w:rPr>
          <w:noProof/>
        </w:rPr>
        <w:t xml:space="preserve">, </w:t>
      </w:r>
      <w:r w:rsidRPr="006F5163">
        <w:rPr>
          <w:i/>
          <w:iCs/>
          <w:noProof/>
        </w:rPr>
        <w:t>79</w:t>
      </w:r>
      <w:r w:rsidRPr="006F5163">
        <w:rPr>
          <w:noProof/>
        </w:rPr>
        <w:t>, 341–353.</w:t>
      </w:r>
    </w:p>
    <w:p w14:paraId="05CC42FE"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Bellwood, D. R., Hughes, T. P., Folke, C., &amp; Nyström, M. (2004). Confronting the coral reef crisis. </w:t>
      </w:r>
      <w:r w:rsidRPr="006F5163">
        <w:rPr>
          <w:i/>
          <w:iCs/>
          <w:noProof/>
        </w:rPr>
        <w:t>Nature</w:t>
      </w:r>
      <w:r w:rsidRPr="006F5163">
        <w:rPr>
          <w:noProof/>
        </w:rPr>
        <w:t xml:space="preserve">, </w:t>
      </w:r>
      <w:r w:rsidRPr="006F5163">
        <w:rPr>
          <w:i/>
          <w:iCs/>
          <w:noProof/>
        </w:rPr>
        <w:t>429</w:t>
      </w:r>
      <w:r w:rsidRPr="006F5163">
        <w:rPr>
          <w:noProof/>
        </w:rPr>
        <w:t>, 827–833.</w:t>
      </w:r>
    </w:p>
    <w:p w14:paraId="0832CFD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Berman, J., Burton, M., Gibbs, R., Lock, K., Newman, P., Jones, J., &amp; Bell, J. (2013). Testing the suitability of a morphological monitoring approach for identifying temporal variability in a temperate sponge assemblage. </w:t>
      </w:r>
      <w:r w:rsidRPr="006F5163">
        <w:rPr>
          <w:i/>
          <w:iCs/>
          <w:noProof/>
        </w:rPr>
        <w:t>Journal for Nature Conservation</w:t>
      </w:r>
      <w:r w:rsidRPr="006F5163">
        <w:rPr>
          <w:noProof/>
        </w:rPr>
        <w:t xml:space="preserve">, </w:t>
      </w:r>
      <w:r w:rsidRPr="006F5163">
        <w:rPr>
          <w:i/>
          <w:iCs/>
          <w:noProof/>
        </w:rPr>
        <w:t>21</w:t>
      </w:r>
      <w:r w:rsidRPr="006F5163">
        <w:rPr>
          <w:noProof/>
        </w:rPr>
        <w:t>, 173–182.</w:t>
      </w:r>
    </w:p>
    <w:p w14:paraId="205B014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Bernard, A. T. F., Götz, A., Kerwath, S. E., &amp; Wilke, C. G. (2013). Observer bias and detection probability in underwater visual census of fish assemblages measured with independent double-observers. </w:t>
      </w:r>
      <w:r w:rsidRPr="006F5163">
        <w:rPr>
          <w:i/>
          <w:iCs/>
          <w:noProof/>
        </w:rPr>
        <w:t>Journal of Experimental Marine Biology and Ecology</w:t>
      </w:r>
      <w:r w:rsidRPr="006F5163">
        <w:rPr>
          <w:noProof/>
        </w:rPr>
        <w:t xml:space="preserve">, </w:t>
      </w:r>
      <w:r w:rsidRPr="006F5163">
        <w:rPr>
          <w:i/>
          <w:iCs/>
          <w:noProof/>
        </w:rPr>
        <w:t>443</w:t>
      </w:r>
      <w:r w:rsidRPr="006F5163">
        <w:rPr>
          <w:noProof/>
        </w:rPr>
        <w:t>, 75–84.</w:t>
      </w:r>
    </w:p>
    <w:p w14:paraId="5E4BF84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Bevilacqua, S., Mistri, M., Terlizzi, A., &amp; Munari, C. (2018). Assessing the effectiveness of surrogates for species over time: Evidence from decadal monitoring of a Mediterranean transitional water ecosystem. </w:t>
      </w:r>
      <w:r w:rsidRPr="006F5163">
        <w:rPr>
          <w:i/>
          <w:iCs/>
          <w:noProof/>
        </w:rPr>
        <w:t>Marine Pollution Bulletin</w:t>
      </w:r>
      <w:r w:rsidRPr="006F5163">
        <w:rPr>
          <w:noProof/>
        </w:rPr>
        <w:t xml:space="preserve">, </w:t>
      </w:r>
      <w:r w:rsidRPr="006F5163">
        <w:rPr>
          <w:i/>
          <w:iCs/>
          <w:noProof/>
        </w:rPr>
        <w:t>131</w:t>
      </w:r>
      <w:r w:rsidRPr="006F5163">
        <w:rPr>
          <w:noProof/>
        </w:rPr>
        <w:t>, 507–514.</w:t>
      </w:r>
    </w:p>
    <w:p w14:paraId="2380713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Blake, J. G., &amp; Loiselle, B. A. (2000). Diversity of birds along an elevational gradient in the Cordillera Central, Costa Rica. </w:t>
      </w:r>
      <w:r w:rsidRPr="006F5163">
        <w:rPr>
          <w:i/>
          <w:iCs/>
          <w:noProof/>
        </w:rPr>
        <w:t>The Auk</w:t>
      </w:r>
      <w:r w:rsidRPr="006F5163">
        <w:rPr>
          <w:noProof/>
        </w:rPr>
        <w:t xml:space="preserve">, </w:t>
      </w:r>
      <w:r w:rsidRPr="006F5163">
        <w:rPr>
          <w:i/>
          <w:iCs/>
          <w:noProof/>
        </w:rPr>
        <w:t>117</w:t>
      </w:r>
      <w:r w:rsidRPr="006F5163">
        <w:rPr>
          <w:noProof/>
        </w:rPr>
        <w:t>(3), 663–686.</w:t>
      </w:r>
    </w:p>
    <w:p w14:paraId="1184386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Burnham, K. P., &amp; Anderson, D. R. (2002). </w:t>
      </w:r>
      <w:r w:rsidRPr="006F5163">
        <w:rPr>
          <w:i/>
          <w:iCs/>
          <w:noProof/>
        </w:rPr>
        <w:t>Model selection and inference: A practical information-theoretic approach</w:t>
      </w:r>
      <w:r w:rsidRPr="006F5163">
        <w:rPr>
          <w:noProof/>
        </w:rPr>
        <w:t xml:space="preserve"> (2nd ed.). Springer.</w:t>
      </w:r>
    </w:p>
    <w:p w14:paraId="18739C3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Canfield, R. H. (1941). Application of the line interception method in sampling range vegetation. </w:t>
      </w:r>
      <w:r w:rsidRPr="006F5163">
        <w:rPr>
          <w:i/>
          <w:iCs/>
          <w:noProof/>
        </w:rPr>
        <w:t>Journal of Forestry</w:t>
      </w:r>
      <w:r w:rsidRPr="006F5163">
        <w:rPr>
          <w:noProof/>
        </w:rPr>
        <w:t xml:space="preserve">, </w:t>
      </w:r>
      <w:r w:rsidRPr="006F5163">
        <w:rPr>
          <w:i/>
          <w:iCs/>
          <w:noProof/>
        </w:rPr>
        <w:t>39</w:t>
      </w:r>
      <w:r w:rsidRPr="006F5163">
        <w:rPr>
          <w:noProof/>
        </w:rPr>
        <w:t>, 388–394.</w:t>
      </w:r>
    </w:p>
    <w:p w14:paraId="263C753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Colwell, R. K., &amp; Coddington, J. A. (1994). Estimating terrestrial biodiversity through extrapolation. </w:t>
      </w:r>
      <w:r w:rsidRPr="006F5163">
        <w:rPr>
          <w:i/>
          <w:iCs/>
          <w:noProof/>
        </w:rPr>
        <w:t>Philosophical Transactions of the Royal Society B</w:t>
      </w:r>
      <w:r w:rsidRPr="006F5163">
        <w:rPr>
          <w:noProof/>
        </w:rPr>
        <w:t xml:space="preserve">, </w:t>
      </w:r>
      <w:r w:rsidRPr="006F5163">
        <w:rPr>
          <w:i/>
          <w:iCs/>
          <w:noProof/>
        </w:rPr>
        <w:t>345</w:t>
      </w:r>
      <w:r w:rsidRPr="006F5163">
        <w:rPr>
          <w:noProof/>
        </w:rPr>
        <w:t>, 101–118.</w:t>
      </w:r>
    </w:p>
    <w:p w14:paraId="7869C89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Comeau, S., Lantz, C. A., Edmunds, P. J., &amp; Carpenter, R. C. (2016). Framework of </w:t>
      </w:r>
      <w:r w:rsidRPr="006F5163">
        <w:rPr>
          <w:noProof/>
        </w:rPr>
        <w:lastRenderedPageBreak/>
        <w:t xml:space="preserve">barrier reefs threatened by ocean acidification. </w:t>
      </w:r>
      <w:r w:rsidRPr="006F5163">
        <w:rPr>
          <w:i/>
          <w:iCs/>
          <w:noProof/>
        </w:rPr>
        <w:t>Global Change Biology</w:t>
      </w:r>
      <w:r w:rsidRPr="006F5163">
        <w:rPr>
          <w:noProof/>
        </w:rPr>
        <w:t xml:space="preserve">, </w:t>
      </w:r>
      <w:r w:rsidRPr="006F5163">
        <w:rPr>
          <w:i/>
          <w:iCs/>
          <w:noProof/>
        </w:rPr>
        <w:t>22</w:t>
      </w:r>
      <w:r w:rsidRPr="006F5163">
        <w:rPr>
          <w:noProof/>
        </w:rPr>
        <w:t>, 1225–1234.</w:t>
      </w:r>
    </w:p>
    <w:p w14:paraId="0D426F7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Darling, E. S., Graham, N. A. J., Januchowski-Hartley, F. A., Nash, K. L., Pratchett, M. S., &amp; Wilson, S. K. (2017). Relationships between structural complexity, coral traits, and reef fish assemblages. </w:t>
      </w:r>
      <w:r w:rsidRPr="006F5163">
        <w:rPr>
          <w:i/>
          <w:iCs/>
          <w:noProof/>
        </w:rPr>
        <w:t>Coral Reefs</w:t>
      </w:r>
      <w:r w:rsidRPr="006F5163">
        <w:rPr>
          <w:noProof/>
        </w:rPr>
        <w:t xml:space="preserve">, </w:t>
      </w:r>
      <w:r w:rsidRPr="006F5163">
        <w:rPr>
          <w:i/>
          <w:iCs/>
          <w:noProof/>
        </w:rPr>
        <w:t>36</w:t>
      </w:r>
      <w:r w:rsidRPr="006F5163">
        <w:rPr>
          <w:noProof/>
        </w:rPr>
        <w:t>, 561–575.</w:t>
      </w:r>
    </w:p>
    <w:p w14:paraId="48BA7A0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Deiner, K., Bik, H. M., Mächler, E., Seymour, M., Lacoursière-Roussel, A., Altermatt, F., … Bernatchez, L. (2017). Environmental DNA metabarcoding: Transforming how we survey animal and plant communities. </w:t>
      </w:r>
      <w:r w:rsidRPr="006F5163">
        <w:rPr>
          <w:i/>
          <w:iCs/>
          <w:noProof/>
        </w:rPr>
        <w:t>Molecular Ecology</w:t>
      </w:r>
      <w:r w:rsidRPr="006F5163">
        <w:rPr>
          <w:noProof/>
        </w:rPr>
        <w:t xml:space="preserve">, </w:t>
      </w:r>
      <w:r w:rsidRPr="006F5163">
        <w:rPr>
          <w:i/>
          <w:iCs/>
          <w:noProof/>
        </w:rPr>
        <w:t>26</w:t>
      </w:r>
      <w:r w:rsidRPr="006F5163">
        <w:rPr>
          <w:noProof/>
        </w:rPr>
        <w:t>, 5872–5895.</w:t>
      </w:r>
    </w:p>
    <w:p w14:paraId="34E7291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Derraik, J. G. B., Closs, G. P., Dickinson, K. J. M., Sirvid, P., Barratt, B. I. P., &amp; Patrick, B. H. (2002). Arthropod morphospecies versus taxonomic species: A case study with Araneae, Coleoptera, and Lepidoptera. </w:t>
      </w:r>
      <w:r w:rsidRPr="006F5163">
        <w:rPr>
          <w:i/>
          <w:iCs/>
          <w:noProof/>
        </w:rPr>
        <w:t>Conservation Biology</w:t>
      </w:r>
      <w:r w:rsidRPr="006F5163">
        <w:rPr>
          <w:noProof/>
        </w:rPr>
        <w:t xml:space="preserve">, </w:t>
      </w:r>
      <w:r w:rsidRPr="006F5163">
        <w:rPr>
          <w:i/>
          <w:iCs/>
          <w:noProof/>
        </w:rPr>
        <w:t>16</w:t>
      </w:r>
      <w:r w:rsidRPr="006F5163">
        <w:rPr>
          <w:noProof/>
        </w:rPr>
        <w:t>(4), 1015–1023.</w:t>
      </w:r>
    </w:p>
    <w:p w14:paraId="231F4D9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Dobson, A., Lodge, D., Alder, J., Cumming, G. S., Keymer, J., McGlade, J., … Xenopoulos, M. A. (2006). Habitat loss, trophic collapse, and the decline of ecosystem services. </w:t>
      </w:r>
      <w:r w:rsidRPr="006F5163">
        <w:rPr>
          <w:i/>
          <w:iCs/>
          <w:noProof/>
        </w:rPr>
        <w:t>Ecology</w:t>
      </w:r>
      <w:r w:rsidRPr="006F5163">
        <w:rPr>
          <w:noProof/>
        </w:rPr>
        <w:t xml:space="preserve">, </w:t>
      </w:r>
      <w:r w:rsidRPr="006F5163">
        <w:rPr>
          <w:i/>
          <w:iCs/>
          <w:noProof/>
        </w:rPr>
        <w:t>87</w:t>
      </w:r>
      <w:r w:rsidRPr="006F5163">
        <w:rPr>
          <w:noProof/>
        </w:rPr>
        <w:t>(8), 1915–1924.</w:t>
      </w:r>
    </w:p>
    <w:p w14:paraId="02EF65B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Duelli, P., &amp; Obrist, M. K. (2003). Biodiversity indicators: The choice of values and measures. </w:t>
      </w:r>
      <w:r w:rsidRPr="006F5163">
        <w:rPr>
          <w:i/>
          <w:iCs/>
          <w:noProof/>
        </w:rPr>
        <w:t>Agriculture, Ecosystems and Environment</w:t>
      </w:r>
      <w:r w:rsidRPr="006F5163">
        <w:rPr>
          <w:noProof/>
        </w:rPr>
        <w:t xml:space="preserve">, </w:t>
      </w:r>
      <w:r w:rsidRPr="006F5163">
        <w:rPr>
          <w:i/>
          <w:iCs/>
          <w:noProof/>
        </w:rPr>
        <w:t>98</w:t>
      </w:r>
      <w:r w:rsidRPr="006F5163">
        <w:rPr>
          <w:noProof/>
        </w:rPr>
        <w:t>, 87–98.</w:t>
      </w:r>
    </w:p>
    <w:p w14:paraId="351E774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Duffy, J. E. (2009). Why biodiversity is important to the functioning of real-world ecosystems. </w:t>
      </w:r>
      <w:r w:rsidRPr="006F5163">
        <w:rPr>
          <w:i/>
          <w:iCs/>
          <w:noProof/>
        </w:rPr>
        <w:t>Frontiers in Ecology and the Environment</w:t>
      </w:r>
      <w:r w:rsidRPr="006F5163">
        <w:rPr>
          <w:noProof/>
        </w:rPr>
        <w:t xml:space="preserve">, </w:t>
      </w:r>
      <w:r w:rsidRPr="006F5163">
        <w:rPr>
          <w:i/>
          <w:iCs/>
          <w:noProof/>
        </w:rPr>
        <w:t>7</w:t>
      </w:r>
      <w:r w:rsidRPr="006F5163">
        <w:rPr>
          <w:noProof/>
        </w:rPr>
        <w:t>(8), 437–444.</w:t>
      </w:r>
    </w:p>
    <w:p w14:paraId="6CD3799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Eglington, S. M., Noble, D. G., &amp; Fuller, R. J. (2012). A meta-analysis of spatial relationships in species richness across taxa: Birds as indicators of wider biodiversity in temperate regions. </w:t>
      </w:r>
      <w:r w:rsidRPr="006F5163">
        <w:rPr>
          <w:i/>
          <w:iCs/>
          <w:noProof/>
        </w:rPr>
        <w:t>Journal for Nature Conservation</w:t>
      </w:r>
      <w:r w:rsidRPr="006F5163">
        <w:rPr>
          <w:noProof/>
        </w:rPr>
        <w:t xml:space="preserve">, </w:t>
      </w:r>
      <w:r w:rsidRPr="006F5163">
        <w:rPr>
          <w:i/>
          <w:iCs/>
          <w:noProof/>
        </w:rPr>
        <w:t>20</w:t>
      </w:r>
      <w:r w:rsidRPr="006F5163">
        <w:rPr>
          <w:noProof/>
        </w:rPr>
        <w:t>, 301–309.</w:t>
      </w:r>
    </w:p>
    <w:p w14:paraId="07EBDA84"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Ehrlich, P. R., &amp; Wilson, E. O. (1991). Biodiversity studies: Science and policy. </w:t>
      </w:r>
      <w:r w:rsidRPr="006F5163">
        <w:rPr>
          <w:i/>
          <w:iCs/>
          <w:noProof/>
        </w:rPr>
        <w:t>Science</w:t>
      </w:r>
      <w:r w:rsidRPr="006F5163">
        <w:rPr>
          <w:noProof/>
        </w:rPr>
        <w:t xml:space="preserve">, </w:t>
      </w:r>
      <w:r w:rsidRPr="006F5163">
        <w:rPr>
          <w:i/>
          <w:iCs/>
          <w:noProof/>
        </w:rPr>
        <w:t>253</w:t>
      </w:r>
      <w:r w:rsidRPr="006F5163">
        <w:rPr>
          <w:noProof/>
        </w:rPr>
        <w:t>(5021), 758–762.</w:t>
      </w:r>
    </w:p>
    <w:p w14:paraId="7E2AB2D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Emslie, M. J., Cheal, A. J., MacNeil, M. A., Miller, I. R., &amp; Sweatman, H. P. A. (2018). Reef fish communities are spooked by scuba surveys and may take hours to recover. </w:t>
      </w:r>
      <w:r w:rsidRPr="006F5163">
        <w:rPr>
          <w:i/>
          <w:iCs/>
          <w:noProof/>
        </w:rPr>
        <w:t>PeerJ</w:t>
      </w:r>
      <w:r w:rsidRPr="006F5163">
        <w:rPr>
          <w:noProof/>
        </w:rPr>
        <w:t>.</w:t>
      </w:r>
    </w:p>
    <w:p w14:paraId="471B1D5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Forrester, G., Baily, P., Conetta, D., Forrester, L., Kintzing, E., &amp; Jarecki, L. (2015). Comparing monitoring data collected by volunteers and professionals shows that citizen scientists can detect long-term change on coral reefs. </w:t>
      </w:r>
      <w:r w:rsidRPr="006F5163">
        <w:rPr>
          <w:i/>
          <w:iCs/>
          <w:noProof/>
        </w:rPr>
        <w:t>Journal for Nature Conservation</w:t>
      </w:r>
      <w:r w:rsidRPr="006F5163">
        <w:rPr>
          <w:noProof/>
        </w:rPr>
        <w:t xml:space="preserve">, </w:t>
      </w:r>
      <w:r w:rsidRPr="006F5163">
        <w:rPr>
          <w:i/>
          <w:iCs/>
          <w:noProof/>
        </w:rPr>
        <w:t>24</w:t>
      </w:r>
      <w:r w:rsidRPr="006F5163">
        <w:rPr>
          <w:noProof/>
        </w:rPr>
        <w:t>, 1–9.</w:t>
      </w:r>
    </w:p>
    <w:p w14:paraId="7640B65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Gardner, T. A., Côté, I. M., Gill, J. A., Grant, A., &amp; Watkinson, A. R. (2003). Long-term region-wide declines in Caribbean corals. </w:t>
      </w:r>
      <w:r w:rsidRPr="006F5163">
        <w:rPr>
          <w:i/>
          <w:iCs/>
          <w:noProof/>
        </w:rPr>
        <w:t>Science</w:t>
      </w:r>
      <w:r w:rsidRPr="006F5163">
        <w:rPr>
          <w:noProof/>
        </w:rPr>
        <w:t xml:space="preserve">, </w:t>
      </w:r>
      <w:r w:rsidRPr="006F5163">
        <w:rPr>
          <w:i/>
          <w:iCs/>
          <w:noProof/>
        </w:rPr>
        <w:t>301</w:t>
      </w:r>
      <w:r w:rsidRPr="006F5163">
        <w:rPr>
          <w:noProof/>
        </w:rPr>
        <w:t>, 958–960.</w:t>
      </w:r>
    </w:p>
    <w:p w14:paraId="2BA11D5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Gerlach, J., Samways, M., &amp; Pryke, J. (2013). Terrestrial invertebrates as bioindicators: An overview of available taxonomic groups. </w:t>
      </w:r>
      <w:r w:rsidRPr="006F5163">
        <w:rPr>
          <w:i/>
          <w:iCs/>
          <w:noProof/>
        </w:rPr>
        <w:t>Journal of Insect Conservation</w:t>
      </w:r>
      <w:r w:rsidRPr="006F5163">
        <w:rPr>
          <w:noProof/>
        </w:rPr>
        <w:t xml:space="preserve">, </w:t>
      </w:r>
      <w:r w:rsidRPr="006F5163">
        <w:rPr>
          <w:i/>
          <w:iCs/>
          <w:noProof/>
        </w:rPr>
        <w:t>17</w:t>
      </w:r>
      <w:r w:rsidRPr="006F5163">
        <w:rPr>
          <w:noProof/>
        </w:rPr>
        <w:t>(4), 831–850.</w:t>
      </w:r>
    </w:p>
    <w:p w14:paraId="5EEFBA1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Gill, D. A., Schuhmann, P. W., &amp; Oxenford, H. A. (2015). Recreational diver preferences for reef fish attributes: Economic implications of future change. </w:t>
      </w:r>
      <w:r w:rsidRPr="006F5163">
        <w:rPr>
          <w:i/>
          <w:iCs/>
          <w:noProof/>
        </w:rPr>
        <w:t>Ecological Economics</w:t>
      </w:r>
      <w:r w:rsidRPr="006F5163">
        <w:rPr>
          <w:noProof/>
        </w:rPr>
        <w:t xml:space="preserve">, </w:t>
      </w:r>
      <w:r w:rsidRPr="006F5163">
        <w:rPr>
          <w:i/>
          <w:iCs/>
          <w:noProof/>
        </w:rPr>
        <w:t>111</w:t>
      </w:r>
      <w:r w:rsidRPr="006F5163">
        <w:rPr>
          <w:noProof/>
        </w:rPr>
        <w:t>, 48–57.</w:t>
      </w:r>
    </w:p>
    <w:p w14:paraId="2DC21D1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Graham, N. A. J., Wilson, S. K., Jennings, S., Polunin, N. V. C., Bijoux, J. P., &amp; Robinson, J. (2006). Dynamic fragility of oceanic coral reef ecosystems. </w:t>
      </w:r>
      <w:r w:rsidRPr="006F5163">
        <w:rPr>
          <w:i/>
          <w:iCs/>
          <w:noProof/>
        </w:rPr>
        <w:t>Proceedings of the National Academy of Sciences of the United States of America</w:t>
      </w:r>
      <w:r w:rsidRPr="006F5163">
        <w:rPr>
          <w:noProof/>
        </w:rPr>
        <w:t xml:space="preserve">, </w:t>
      </w:r>
      <w:r w:rsidRPr="006F5163">
        <w:rPr>
          <w:i/>
          <w:iCs/>
          <w:noProof/>
        </w:rPr>
        <w:t>103</w:t>
      </w:r>
      <w:r w:rsidRPr="006F5163">
        <w:rPr>
          <w:noProof/>
        </w:rPr>
        <w:t>(22), 8425–8429.</w:t>
      </w:r>
    </w:p>
    <w:p w14:paraId="0AE3631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Gratwicke, B., &amp; Speight, M. R. (2005). The relationship between fish species richness, abundance and habitat complexity in a range of shallow tropical marine </w:t>
      </w:r>
      <w:r w:rsidRPr="006F5163">
        <w:rPr>
          <w:noProof/>
        </w:rPr>
        <w:lastRenderedPageBreak/>
        <w:t xml:space="preserve">habitats. </w:t>
      </w:r>
      <w:r w:rsidRPr="006F5163">
        <w:rPr>
          <w:i/>
          <w:iCs/>
          <w:noProof/>
        </w:rPr>
        <w:t>Journal of Fish Biology</w:t>
      </w:r>
      <w:r w:rsidRPr="006F5163">
        <w:rPr>
          <w:noProof/>
        </w:rPr>
        <w:t xml:space="preserve">, </w:t>
      </w:r>
      <w:r w:rsidRPr="006F5163">
        <w:rPr>
          <w:i/>
          <w:iCs/>
          <w:noProof/>
        </w:rPr>
        <w:t>66</w:t>
      </w:r>
      <w:r w:rsidRPr="006F5163">
        <w:rPr>
          <w:noProof/>
        </w:rPr>
        <w:t>, 650–667.</w:t>
      </w:r>
    </w:p>
    <w:p w14:paraId="505DFB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Hirst, A. J. (2008). Surrogate measures for assessing cryptic faunal biodiversity on macroalgal-dominated subtidal reefs. </w:t>
      </w:r>
      <w:r w:rsidRPr="006F5163">
        <w:rPr>
          <w:i/>
          <w:iCs/>
          <w:noProof/>
        </w:rPr>
        <w:t>Biological Conservation</w:t>
      </w:r>
      <w:r w:rsidRPr="006F5163">
        <w:rPr>
          <w:noProof/>
        </w:rPr>
        <w:t xml:space="preserve">, </w:t>
      </w:r>
      <w:r w:rsidRPr="006F5163">
        <w:rPr>
          <w:i/>
          <w:iCs/>
          <w:noProof/>
        </w:rPr>
        <w:t>141</w:t>
      </w:r>
      <w:r w:rsidRPr="006F5163">
        <w:rPr>
          <w:noProof/>
        </w:rPr>
        <w:t>, 211–220.</w:t>
      </w:r>
    </w:p>
    <w:p w14:paraId="4095480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Hughes, T. P. (1994). Catastrophes, phase shifts, and large-scale degradation of a Caribbean coral reef. </w:t>
      </w:r>
      <w:r w:rsidRPr="006F5163">
        <w:rPr>
          <w:i/>
          <w:iCs/>
          <w:noProof/>
        </w:rPr>
        <w:t>Science</w:t>
      </w:r>
      <w:r w:rsidRPr="006F5163">
        <w:rPr>
          <w:noProof/>
        </w:rPr>
        <w:t xml:space="preserve">, </w:t>
      </w:r>
      <w:r w:rsidRPr="006F5163">
        <w:rPr>
          <w:i/>
          <w:iCs/>
          <w:noProof/>
        </w:rPr>
        <w:t>265</w:t>
      </w:r>
      <w:r w:rsidRPr="006F5163">
        <w:rPr>
          <w:noProof/>
        </w:rPr>
        <w:t>(5178), 1547–1551.</w:t>
      </w:r>
    </w:p>
    <w:p w14:paraId="39F9D59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Hughes, T. P., Kerry, J. T., Álvarez-Noriega, M., Álvarez-Romero, J. G., Anderson, K. D., Baird, A. H., … Wilson, S. K. (2017). Global warming and recurrent mass bleaching of corals. </w:t>
      </w:r>
      <w:r w:rsidRPr="006F5163">
        <w:rPr>
          <w:i/>
          <w:iCs/>
          <w:noProof/>
        </w:rPr>
        <w:t>Nature</w:t>
      </w:r>
      <w:r w:rsidRPr="006F5163">
        <w:rPr>
          <w:noProof/>
        </w:rPr>
        <w:t xml:space="preserve">, </w:t>
      </w:r>
      <w:r w:rsidRPr="006F5163">
        <w:rPr>
          <w:i/>
          <w:iCs/>
          <w:noProof/>
        </w:rPr>
        <w:t>543</w:t>
      </w:r>
      <w:r w:rsidRPr="006F5163">
        <w:rPr>
          <w:noProof/>
        </w:rPr>
        <w:t>, 373–377.</w:t>
      </w:r>
    </w:p>
    <w:p w14:paraId="4084DF65" w14:textId="77777777" w:rsidR="006F5163" w:rsidRPr="006F5163" w:rsidRDefault="006F5163" w:rsidP="006F5163">
      <w:pPr>
        <w:widowControl w:val="0"/>
        <w:autoSpaceDE w:val="0"/>
        <w:autoSpaceDN w:val="0"/>
        <w:adjustRightInd w:val="0"/>
        <w:ind w:left="480" w:hanging="480"/>
        <w:rPr>
          <w:noProof/>
        </w:rPr>
      </w:pPr>
      <w:r w:rsidRPr="006F5163">
        <w:rPr>
          <w:noProof/>
        </w:rPr>
        <w:t>Jackson, J., Donovan, M., Cramer, K., &amp; Lam, V. (2014). Status and trends of Caribbean coral reefs: 1970-2012. Washington, D.C.</w:t>
      </w:r>
    </w:p>
    <w:p w14:paraId="447B0D1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Jennings, S., &amp; Polunin, N. V. C. (1996). Impacts of fishing on tropical reef ecosystems. </w:t>
      </w:r>
      <w:r w:rsidRPr="006F5163">
        <w:rPr>
          <w:i/>
          <w:iCs/>
          <w:noProof/>
        </w:rPr>
        <w:t>Ambio</w:t>
      </w:r>
      <w:r w:rsidRPr="006F5163">
        <w:rPr>
          <w:noProof/>
        </w:rPr>
        <w:t xml:space="preserve">, </w:t>
      </w:r>
      <w:r w:rsidRPr="006F5163">
        <w:rPr>
          <w:i/>
          <w:iCs/>
          <w:noProof/>
        </w:rPr>
        <w:t>25</w:t>
      </w:r>
      <w:r w:rsidRPr="006F5163">
        <w:rPr>
          <w:noProof/>
        </w:rPr>
        <w:t>(1), 44–49.</w:t>
      </w:r>
    </w:p>
    <w:p w14:paraId="3FB21EA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Jones, G. P., Almany, G. R., Russ, G. R., Sale, P. F., Steneck, R. S., Van Oppen, M. J. H., &amp; Willis, B. L. (2009). Larval retention and connectivity among populations of corals and reef fishes: History, advances and challenges. </w:t>
      </w:r>
      <w:r w:rsidRPr="006F5163">
        <w:rPr>
          <w:i/>
          <w:iCs/>
          <w:noProof/>
        </w:rPr>
        <w:t>Coral Reefs</w:t>
      </w:r>
      <w:r w:rsidRPr="006F5163">
        <w:rPr>
          <w:noProof/>
        </w:rPr>
        <w:t xml:space="preserve">, </w:t>
      </w:r>
      <w:r w:rsidRPr="006F5163">
        <w:rPr>
          <w:i/>
          <w:iCs/>
          <w:noProof/>
        </w:rPr>
        <w:t>28</w:t>
      </w:r>
      <w:r w:rsidRPr="006F5163">
        <w:rPr>
          <w:noProof/>
        </w:rPr>
        <w:t>, 307–325.</w:t>
      </w:r>
    </w:p>
    <w:p w14:paraId="2F4F74DE"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Kati, V., Devillers, P., Dufrêne, M., Legakis, A., Vokou, D., &amp; Lebrun, P. (2004). Testing the value of six taxonomic groups as biodiversity indicators at a local scale. </w:t>
      </w:r>
      <w:r w:rsidRPr="006F5163">
        <w:rPr>
          <w:i/>
          <w:iCs/>
          <w:noProof/>
        </w:rPr>
        <w:t>Conservation Biology</w:t>
      </w:r>
      <w:r w:rsidRPr="006F5163">
        <w:rPr>
          <w:noProof/>
        </w:rPr>
        <w:t xml:space="preserve">, </w:t>
      </w:r>
      <w:r w:rsidRPr="006F5163">
        <w:rPr>
          <w:i/>
          <w:iCs/>
          <w:noProof/>
        </w:rPr>
        <w:t>18</w:t>
      </w:r>
      <w:r w:rsidRPr="006F5163">
        <w:rPr>
          <w:noProof/>
        </w:rPr>
        <w:t>(3), 667–675.</w:t>
      </w:r>
    </w:p>
    <w:p w14:paraId="16432DF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Lam, T. Y., Fletcher, C., Ramage, B. S., Doll, H. M., Joann, C. L., Nur-Zati, A. M., … Potts, M. D. (2014). Using Habitat Characteristics to Predict Faunal Diversity in Tropical Production Forests. </w:t>
      </w:r>
      <w:r w:rsidRPr="006F5163">
        <w:rPr>
          <w:i/>
          <w:iCs/>
          <w:noProof/>
        </w:rPr>
        <w:t>Biotropica</w:t>
      </w:r>
      <w:r w:rsidRPr="006F5163">
        <w:rPr>
          <w:noProof/>
        </w:rPr>
        <w:t xml:space="preserve">, </w:t>
      </w:r>
      <w:r w:rsidRPr="006F5163">
        <w:rPr>
          <w:i/>
          <w:iCs/>
          <w:noProof/>
        </w:rPr>
        <w:t>46</w:t>
      </w:r>
      <w:r w:rsidRPr="006F5163">
        <w:rPr>
          <w:noProof/>
        </w:rPr>
        <w:t>(1), 50–57.</w:t>
      </w:r>
    </w:p>
    <w:p w14:paraId="2A46EA85"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Lewandowski, A. S., Noss, R. F., &amp; Parsons, D. R. (2010). The effectiveness of </w:t>
      </w:r>
      <w:r w:rsidRPr="006F5163">
        <w:rPr>
          <w:noProof/>
        </w:rPr>
        <w:lastRenderedPageBreak/>
        <w:t xml:space="preserve">surrogate taxa for the representation of biodiversity. </w:t>
      </w:r>
      <w:r w:rsidRPr="006F5163">
        <w:rPr>
          <w:i/>
          <w:iCs/>
          <w:noProof/>
        </w:rPr>
        <w:t>Conservation Biology</w:t>
      </w:r>
      <w:r w:rsidRPr="006F5163">
        <w:rPr>
          <w:noProof/>
        </w:rPr>
        <w:t xml:space="preserve">, </w:t>
      </w:r>
      <w:r w:rsidRPr="006F5163">
        <w:rPr>
          <w:i/>
          <w:iCs/>
          <w:noProof/>
        </w:rPr>
        <w:t>24</w:t>
      </w:r>
      <w:r w:rsidRPr="006F5163">
        <w:rPr>
          <w:noProof/>
        </w:rPr>
        <w:t>(5), 1367–1377.</w:t>
      </w:r>
    </w:p>
    <w:p w14:paraId="7D9FB3F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Loh, T.-L., McMurray, S. E., Henkel, T. P., Vicente, J., &amp; Pawlik, J. R. (2015). Indirect effects of overfishing on Caribbean reefs: Sponges overgrow reef-building corals. </w:t>
      </w:r>
      <w:r w:rsidRPr="006F5163">
        <w:rPr>
          <w:i/>
          <w:iCs/>
          <w:noProof/>
        </w:rPr>
        <w:t>PeerJ</w:t>
      </w:r>
      <w:r w:rsidRPr="006F5163">
        <w:rPr>
          <w:noProof/>
        </w:rPr>
        <w:t>.</w:t>
      </w:r>
    </w:p>
    <w:p w14:paraId="72C8587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Loh, T.-L., &amp; Pawlik, J. R. (2014). Chemical defenses and resource trade-offs structure sponge communities on Caribbean coral reefs. </w:t>
      </w:r>
      <w:r w:rsidRPr="006F5163">
        <w:rPr>
          <w:i/>
          <w:iCs/>
          <w:noProof/>
        </w:rPr>
        <w:t>Proceedings of the National Academy of Sciences of the United States of America</w:t>
      </w:r>
      <w:r w:rsidRPr="006F5163">
        <w:rPr>
          <w:noProof/>
        </w:rPr>
        <w:t xml:space="preserve">, </w:t>
      </w:r>
      <w:r w:rsidRPr="006F5163">
        <w:rPr>
          <w:i/>
          <w:iCs/>
          <w:noProof/>
        </w:rPr>
        <w:t>111</w:t>
      </w:r>
      <w:r w:rsidRPr="006F5163">
        <w:rPr>
          <w:noProof/>
        </w:rPr>
        <w:t>(11), 4151–4156.</w:t>
      </w:r>
    </w:p>
    <w:p w14:paraId="0AF75EA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Magierowski, R. H., &amp; Johnson, C. R. (2006). Robustness of surrogates of biodiversity in marine benthic communities. </w:t>
      </w:r>
      <w:r w:rsidRPr="006F5163">
        <w:rPr>
          <w:i/>
          <w:iCs/>
          <w:noProof/>
        </w:rPr>
        <w:t>Ecological Applications</w:t>
      </w:r>
      <w:r w:rsidRPr="006F5163">
        <w:rPr>
          <w:noProof/>
        </w:rPr>
        <w:t xml:space="preserve">, </w:t>
      </w:r>
      <w:r w:rsidRPr="006F5163">
        <w:rPr>
          <w:i/>
          <w:iCs/>
          <w:noProof/>
        </w:rPr>
        <w:t>16</w:t>
      </w:r>
      <w:r w:rsidRPr="006F5163">
        <w:rPr>
          <w:noProof/>
        </w:rPr>
        <w:t>(6), 2264–2275.</w:t>
      </w:r>
    </w:p>
    <w:p w14:paraId="4EF6B27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Margules, C. R., Pressey, R. L., &amp; Williams, P. H. (2002). Representing biodiversity: Data and procedures for identifying priority areas for conservation. </w:t>
      </w:r>
      <w:r w:rsidRPr="006F5163">
        <w:rPr>
          <w:i/>
          <w:iCs/>
          <w:noProof/>
        </w:rPr>
        <w:t>Journal of Biosciences</w:t>
      </w:r>
      <w:r w:rsidRPr="006F5163">
        <w:rPr>
          <w:noProof/>
        </w:rPr>
        <w:t xml:space="preserve">, </w:t>
      </w:r>
      <w:r w:rsidRPr="006F5163">
        <w:rPr>
          <w:i/>
          <w:iCs/>
          <w:noProof/>
        </w:rPr>
        <w:t>27</w:t>
      </w:r>
      <w:r w:rsidRPr="006F5163">
        <w:rPr>
          <w:noProof/>
        </w:rPr>
        <w:t>(4), 309–326.</w:t>
      </w:r>
    </w:p>
    <w:p w14:paraId="69284C00"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McArthur, M. A., Brooke, B. P., Przeslawski, R., Ryan, D. A., Lucieer, V. L., Nichol, S., … Radke, L. C. (2010). On the use of abiotic surrogates to describe marine benthic biodiversity. </w:t>
      </w:r>
      <w:r w:rsidRPr="006F5163">
        <w:rPr>
          <w:i/>
          <w:iCs/>
          <w:noProof/>
        </w:rPr>
        <w:t>Estuarine, Coastal and Shelf Science</w:t>
      </w:r>
      <w:r w:rsidRPr="006F5163">
        <w:rPr>
          <w:noProof/>
        </w:rPr>
        <w:t xml:space="preserve">, </w:t>
      </w:r>
      <w:r w:rsidRPr="006F5163">
        <w:rPr>
          <w:i/>
          <w:iCs/>
          <w:noProof/>
        </w:rPr>
        <w:t>88</w:t>
      </w:r>
      <w:r w:rsidRPr="006F5163">
        <w:rPr>
          <w:noProof/>
        </w:rPr>
        <w:t>, 21–32.</w:t>
      </w:r>
    </w:p>
    <w:p w14:paraId="49F8899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McCormick, M. I. (1994). Comparison of field methods for measuring surface topography and their associations with a tropical reef fish assemblage. </w:t>
      </w:r>
      <w:r w:rsidRPr="006F5163">
        <w:rPr>
          <w:i/>
          <w:iCs/>
          <w:noProof/>
        </w:rPr>
        <w:t>Marine Ecology Progress Series</w:t>
      </w:r>
      <w:r w:rsidRPr="006F5163">
        <w:rPr>
          <w:noProof/>
        </w:rPr>
        <w:t xml:space="preserve">, </w:t>
      </w:r>
      <w:r w:rsidRPr="006F5163">
        <w:rPr>
          <w:i/>
          <w:iCs/>
          <w:noProof/>
        </w:rPr>
        <w:t>112</w:t>
      </w:r>
      <w:r w:rsidRPr="006F5163">
        <w:rPr>
          <w:noProof/>
        </w:rPr>
        <w:t>, 87–96.</w:t>
      </w:r>
    </w:p>
    <w:p w14:paraId="5EC468A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Mellin, C., Delean, S., Caley, J., Edgar, G., Meekan, M., Pitcher, R., … Bradshaw, C. (2011). Effectiveness of biological surrogates for predicting patterns of marine </w:t>
      </w:r>
      <w:r w:rsidRPr="006F5163">
        <w:rPr>
          <w:noProof/>
        </w:rPr>
        <w:lastRenderedPageBreak/>
        <w:t xml:space="preserve">biodiversity: A global meta-analysis. </w:t>
      </w:r>
      <w:r w:rsidRPr="006F5163">
        <w:rPr>
          <w:i/>
          <w:iCs/>
          <w:noProof/>
        </w:rPr>
        <w:t>PLoS ONE</w:t>
      </w:r>
      <w:r w:rsidRPr="006F5163">
        <w:rPr>
          <w:noProof/>
        </w:rPr>
        <w:t xml:space="preserve">, </w:t>
      </w:r>
      <w:r w:rsidRPr="006F5163">
        <w:rPr>
          <w:i/>
          <w:iCs/>
          <w:noProof/>
        </w:rPr>
        <w:t>6</w:t>
      </w:r>
      <w:r w:rsidRPr="006F5163">
        <w:rPr>
          <w:noProof/>
        </w:rPr>
        <w:t>(6).</w:t>
      </w:r>
    </w:p>
    <w:p w14:paraId="2FEF00D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Moreno, C. E., Rojas, G. S., Pineda, E., &amp; Escobar, F. (2007). Shortcuts for biodiversity evaluation: A review of terminology and recommendations for the use of target groups, bioindicators and surrogates. </w:t>
      </w:r>
      <w:r w:rsidRPr="006F5163">
        <w:rPr>
          <w:i/>
          <w:iCs/>
          <w:noProof/>
        </w:rPr>
        <w:t>International Journal of Environment and Health</w:t>
      </w:r>
      <w:r w:rsidRPr="006F5163">
        <w:rPr>
          <w:noProof/>
        </w:rPr>
        <w:t xml:space="preserve">, </w:t>
      </w:r>
      <w:r w:rsidRPr="006F5163">
        <w:rPr>
          <w:i/>
          <w:iCs/>
          <w:noProof/>
        </w:rPr>
        <w:t>1</w:t>
      </w:r>
      <w:r w:rsidRPr="006F5163">
        <w:rPr>
          <w:noProof/>
        </w:rPr>
        <w:t>(1), 71–86.</w:t>
      </w:r>
    </w:p>
    <w:p w14:paraId="7EFF365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Mouillot, D., Villéger, S., Parravicini, V., Kulbicki, M., Arias-González, J. E., Bender, M., … Bellwood, D. R. (2014). Functional over-redundancy and high functional vulnerability in global fish faunas on tropical reefs. </w:t>
      </w:r>
      <w:r w:rsidRPr="006F5163">
        <w:rPr>
          <w:i/>
          <w:iCs/>
          <w:noProof/>
        </w:rPr>
        <w:t>Proceedings of the National Academy of Sciences of the United States of America</w:t>
      </w:r>
      <w:r w:rsidRPr="006F5163">
        <w:rPr>
          <w:noProof/>
        </w:rPr>
        <w:t xml:space="preserve">, </w:t>
      </w:r>
      <w:r w:rsidRPr="006F5163">
        <w:rPr>
          <w:i/>
          <w:iCs/>
          <w:noProof/>
        </w:rPr>
        <w:t>111</w:t>
      </w:r>
      <w:r w:rsidRPr="006F5163">
        <w:rPr>
          <w:noProof/>
        </w:rPr>
        <w:t>(38), 13757–13762.</w:t>
      </w:r>
    </w:p>
    <w:p w14:paraId="1FD41DA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Naeem, S., Thompson, L. J., Lawler, S. P., Lawton, J. H., &amp; Woodfin, R. M. (1994). Declining biodiversity can alter the performance of ecosystems. </w:t>
      </w:r>
      <w:r w:rsidRPr="006F5163">
        <w:rPr>
          <w:i/>
          <w:iCs/>
          <w:noProof/>
        </w:rPr>
        <w:t>Nature</w:t>
      </w:r>
      <w:r w:rsidRPr="006F5163">
        <w:rPr>
          <w:noProof/>
        </w:rPr>
        <w:t xml:space="preserve">, </w:t>
      </w:r>
      <w:r w:rsidRPr="006F5163">
        <w:rPr>
          <w:i/>
          <w:iCs/>
          <w:noProof/>
        </w:rPr>
        <w:t>368</w:t>
      </w:r>
      <w:r w:rsidRPr="006F5163">
        <w:rPr>
          <w:noProof/>
        </w:rPr>
        <w:t>(6473), 734–737.</w:t>
      </w:r>
    </w:p>
    <w:p w14:paraId="2781F06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Newman, S. P., Meesters, E. H., Dryden, C. S., Williams, S. M., Sanchez, C., Mumby, P. J., &amp; Polunin, N. V. C. (2015). Reef flattening effects on total richness and species responses in the Caribbean. </w:t>
      </w:r>
      <w:r w:rsidRPr="006F5163">
        <w:rPr>
          <w:i/>
          <w:iCs/>
          <w:noProof/>
        </w:rPr>
        <w:t>Journal of Animal Ecology</w:t>
      </w:r>
      <w:r w:rsidRPr="006F5163">
        <w:rPr>
          <w:noProof/>
        </w:rPr>
        <w:t xml:space="preserve">, </w:t>
      </w:r>
      <w:r w:rsidRPr="006F5163">
        <w:rPr>
          <w:i/>
          <w:iCs/>
          <w:noProof/>
        </w:rPr>
        <w:t>84</w:t>
      </w:r>
      <w:r w:rsidRPr="006F5163">
        <w:rPr>
          <w:noProof/>
        </w:rPr>
        <w:t>, 1678–1689.</w:t>
      </w:r>
    </w:p>
    <w:p w14:paraId="3EF142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Noss, R. F. (1990). Indicators for monitoring biodiversity: A hierarchical approach. </w:t>
      </w:r>
      <w:r w:rsidRPr="006F5163">
        <w:rPr>
          <w:i/>
          <w:iCs/>
          <w:noProof/>
        </w:rPr>
        <w:t>Conservation Biology</w:t>
      </w:r>
      <w:r w:rsidRPr="006F5163">
        <w:rPr>
          <w:noProof/>
        </w:rPr>
        <w:t xml:space="preserve">, </w:t>
      </w:r>
      <w:r w:rsidRPr="006F5163">
        <w:rPr>
          <w:i/>
          <w:iCs/>
          <w:noProof/>
        </w:rPr>
        <w:t>4</w:t>
      </w:r>
      <w:r w:rsidRPr="006F5163">
        <w:rPr>
          <w:noProof/>
        </w:rPr>
        <w:t>(4), 355–364.</w:t>
      </w:r>
    </w:p>
    <w:p w14:paraId="489FEEA2"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Padoa-Schioppa, E., Baietto, M., Massa, R., &amp; Bottoni, L. (2006). Bird communities as bioindicators: The focal species concept in agricultural landscapes. </w:t>
      </w:r>
      <w:r w:rsidRPr="006F5163">
        <w:rPr>
          <w:i/>
          <w:iCs/>
          <w:noProof/>
        </w:rPr>
        <w:t>Ecological Indicators</w:t>
      </w:r>
      <w:r w:rsidRPr="006F5163">
        <w:rPr>
          <w:noProof/>
        </w:rPr>
        <w:t xml:space="preserve">, </w:t>
      </w:r>
      <w:r w:rsidRPr="006F5163">
        <w:rPr>
          <w:i/>
          <w:iCs/>
          <w:noProof/>
        </w:rPr>
        <w:t>6</w:t>
      </w:r>
      <w:r w:rsidRPr="006F5163">
        <w:rPr>
          <w:noProof/>
        </w:rPr>
        <w:t>, 83–93.</w:t>
      </w:r>
    </w:p>
    <w:p w14:paraId="3A929378"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Pawlik, J. R., Steindler, L., Henkel, T. P., Beer, S., &amp; Ilan, M. (2007). Chemical warfare on coral reefs: Sponge metabolites differentially affect coral symbiosis in situ. </w:t>
      </w:r>
      <w:r w:rsidRPr="006F5163">
        <w:rPr>
          <w:i/>
          <w:iCs/>
          <w:noProof/>
        </w:rPr>
        <w:t>Limnology and Oceanography</w:t>
      </w:r>
      <w:r w:rsidRPr="006F5163">
        <w:rPr>
          <w:noProof/>
        </w:rPr>
        <w:t xml:space="preserve">, </w:t>
      </w:r>
      <w:r w:rsidRPr="006F5163">
        <w:rPr>
          <w:i/>
          <w:iCs/>
          <w:noProof/>
        </w:rPr>
        <w:t>52</w:t>
      </w:r>
      <w:r w:rsidRPr="006F5163">
        <w:rPr>
          <w:noProof/>
        </w:rPr>
        <w:t>(2), 907–911.</w:t>
      </w:r>
    </w:p>
    <w:p w14:paraId="24303B89" w14:textId="77777777" w:rsidR="006F5163" w:rsidRPr="006F5163" w:rsidRDefault="006F5163" w:rsidP="006F5163">
      <w:pPr>
        <w:widowControl w:val="0"/>
        <w:autoSpaceDE w:val="0"/>
        <w:autoSpaceDN w:val="0"/>
        <w:adjustRightInd w:val="0"/>
        <w:ind w:left="480" w:hanging="480"/>
        <w:rPr>
          <w:noProof/>
        </w:rPr>
      </w:pPr>
      <w:r w:rsidRPr="006F5163">
        <w:rPr>
          <w:noProof/>
        </w:rPr>
        <w:lastRenderedPageBreak/>
        <w:t xml:space="preserve">Pearman, J. K., Leray, M., Villalobos, R., Machida, R. J., Berumen, M. L., Knowlton, N., &amp; Carvalho, S. (2018). Cross-shelf investigation of coral reef cryptic benthic organisms reveals diversity patterns of the hidden majority. </w:t>
      </w:r>
      <w:r w:rsidRPr="006F5163">
        <w:rPr>
          <w:i/>
          <w:iCs/>
          <w:noProof/>
        </w:rPr>
        <w:t>Scientific Reports</w:t>
      </w:r>
      <w:r w:rsidRPr="006F5163">
        <w:rPr>
          <w:noProof/>
        </w:rPr>
        <w:t xml:space="preserve">, </w:t>
      </w:r>
      <w:r w:rsidRPr="006F5163">
        <w:rPr>
          <w:i/>
          <w:iCs/>
          <w:noProof/>
        </w:rPr>
        <w:t>8</w:t>
      </w:r>
      <w:r w:rsidRPr="006F5163">
        <w:rPr>
          <w:noProof/>
        </w:rPr>
        <w:t>, 1–17.</w:t>
      </w:r>
    </w:p>
    <w:p w14:paraId="6968C18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Powell, A., Smith, D. J., Hepburn, L. J., Jones, T., Berman, J., Jompa, J., &amp; Bell, J. J. (2014). Reduced Diversity and High Sponge Abundance on a Sedimented Indo-Pacific Reef System: Implications for Future Changes in Environmental Quality. </w:t>
      </w:r>
      <w:r w:rsidRPr="006F5163">
        <w:rPr>
          <w:i/>
          <w:iCs/>
          <w:noProof/>
        </w:rPr>
        <w:t>Plos One</w:t>
      </w:r>
      <w:r w:rsidRPr="006F5163">
        <w:rPr>
          <w:noProof/>
        </w:rPr>
        <w:t>.</w:t>
      </w:r>
    </w:p>
    <w:p w14:paraId="72D5FC56"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Pratchett, M. S., Hoey, A. S., Wilson, S. K., Messmer, V., &amp; Graham, N. A. J. (2011). Changes in biodiversity and functioning of reef fish assemblages following coral bleaching and coral loss. </w:t>
      </w:r>
      <w:r w:rsidRPr="006F5163">
        <w:rPr>
          <w:i/>
          <w:iCs/>
          <w:noProof/>
        </w:rPr>
        <w:t>Diversity</w:t>
      </w:r>
      <w:r w:rsidRPr="006F5163">
        <w:rPr>
          <w:noProof/>
        </w:rPr>
        <w:t xml:space="preserve">, </w:t>
      </w:r>
      <w:r w:rsidRPr="006F5163">
        <w:rPr>
          <w:i/>
          <w:iCs/>
          <w:noProof/>
        </w:rPr>
        <w:t>3</w:t>
      </w:r>
      <w:r w:rsidRPr="006F5163">
        <w:rPr>
          <w:noProof/>
        </w:rPr>
        <w:t>, 424–452.</w:t>
      </w:r>
    </w:p>
    <w:p w14:paraId="163E5F56" w14:textId="77777777" w:rsidR="006F5163" w:rsidRPr="006F5163" w:rsidRDefault="006F5163" w:rsidP="006F5163">
      <w:pPr>
        <w:widowControl w:val="0"/>
        <w:autoSpaceDE w:val="0"/>
        <w:autoSpaceDN w:val="0"/>
        <w:adjustRightInd w:val="0"/>
        <w:ind w:left="480" w:hanging="480"/>
        <w:rPr>
          <w:noProof/>
        </w:rPr>
      </w:pPr>
      <w:r w:rsidRPr="006F5163">
        <w:rPr>
          <w:noProof/>
        </w:rPr>
        <w:t>R Core Team. (2019). R: A language and environment for statistical computing. Vienna, Austria: R Foundation for Statistical Computing.</w:t>
      </w:r>
    </w:p>
    <w:p w14:paraId="71DC35E3"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Rahbek, C., &amp; Graves, G. R. (2001). Multiscale assessment of patterns of avian species richness. </w:t>
      </w:r>
      <w:r w:rsidRPr="006F5163">
        <w:rPr>
          <w:i/>
          <w:iCs/>
          <w:noProof/>
        </w:rPr>
        <w:t>Proceedings of the National Academy of Sciences of the United States of America</w:t>
      </w:r>
      <w:r w:rsidRPr="006F5163">
        <w:rPr>
          <w:noProof/>
        </w:rPr>
        <w:t xml:space="preserve">, </w:t>
      </w:r>
      <w:r w:rsidRPr="006F5163">
        <w:rPr>
          <w:i/>
          <w:iCs/>
          <w:noProof/>
        </w:rPr>
        <w:t>98</w:t>
      </w:r>
      <w:r w:rsidRPr="006F5163">
        <w:rPr>
          <w:noProof/>
        </w:rPr>
        <w:t>(8), 4534–4539.</w:t>
      </w:r>
    </w:p>
    <w:p w14:paraId="280C48E4"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Robertson, D. R. (1992). Patterns of lunar settlement and early recruitment in Caribbean reef fishes at Panamá. </w:t>
      </w:r>
      <w:r w:rsidRPr="006F5163">
        <w:rPr>
          <w:i/>
          <w:iCs/>
          <w:noProof/>
        </w:rPr>
        <w:t>Marine Biology</w:t>
      </w:r>
      <w:r w:rsidRPr="006F5163">
        <w:rPr>
          <w:noProof/>
        </w:rPr>
        <w:t xml:space="preserve">, </w:t>
      </w:r>
      <w:r w:rsidRPr="006F5163">
        <w:rPr>
          <w:i/>
          <w:iCs/>
          <w:noProof/>
        </w:rPr>
        <w:t>114</w:t>
      </w:r>
      <w:r w:rsidRPr="006F5163">
        <w:rPr>
          <w:noProof/>
        </w:rPr>
        <w:t>, 527–537.</w:t>
      </w:r>
    </w:p>
    <w:p w14:paraId="7A551D3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Rubal, M., Veiga, P., Vieira, R., &amp; Sousa-Pinto, I. (2011). Seasonal patterns of tidepool macroalgal assemblages in the North of Portugal. Consistence between species and functional group approaches. </w:t>
      </w:r>
      <w:r w:rsidRPr="006F5163">
        <w:rPr>
          <w:i/>
          <w:iCs/>
          <w:noProof/>
        </w:rPr>
        <w:t>Journal of Sea Research</w:t>
      </w:r>
      <w:r w:rsidRPr="006F5163">
        <w:rPr>
          <w:noProof/>
        </w:rPr>
        <w:t xml:space="preserve">, </w:t>
      </w:r>
      <w:r w:rsidRPr="006F5163">
        <w:rPr>
          <w:i/>
          <w:iCs/>
          <w:noProof/>
        </w:rPr>
        <w:t>66</w:t>
      </w:r>
      <w:r w:rsidRPr="006F5163">
        <w:rPr>
          <w:noProof/>
        </w:rPr>
        <w:t>, 187–194.</w:t>
      </w:r>
    </w:p>
    <w:p w14:paraId="2E4F486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Sebek, P., Barnouin, T., Brin, A., Brustel, H., Dufrêne, M., Gosselin, F., … Bouget, C. (2012). A test for assessment of saproxylic beetle biodiversity using subsets of </w:t>
      </w:r>
      <w:r w:rsidRPr="006F5163">
        <w:rPr>
          <w:noProof/>
        </w:rPr>
        <w:lastRenderedPageBreak/>
        <w:t xml:space="preserve">“monitoring species.” </w:t>
      </w:r>
      <w:r w:rsidRPr="006F5163">
        <w:rPr>
          <w:i/>
          <w:iCs/>
          <w:noProof/>
        </w:rPr>
        <w:t>Ecological Indicators</w:t>
      </w:r>
      <w:r w:rsidRPr="006F5163">
        <w:rPr>
          <w:noProof/>
        </w:rPr>
        <w:t xml:space="preserve">, </w:t>
      </w:r>
      <w:r w:rsidRPr="006F5163">
        <w:rPr>
          <w:i/>
          <w:iCs/>
          <w:noProof/>
        </w:rPr>
        <w:t>20</w:t>
      </w:r>
      <w:r w:rsidRPr="006F5163">
        <w:rPr>
          <w:noProof/>
        </w:rPr>
        <w:t>, 304–315.</w:t>
      </w:r>
    </w:p>
    <w:p w14:paraId="329AA8A9"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Smale, D. A. (2010). Monitoring marine macroalgae: The influence of spatial scale on the usefulness of biodiversity surrogates. </w:t>
      </w:r>
      <w:r w:rsidRPr="006F5163">
        <w:rPr>
          <w:i/>
          <w:iCs/>
          <w:noProof/>
        </w:rPr>
        <w:t>Diversity and Distributions</w:t>
      </w:r>
      <w:r w:rsidRPr="006F5163">
        <w:rPr>
          <w:noProof/>
        </w:rPr>
        <w:t xml:space="preserve">, </w:t>
      </w:r>
      <w:r w:rsidRPr="006F5163">
        <w:rPr>
          <w:i/>
          <w:iCs/>
          <w:noProof/>
        </w:rPr>
        <w:t>16</w:t>
      </w:r>
      <w:r w:rsidRPr="006F5163">
        <w:rPr>
          <w:noProof/>
        </w:rPr>
        <w:t>, 985–995.</w:t>
      </w:r>
    </w:p>
    <w:p w14:paraId="7245292B"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Stat, M., Huggett, M. J., Bernasconi, R., DiBattista, J. D., Berry, T. E., Newman, S. J., … Bunce, M. (2017). Ecosystem biomonitoring with eDNA: Metabarcoding across the tree of life in a tropical marine environment. </w:t>
      </w:r>
      <w:r w:rsidRPr="006F5163">
        <w:rPr>
          <w:i/>
          <w:iCs/>
          <w:noProof/>
        </w:rPr>
        <w:t>Scientific Reports</w:t>
      </w:r>
      <w:r w:rsidRPr="006F5163">
        <w:rPr>
          <w:noProof/>
        </w:rPr>
        <w:t xml:space="preserve">, </w:t>
      </w:r>
      <w:r w:rsidRPr="006F5163">
        <w:rPr>
          <w:i/>
          <w:iCs/>
          <w:noProof/>
        </w:rPr>
        <w:t>7</w:t>
      </w:r>
      <w:r w:rsidRPr="006F5163">
        <w:rPr>
          <w:noProof/>
        </w:rPr>
        <w:t>, 1–11.</w:t>
      </w:r>
    </w:p>
    <w:p w14:paraId="6249454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Staudinger, M. D., Carter, S. L., Cross, M. S., Dubois, N. S., Duffy, J. E., Enquist, C., … Turner, W. (2013). Biodiversity in a changing climate: A synthesis of current and projected trends in the US. </w:t>
      </w:r>
      <w:r w:rsidRPr="006F5163">
        <w:rPr>
          <w:i/>
          <w:iCs/>
          <w:noProof/>
        </w:rPr>
        <w:t>Frontiers in Ecology and the Environment</w:t>
      </w:r>
      <w:r w:rsidRPr="006F5163">
        <w:rPr>
          <w:noProof/>
        </w:rPr>
        <w:t xml:space="preserve">, </w:t>
      </w:r>
      <w:r w:rsidRPr="006F5163">
        <w:rPr>
          <w:i/>
          <w:iCs/>
          <w:noProof/>
        </w:rPr>
        <w:t>11</w:t>
      </w:r>
      <w:r w:rsidRPr="006F5163">
        <w:rPr>
          <w:noProof/>
        </w:rPr>
        <w:t>(9), 465–473.</w:t>
      </w:r>
    </w:p>
    <w:p w14:paraId="2FF40CA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Stella, J. S., Pratchett, M. S., Hutchings, P. A., &amp; Jones, G. P. (2011). Coral-associated invertebrates: Diversity, ecological importance and vulnerability to disturbance. </w:t>
      </w:r>
      <w:r w:rsidRPr="006F5163">
        <w:rPr>
          <w:i/>
          <w:iCs/>
          <w:noProof/>
        </w:rPr>
        <w:t>Oceanography and Marine Biology: An Annual Review</w:t>
      </w:r>
      <w:r w:rsidRPr="006F5163">
        <w:rPr>
          <w:noProof/>
        </w:rPr>
        <w:t xml:space="preserve">, </w:t>
      </w:r>
      <w:r w:rsidRPr="006F5163">
        <w:rPr>
          <w:i/>
          <w:iCs/>
          <w:noProof/>
        </w:rPr>
        <w:t>49</w:t>
      </w:r>
      <w:r w:rsidRPr="006F5163">
        <w:rPr>
          <w:noProof/>
        </w:rPr>
        <w:t>, 43–104.</w:t>
      </w:r>
    </w:p>
    <w:p w14:paraId="409694FF"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Stork, N. E. (2010). Re-assessing current extinction rates. </w:t>
      </w:r>
      <w:r w:rsidRPr="006F5163">
        <w:rPr>
          <w:i/>
          <w:iCs/>
          <w:noProof/>
        </w:rPr>
        <w:t>Biodiversity and Conservation</w:t>
      </w:r>
      <w:r w:rsidRPr="006F5163">
        <w:rPr>
          <w:noProof/>
        </w:rPr>
        <w:t xml:space="preserve">, </w:t>
      </w:r>
      <w:r w:rsidRPr="006F5163">
        <w:rPr>
          <w:i/>
          <w:iCs/>
          <w:noProof/>
        </w:rPr>
        <w:t>19</w:t>
      </w:r>
      <w:r w:rsidRPr="006F5163">
        <w:rPr>
          <w:noProof/>
        </w:rPr>
        <w:t>, 357–371.</w:t>
      </w:r>
    </w:p>
    <w:p w14:paraId="6BDEE02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Thompson, A. A., &amp; Mapstone, B. D. (1997). Observer effects and training in underwater visual surveys of reef fishes. </w:t>
      </w:r>
      <w:r w:rsidRPr="006F5163">
        <w:rPr>
          <w:i/>
          <w:iCs/>
          <w:noProof/>
        </w:rPr>
        <w:t>Marine Ecology Progress Series</w:t>
      </w:r>
      <w:r w:rsidRPr="006F5163">
        <w:rPr>
          <w:noProof/>
        </w:rPr>
        <w:t xml:space="preserve">, </w:t>
      </w:r>
      <w:r w:rsidRPr="006F5163">
        <w:rPr>
          <w:i/>
          <w:iCs/>
          <w:noProof/>
        </w:rPr>
        <w:t>154</w:t>
      </w:r>
      <w:r w:rsidRPr="006F5163">
        <w:rPr>
          <w:noProof/>
        </w:rPr>
        <w:t>, 53–63.</w:t>
      </w:r>
    </w:p>
    <w:p w14:paraId="604A89D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Venables, W. N., &amp; Ripley, B. D. (2002). </w:t>
      </w:r>
      <w:r w:rsidRPr="006F5163">
        <w:rPr>
          <w:i/>
          <w:iCs/>
          <w:noProof/>
        </w:rPr>
        <w:t>Modern applied statistics with S</w:t>
      </w:r>
      <w:r w:rsidRPr="006F5163">
        <w:rPr>
          <w:noProof/>
        </w:rPr>
        <w:t xml:space="preserve"> (Fourth). New York, New York: Springer.</w:t>
      </w:r>
    </w:p>
    <w:p w14:paraId="2695F99C"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Ward, D. F., &amp; Stanley, M. C. (2004). The value of RTUs and parataxonomy versus </w:t>
      </w:r>
      <w:r w:rsidRPr="006F5163">
        <w:rPr>
          <w:noProof/>
        </w:rPr>
        <w:lastRenderedPageBreak/>
        <w:t xml:space="preserve">taxonomic species. </w:t>
      </w:r>
      <w:r w:rsidRPr="006F5163">
        <w:rPr>
          <w:i/>
          <w:iCs/>
          <w:noProof/>
        </w:rPr>
        <w:t>New Zealand Entomologist</w:t>
      </w:r>
      <w:r w:rsidRPr="006F5163">
        <w:rPr>
          <w:noProof/>
        </w:rPr>
        <w:t xml:space="preserve">, </w:t>
      </w:r>
      <w:r w:rsidRPr="006F5163">
        <w:rPr>
          <w:i/>
          <w:iCs/>
          <w:noProof/>
        </w:rPr>
        <w:t>27</w:t>
      </w:r>
      <w:r w:rsidRPr="006F5163">
        <w:rPr>
          <w:noProof/>
        </w:rPr>
        <w:t>, 3–9.</w:t>
      </w:r>
    </w:p>
    <w:p w14:paraId="6295919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Ward, T. J., Vanderklift, M. A., Nicholls, A. O., &amp; Kenchington, R. A. (1999). Selecting marine reserves using habitats and species assemblages as surrogates for biological diversity. </w:t>
      </w:r>
      <w:r w:rsidRPr="006F5163">
        <w:rPr>
          <w:i/>
          <w:iCs/>
          <w:noProof/>
        </w:rPr>
        <w:t>Ecological Applications</w:t>
      </w:r>
      <w:r w:rsidRPr="006F5163">
        <w:rPr>
          <w:noProof/>
        </w:rPr>
        <w:t xml:space="preserve">, </w:t>
      </w:r>
      <w:r w:rsidRPr="006F5163">
        <w:rPr>
          <w:i/>
          <w:iCs/>
          <w:noProof/>
        </w:rPr>
        <w:t>9</w:t>
      </w:r>
      <w:r w:rsidRPr="006F5163">
        <w:rPr>
          <w:noProof/>
        </w:rPr>
        <w:t>(2), 691–698.</w:t>
      </w:r>
    </w:p>
    <w:p w14:paraId="1F0019DD"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Whittaker, R. H. (1960). Vegetation of the Siskiyou Mountains, Oregon and California. </w:t>
      </w:r>
      <w:r w:rsidRPr="006F5163">
        <w:rPr>
          <w:i/>
          <w:iCs/>
          <w:noProof/>
        </w:rPr>
        <w:t>Ecological Monographs</w:t>
      </w:r>
      <w:r w:rsidRPr="006F5163">
        <w:rPr>
          <w:noProof/>
        </w:rPr>
        <w:t xml:space="preserve">, </w:t>
      </w:r>
      <w:r w:rsidRPr="006F5163">
        <w:rPr>
          <w:i/>
          <w:iCs/>
          <w:noProof/>
        </w:rPr>
        <w:t>30</w:t>
      </w:r>
      <w:r w:rsidRPr="006F5163">
        <w:rPr>
          <w:noProof/>
        </w:rPr>
        <w:t>(3), 279–338.</w:t>
      </w:r>
    </w:p>
    <w:p w14:paraId="61ED075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Willis, T. J. (2001). Visual census methods underestimate density and diversity of cryptic reef fishes. </w:t>
      </w:r>
      <w:r w:rsidRPr="006F5163">
        <w:rPr>
          <w:i/>
          <w:iCs/>
          <w:noProof/>
        </w:rPr>
        <w:t>Journal of Fish Biology</w:t>
      </w:r>
      <w:r w:rsidRPr="006F5163">
        <w:rPr>
          <w:noProof/>
        </w:rPr>
        <w:t xml:space="preserve">, </w:t>
      </w:r>
      <w:r w:rsidRPr="006F5163">
        <w:rPr>
          <w:i/>
          <w:iCs/>
          <w:noProof/>
        </w:rPr>
        <w:t>59</w:t>
      </w:r>
      <w:r w:rsidRPr="006F5163">
        <w:rPr>
          <w:noProof/>
        </w:rPr>
        <w:t>, 1408–1411.</w:t>
      </w:r>
    </w:p>
    <w:p w14:paraId="5D400041"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Wilson, S. K., Graham, N. A. J., Pratchett, M. S., Jones, G. P., &amp; Polunin, N. V. C. (2006). Multiple disturbances and the global degradation of coral reefs: Are reef fishes at risk or resilient? </w:t>
      </w:r>
      <w:r w:rsidRPr="006F5163">
        <w:rPr>
          <w:i/>
          <w:iCs/>
          <w:noProof/>
        </w:rPr>
        <w:t>Global Change Biology</w:t>
      </w:r>
      <w:r w:rsidRPr="006F5163">
        <w:rPr>
          <w:noProof/>
        </w:rPr>
        <w:t xml:space="preserve">, </w:t>
      </w:r>
      <w:r w:rsidRPr="006F5163">
        <w:rPr>
          <w:i/>
          <w:iCs/>
          <w:noProof/>
        </w:rPr>
        <w:t>12</w:t>
      </w:r>
      <w:r w:rsidRPr="006F5163">
        <w:rPr>
          <w:noProof/>
        </w:rPr>
        <w:t>, 2220–2234.</w:t>
      </w:r>
    </w:p>
    <w:p w14:paraId="7B56A16A" w14:textId="77777777" w:rsidR="006F5163" w:rsidRPr="006F5163" w:rsidRDefault="006F5163" w:rsidP="006F5163">
      <w:pPr>
        <w:widowControl w:val="0"/>
        <w:autoSpaceDE w:val="0"/>
        <w:autoSpaceDN w:val="0"/>
        <w:adjustRightInd w:val="0"/>
        <w:ind w:left="480" w:hanging="480"/>
        <w:rPr>
          <w:noProof/>
        </w:rPr>
      </w:pPr>
      <w:r w:rsidRPr="006F5163">
        <w:rPr>
          <w:noProof/>
        </w:rPr>
        <w:t xml:space="preserve">Wulff, J. L. (2006). Rapid diversity and abundance decline in a Caribbean coral reef sponge community. </w:t>
      </w:r>
      <w:r w:rsidRPr="006F5163">
        <w:rPr>
          <w:i/>
          <w:iCs/>
          <w:noProof/>
        </w:rPr>
        <w:t>Biological Conservation</w:t>
      </w:r>
      <w:r w:rsidRPr="006F5163">
        <w:rPr>
          <w:noProof/>
        </w:rPr>
        <w:t xml:space="preserve">, </w:t>
      </w:r>
      <w:r w:rsidRPr="006F5163">
        <w:rPr>
          <w:i/>
          <w:iCs/>
          <w:noProof/>
        </w:rPr>
        <w:t>127</w:t>
      </w:r>
      <w:r w:rsidRPr="006F5163">
        <w:rPr>
          <w:noProof/>
        </w:rPr>
        <w:t>, 167–176.</w:t>
      </w:r>
    </w:p>
    <w:p w14:paraId="3606BC51" w14:textId="2C7F983C" w:rsidR="00A679EA" w:rsidRDefault="00BB1205" w:rsidP="006F5163">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764" w:name="_Toc27002740"/>
      <w:r>
        <w:lastRenderedPageBreak/>
        <w:t>Tables</w:t>
      </w:r>
      <w:bookmarkEnd w:id="764"/>
    </w:p>
    <w:p w14:paraId="4A788C25" w14:textId="77777777" w:rsidR="00401C56" w:rsidRDefault="00401C56" w:rsidP="00401C56">
      <w:pPr>
        <w:pStyle w:val="Tableheading"/>
      </w:pPr>
      <w:r>
        <w:t xml:space="preserve">Table 1. </w:t>
      </w:r>
      <w:proofErr w:type="spellStart"/>
      <w:r>
        <w:t>AICc</w:t>
      </w:r>
      <w:proofErr w:type="spellEnd"/>
      <w:r>
        <w:t xml:space="preserve"> table of models with coral richness as the response variable (target) and the candidate surrogates as predictors. 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 xml:space="preserve">Table 2. </w:t>
      </w:r>
      <w:proofErr w:type="spellStart"/>
      <w:r>
        <w:t>AICc</w:t>
      </w:r>
      <w:proofErr w:type="spellEnd"/>
      <w:r>
        <w:t xml:space="preserve">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 xml:space="preserve">Table 3. </w:t>
      </w:r>
      <w:proofErr w:type="spellStart"/>
      <w:r>
        <w:t>AICc</w:t>
      </w:r>
      <w:proofErr w:type="spellEnd"/>
      <w:r>
        <w:t xml:space="preserve">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7777777" w:rsidR="00401C56" w:rsidRDefault="00401C56" w:rsidP="00401C56">
      <w:pPr>
        <w:pStyle w:val="Tableheading"/>
      </w:pPr>
      <w:r>
        <w:lastRenderedPageBreak/>
        <w:t xml:space="preserve">Table 4. </w:t>
      </w:r>
      <w:proofErr w:type="spellStart"/>
      <w:r>
        <w:t>AICc</w:t>
      </w:r>
      <w:proofErr w:type="spellEnd"/>
      <w:r>
        <w:t xml:space="preserve"> table of models with combined richness, as the sum of coral, fish, and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77777777" w:rsidR="00401C56" w:rsidRDefault="00401C56" w:rsidP="00401C56">
      <w:pPr>
        <w:pStyle w:val="Tableheading"/>
      </w:pPr>
      <w:r>
        <w:lastRenderedPageBreak/>
        <w:t xml:space="preserve">Table 5. </w:t>
      </w:r>
      <w:proofErr w:type="spellStart"/>
      <w:r>
        <w:t>AICc</w:t>
      </w:r>
      <w:proofErr w:type="spellEnd"/>
      <w:r>
        <w:t xml:space="preserve"> table of models with coral richness as the response variable (target) and percent coral cover as the top candidate surrogate.</w:t>
      </w:r>
      <w:r w:rsidDel="001119A3">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7777777" w:rsidR="00401C56" w:rsidRDefault="00401C56" w:rsidP="00401C56">
      <w:pPr>
        <w:pStyle w:val="Tableheading"/>
      </w:pPr>
      <w:r>
        <w:lastRenderedPageBreak/>
        <w:t xml:space="preserve">Table 6. </w:t>
      </w:r>
      <w:proofErr w:type="spellStart"/>
      <w:r>
        <w:t>AICc</w:t>
      </w:r>
      <w:proofErr w:type="spellEnd"/>
      <w:r>
        <w:t xml:space="preserve"> table of models with sponge richness as the response variable (target) and percent coral cover as the top candidate surrogate.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77777777" w:rsidR="00401C56" w:rsidRDefault="00401C56" w:rsidP="00401C56">
      <w:pPr>
        <w:pStyle w:val="Tableheading"/>
      </w:pPr>
      <w:r>
        <w:lastRenderedPageBreak/>
        <w:t xml:space="preserve">Table 7. </w:t>
      </w:r>
      <w:proofErr w:type="spellStart"/>
      <w:r>
        <w:t>AICc</w:t>
      </w:r>
      <w:proofErr w:type="spellEnd"/>
      <w:r>
        <w:t xml:space="preserve"> table of models with fish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77777777" w:rsidR="00401C56" w:rsidRDefault="00401C56" w:rsidP="00401C56">
      <w:pPr>
        <w:pStyle w:val="Tableheading"/>
      </w:pPr>
      <w:r>
        <w:lastRenderedPageBreak/>
        <w:t xml:space="preserve">Table 8. </w:t>
      </w:r>
      <w:proofErr w:type="spellStart"/>
      <w:r>
        <w:t>AICc</w:t>
      </w:r>
      <w:proofErr w:type="spellEnd"/>
      <w:r>
        <w:t xml:space="preserve"> table of models with combined richness, as the sum of coral, fish, and sponge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w:t>
      </w:r>
      <w:proofErr w:type="spellStart"/>
      <w:r>
        <w:rPr>
          <w:rStyle w:val="TableheadingChar"/>
        </w:rPr>
        <w:t>Guana</w:t>
      </w:r>
      <w:proofErr w:type="spellEnd"/>
      <w:r>
        <w:rPr>
          <w:rStyle w:val="TableheadingChar"/>
        </w:rPr>
        <w:t xml:space="preserve">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765" w:name="_Toc27002741"/>
      <w:commentRangeStart w:id="766"/>
      <w:r>
        <w:lastRenderedPageBreak/>
        <w:t>Figures</w:t>
      </w:r>
      <w:commentRangeEnd w:id="766"/>
      <w:r>
        <w:rPr>
          <w:rStyle w:val="CommentReference"/>
          <w:b w:val="0"/>
        </w:rPr>
        <w:commentReference w:id="766"/>
      </w:r>
      <w:bookmarkEnd w:id="765"/>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w:t>
      </w:r>
      <w:proofErr w:type="spellStart"/>
      <w:r>
        <w:t>Guana</w:t>
      </w:r>
      <w:proofErr w:type="spellEnd"/>
      <w:r>
        <w:t xml:space="preserve"> Island, British Virgin Islands showing the eight study sites: (1) Grand </w:t>
      </w:r>
      <w:proofErr w:type="spellStart"/>
      <w:r>
        <w:t>Ghut</w:t>
      </w:r>
      <w:proofErr w:type="spellEnd"/>
      <w:r>
        <w:t xml:space="preserve">, (2) Pelican </w:t>
      </w:r>
      <w:proofErr w:type="spellStart"/>
      <w:r>
        <w:t>Ghut</w:t>
      </w:r>
      <w:proofErr w:type="spellEnd"/>
      <w:r>
        <w:t xml:space="preserve">, (3) Bigelow Beach, (4) Monkey Point, (5) White Bay, (6) Iguana Head, (7) Crab Cove, and (8) Long Point, also known as Muskmelon. Lower panel: the location of </w:t>
      </w:r>
      <w:proofErr w:type="spellStart"/>
      <w:r>
        <w:t>Guana</w:t>
      </w:r>
      <w:proofErr w:type="spellEnd"/>
      <w:r>
        <w:t xml:space="preserve">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77777777" w:rsidR="00401C56" w:rsidRPr="00402890" w:rsidRDefault="00401C56" w:rsidP="00401C56">
      <w:pPr>
        <w:pStyle w:val="Tableheading"/>
        <w:rPr>
          <w:rStyle w:val="TableheadingChar"/>
        </w:rPr>
      </w:pPr>
      <w:commentRangeStart w:id="767"/>
      <w:r w:rsidRPr="00402890">
        <w:rPr>
          <w:rStyle w:val="TableheadingChar"/>
        </w:rPr>
        <w:t>Figure 2</w:t>
      </w:r>
      <w:commentRangeEnd w:id="767"/>
      <w:r>
        <w:rPr>
          <w:rStyle w:val="CommentReference"/>
        </w:rPr>
        <w:commentReference w:id="767"/>
      </w:r>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proofErr w:type="spellStart"/>
      <w:r w:rsidRPr="00402890">
        <w:rPr>
          <w:rStyle w:val="TableheadingChar"/>
        </w:rPr>
        <w:t>Nagelkerke’s</w:t>
      </w:r>
      <w:proofErr w:type="spellEnd"/>
      <w:r w:rsidRPr="00402890">
        <w:rPr>
          <w:rStyle w:val="TableheadingChar"/>
        </w:rPr>
        <w:t xml:space="preserve">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Pr>
          <w:rStyle w:val="TableheadingChar"/>
        </w:rPr>
        <w:t>top (i.e. most competitive)</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w:t>
      </w:r>
      <w:proofErr w:type="spellStart"/>
      <w:r>
        <w:rPr>
          <w:rStyle w:val="TableheadingChar"/>
        </w:rPr>
        <w:t>Guana</w:t>
      </w:r>
      <w:proofErr w:type="spellEnd"/>
      <w:r>
        <w:rPr>
          <w:rStyle w:val="TableheadingChar"/>
        </w:rPr>
        <w:t xml:space="preserve">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r>
        <w:t xml:space="preserve">Figure 3. </w:t>
      </w:r>
      <w:commentRangeStart w:id="768"/>
      <w:r>
        <w:t xml:space="preserve">This figure </w:t>
      </w:r>
      <w:commentRangeEnd w:id="768"/>
      <w:r>
        <w:rPr>
          <w:rStyle w:val="CommentReference"/>
        </w:rPr>
        <w:commentReference w:id="768"/>
      </w:r>
      <w:r>
        <w:t xml:space="preserve">helps to visualize changes in coral richness for a given amount of coral cover over a </w:t>
      </w:r>
      <w:proofErr w:type="gramStart"/>
      <w:r>
        <w:t>27 year</w:t>
      </w:r>
      <w:proofErr w:type="gramEnd"/>
      <w:r>
        <w:t xml:space="preserve">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9"/>
                    <a:srcRect/>
                    <a:stretch>
                      <a:fillRect/>
                    </a:stretch>
                  </pic:blipFill>
                  <pic:spPr>
                    <a:xfrm>
                      <a:off x="0" y="0"/>
                      <a:ext cx="5254812" cy="3941109"/>
                    </a:xfrm>
                    <a:prstGeom prst="rect">
                      <a:avLst/>
                    </a:prstGeom>
                    <a:ln/>
                  </pic:spPr>
                </pic:pic>
              </a:graphicData>
            </a:graphic>
          </wp:inline>
        </w:drawing>
      </w:r>
    </w:p>
    <w:p w14:paraId="204EBCFA" w14:textId="71C81861" w:rsidR="00401C56" w:rsidRDefault="00401C56" w:rsidP="00401C56">
      <w:pPr>
        <w:pStyle w:val="Tableheading"/>
      </w:pPr>
      <w:commentRangeStart w:id="769"/>
      <w:r>
        <w:t xml:space="preserve">Figure 4. </w:t>
      </w:r>
      <w:commentRangeEnd w:id="769"/>
      <w:r>
        <w:rPr>
          <w:rStyle w:val="CommentReference"/>
        </w:rPr>
        <w:commentReference w:id="769"/>
      </w:r>
      <w:r>
        <w:t xml:space="preserve">This figure helps to visualize </w:t>
      </w:r>
      <w:ins w:id="770" w:author="Graham Forrester" w:date="2019-12-12T13:55:00Z">
        <w:r w:rsidR="00FA3C6D">
          <w:t xml:space="preserve">large </w:t>
        </w:r>
      </w:ins>
      <w:r>
        <w:t xml:space="preserve">differences in sponge richness </w:t>
      </w:r>
      <w:ins w:id="771" w:author="Graham Forrester" w:date="2019-12-12T13:55:00Z">
        <w:r w:rsidR="00FA3C6D">
          <w:t xml:space="preserve">among sites </w:t>
        </w:r>
      </w:ins>
      <w:r>
        <w:t>for a given amount of coral cover</w:t>
      </w:r>
      <w:del w:id="772" w:author="Graham Forrester" w:date="2019-12-12T13:56:00Z">
        <w:r w:rsidDel="00AD67C8">
          <w:delText xml:space="preserve"> among 8 coral reefs</w:delText>
        </w:r>
        <w:r w:rsidRPr="00516C2E" w:rsidDel="00AD67C8">
          <w:rPr>
            <w:rStyle w:val="TableheadingChar"/>
          </w:rPr>
          <w:delText xml:space="preserve"> </w:delText>
        </w:r>
        <w:r w:rsidDel="00AD67C8">
          <w:rPr>
            <w:rStyle w:val="TableheadingChar"/>
          </w:rPr>
          <w:delText>around Guana Island, BVI</w:delText>
        </w:r>
      </w:del>
      <w:r>
        <w:t xml:space="preserve">.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ins w:id="773" w:author="Graham Forrester" w:date="2019-12-12T13:56:00Z">
        <w:r w:rsidR="00FA3C6D">
          <w:rPr>
            <w:rStyle w:val="TableheadingChar"/>
          </w:rPr>
          <w:t xml:space="preserve"> at </w:t>
        </w:r>
        <w:r w:rsidR="00AD67C8">
          <w:t>8 coral reefs</w:t>
        </w:r>
        <w:r w:rsidR="00AD67C8" w:rsidRPr="00516C2E">
          <w:rPr>
            <w:rStyle w:val="TableheadingChar"/>
          </w:rPr>
          <w:t xml:space="preserve"> </w:t>
        </w:r>
        <w:r w:rsidR="00AD67C8">
          <w:rPr>
            <w:rStyle w:val="TableheadingChar"/>
          </w:rPr>
          <w:t xml:space="preserve">around </w:t>
        </w:r>
        <w:proofErr w:type="spellStart"/>
        <w:r w:rsidR="00AD67C8">
          <w:rPr>
            <w:rStyle w:val="TableheadingChar"/>
          </w:rPr>
          <w:t>Guana</w:t>
        </w:r>
        <w:proofErr w:type="spellEnd"/>
        <w:r w:rsidR="00AD67C8">
          <w:rPr>
            <w:rStyle w:val="TableheadingChar"/>
          </w:rPr>
          <w:t xml:space="preserve"> Island, BVI</w:t>
        </w:r>
      </w:ins>
      <w:r>
        <w:rPr>
          <w:rStyle w:val="TableheadingChar"/>
        </w:rPr>
        <w:t>.</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r>
        <w:t xml:space="preserve">Figure 5. </w:t>
      </w:r>
      <w:commentRangeStart w:id="774"/>
      <w:r>
        <w:t xml:space="preserve">This figure </w:t>
      </w:r>
      <w:commentRangeEnd w:id="774"/>
      <w:r>
        <w:rPr>
          <w:rStyle w:val="CommentReference"/>
        </w:rPr>
        <w:commentReference w:id="774"/>
      </w:r>
      <w:r>
        <w:t xml:space="preserve">helps to visualize changes in sponge richness for a given amount of coral cover over a </w:t>
      </w:r>
      <w:proofErr w:type="gramStart"/>
      <w:r>
        <w:t>27 year</w:t>
      </w:r>
      <w:proofErr w:type="gramEnd"/>
      <w:r>
        <w:t xml:space="preserve">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1">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775"/>
      <w:r>
        <w:t xml:space="preserve">Figure 6. </w:t>
      </w:r>
      <w:commentRangeEnd w:id="775"/>
      <w:r>
        <w:rPr>
          <w:rStyle w:val="CommentReference"/>
        </w:rPr>
        <w:commentReference w:id="775"/>
      </w:r>
      <w:r>
        <w:t xml:space="preserve">This figure helps to visualize </w:t>
      </w:r>
      <w:commentRangeStart w:id="776"/>
      <w:r>
        <w:t>differences in fish richness for a given amount of rugosity</w:t>
      </w:r>
      <w:commentRangeEnd w:id="776"/>
      <w:r>
        <w:rPr>
          <w:rStyle w:val="CommentReference"/>
        </w:rPr>
        <w:commentReference w:id="776"/>
      </w:r>
      <w:r>
        <w:t xml:space="preserve"> among 8 coral reefs</w:t>
      </w:r>
      <w:r w:rsidRPr="00516C2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01F142CF" w:rsidR="00401C56" w:rsidRDefault="00401C56" w:rsidP="00401C56">
      <w:pPr>
        <w:pStyle w:val="Tableheading"/>
      </w:pPr>
      <w:commentRangeStart w:id="777"/>
      <w:r>
        <w:t xml:space="preserve">Figure 7. </w:t>
      </w:r>
      <w:commentRangeEnd w:id="777"/>
      <w:r>
        <w:rPr>
          <w:rStyle w:val="CommentReference"/>
        </w:rPr>
        <w:commentReference w:id="777"/>
      </w:r>
      <w:r>
        <w:t xml:space="preserve">This figure helps to visualize </w:t>
      </w:r>
      <w:commentRangeStart w:id="778"/>
      <w:r>
        <w:t>differences in combined richness</w:t>
      </w:r>
      <w:del w:id="779" w:author="Graham Forrester" w:date="2019-12-12T15:27:00Z">
        <w:r w:rsidDel="008D1BBA">
          <w:delText>, as</w:delText>
        </w:r>
      </w:del>
      <w:ins w:id="780" w:author="Graham Forrester" w:date="2019-12-12T15:27:00Z">
        <w:r w:rsidR="008D1BBA">
          <w:t xml:space="preserve"> (</w:t>
        </w:r>
      </w:ins>
      <w:del w:id="781" w:author="Graham Forrester" w:date="2019-12-12T15:27:00Z">
        <w:r w:rsidDel="008D1BBA">
          <w:delText xml:space="preserve"> </w:delText>
        </w:r>
      </w:del>
      <w:r>
        <w:t>the sum of coral, fish, and sponge richness</w:t>
      </w:r>
      <w:ins w:id="782" w:author="Graham Forrester" w:date="2019-12-12T15:27:00Z">
        <w:r w:rsidR="008D1BBA">
          <w:t>)</w:t>
        </w:r>
      </w:ins>
      <w:del w:id="783" w:author="Graham Forrester" w:date="2019-12-12T15:27:00Z">
        <w:r w:rsidDel="008D1BBA">
          <w:delText>,</w:delText>
        </w:r>
      </w:del>
      <w:r>
        <w:t xml:space="preserve"> for a given amount of rugosity</w:t>
      </w:r>
      <w:commentRangeEnd w:id="778"/>
      <w:r>
        <w:rPr>
          <w:rStyle w:val="CommentReference"/>
        </w:rPr>
        <w:commentReference w:id="778"/>
      </w:r>
      <w:r>
        <w:t xml:space="preserve"> among 8 coral reefs</w:t>
      </w:r>
      <w:r w:rsidRPr="00516C2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3"/>
                    <a:srcRect/>
                    <a:stretch>
                      <a:fillRect/>
                    </a:stretch>
                  </pic:blipFill>
                  <pic:spPr>
                    <a:xfrm>
                      <a:off x="0" y="0"/>
                      <a:ext cx="5254812" cy="3941109"/>
                    </a:xfrm>
                    <a:prstGeom prst="rect">
                      <a:avLst/>
                    </a:prstGeom>
                    <a:ln/>
                  </pic:spPr>
                </pic:pic>
              </a:graphicData>
            </a:graphic>
          </wp:inline>
        </w:drawing>
      </w:r>
    </w:p>
    <w:p w14:paraId="24E5CB09" w14:textId="01BBDC90" w:rsidR="00401C56" w:rsidRDefault="00401C56" w:rsidP="00401C56">
      <w:pPr>
        <w:pStyle w:val="Tableheading"/>
      </w:pPr>
      <w:r>
        <w:t xml:space="preserve">Figure 8. </w:t>
      </w:r>
      <w:commentRangeStart w:id="784"/>
      <w:r>
        <w:t xml:space="preserve">This figure </w:t>
      </w:r>
      <w:commentRangeEnd w:id="784"/>
      <w:r>
        <w:rPr>
          <w:rStyle w:val="CommentReference"/>
        </w:rPr>
        <w:commentReference w:id="784"/>
      </w:r>
      <w:r>
        <w:t>helps to visualize changes in combined richness</w:t>
      </w:r>
      <w:del w:id="785" w:author="Graham Forrester" w:date="2019-12-12T15:27:00Z">
        <w:r w:rsidDel="008D1BBA">
          <w:delText>, as</w:delText>
        </w:r>
      </w:del>
      <w:ins w:id="786" w:author="Graham Forrester" w:date="2019-12-12T15:27:00Z">
        <w:r w:rsidR="008D1BBA">
          <w:t xml:space="preserve"> (</w:t>
        </w:r>
      </w:ins>
      <w:del w:id="787" w:author="Graham Forrester" w:date="2019-12-12T15:27:00Z">
        <w:r w:rsidDel="008D1BBA">
          <w:delText xml:space="preserve"> </w:delText>
        </w:r>
      </w:del>
      <w:r>
        <w:t>the sum of coral, fish, and sponge richness</w:t>
      </w:r>
      <w:ins w:id="788" w:author="Graham Forrester" w:date="2019-12-12T15:27:00Z">
        <w:r w:rsidR="008D1BBA">
          <w:t>)</w:t>
        </w:r>
      </w:ins>
      <w:del w:id="789" w:author="Graham Forrester" w:date="2019-12-12T15:27:00Z">
        <w:r w:rsidDel="008D1BBA">
          <w:delText>,</w:delText>
        </w:r>
      </w:del>
      <w:r>
        <w:t xml:space="preserve"> for a given amount of rugosity over a </w:t>
      </w:r>
      <w:proofErr w:type="gramStart"/>
      <w:r>
        <w:t>27 year</w:t>
      </w:r>
      <w:proofErr w:type="gramEnd"/>
      <w:r>
        <w:t xml:space="preserve">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bookmarkStart w:id="790" w:name="_Toc27002742"/>
      <w:commentRangeStart w:id="791"/>
      <w:r>
        <w:lastRenderedPageBreak/>
        <w:t>Appendices</w:t>
      </w:r>
      <w:commentRangeEnd w:id="791"/>
      <w:r>
        <w:rPr>
          <w:rStyle w:val="CommentReference"/>
          <w:b w:val="0"/>
        </w:rPr>
        <w:commentReference w:id="791"/>
      </w:r>
      <w:bookmarkEnd w:id="790"/>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coeruleus</w:t>
            </w:r>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nigricans</w:t>
            </w:r>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maculatus</w:t>
            </w:r>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r w:rsidRPr="008D1BA7">
              <w:rPr>
                <w:sz w:val="16"/>
                <w:szCs w:val="18"/>
              </w:rPr>
              <w:t>trumpetfish</w:t>
            </w:r>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r w:rsidRPr="008D1BA7">
              <w:rPr>
                <w:i/>
                <w:sz w:val="16"/>
                <w:szCs w:val="18"/>
              </w:rPr>
              <w:t xml:space="preserve">Calamus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griseus</w:t>
            </w:r>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r w:rsidRPr="008D1BA7">
              <w:rPr>
                <w:i/>
                <w:sz w:val="16"/>
                <w:szCs w:val="18"/>
              </w:rPr>
              <w:t xml:space="preserve">Chaetodon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r w:rsidRPr="008D1BA7">
              <w:rPr>
                <w:i/>
                <w:sz w:val="16"/>
                <w:szCs w:val="18"/>
              </w:rPr>
              <w:t>Chaetodon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roseus</w:t>
            </w:r>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dentex</w:t>
            </w:r>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r w:rsidRPr="008D1BA7">
              <w:rPr>
                <w:sz w:val="16"/>
                <w:szCs w:val="18"/>
              </w:rPr>
              <w:t>graysby</w:t>
            </w:r>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r w:rsidRPr="008D1BA7">
              <w:rPr>
                <w:sz w:val="16"/>
                <w:szCs w:val="18"/>
              </w:rPr>
              <w:t>beaugregory</w:t>
            </w:r>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fulva</w:t>
            </w:r>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maculatus</w:t>
            </w:r>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r w:rsidRPr="008D1BA7">
              <w:rPr>
                <w:i/>
                <w:sz w:val="16"/>
                <w:szCs w:val="18"/>
              </w:rPr>
              <w:t>Pterois volitans</w:t>
            </w:r>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coeruleus</w:t>
            </w:r>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r w:rsidRPr="008D1BA7">
              <w:rPr>
                <w:i/>
                <w:sz w:val="16"/>
                <w:szCs w:val="18"/>
              </w:rPr>
              <w:t xml:space="preserve">Serranus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r w:rsidRPr="008D1BA7">
              <w:rPr>
                <w:sz w:val="16"/>
                <w:szCs w:val="18"/>
              </w:rPr>
              <w:t>yellowhead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radiatus</w:t>
            </w:r>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r w:rsidRPr="008D1BA7">
              <w:rPr>
                <w:sz w:val="16"/>
                <w:szCs w:val="18"/>
              </w:rPr>
              <w:t>bluehead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r w:rsidRPr="007C6425">
              <w:rPr>
                <w:i/>
                <w:sz w:val="16"/>
                <w:szCs w:val="18"/>
              </w:rPr>
              <w:t xml:space="preserve">Acropora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humilis</w:t>
            </w:r>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fulva</w:t>
            </w:r>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ferox,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*Oculina</w:t>
            </w:r>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ferox</w:t>
            </w:r>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campana</w:t>
            </w:r>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coccinea</w:t>
            </w:r>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crypta</w:t>
            </w:r>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7E8BA65C" w14:textId="10BB8A79" w:rsidR="00401C56" w:rsidRDefault="00C727D7" w:rsidP="00401C56">
      <w:pPr>
        <w:widowControl w:val="0"/>
        <w:spacing w:line="240" w:lineRule="auto"/>
        <w:ind w:left="480" w:hanging="480"/>
      </w:pPr>
      <w:r>
        <w:rPr>
          <w:noProof/>
        </w:rPr>
        <w:lastRenderedPageBreak/>
        <w:drawing>
          <wp:inline distT="0" distB="0" distL="0" distR="0" wp14:anchorId="05BBF7F6" wp14:editId="189209F6">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792"/>
      <w:r>
        <w:t>Figure</w:t>
      </w:r>
      <w:r w:rsidRPr="0018320D">
        <w:t xml:space="preserve"> A.</w:t>
      </w:r>
      <w:r>
        <w:t>3</w:t>
      </w:r>
      <w:commentRangeEnd w:id="792"/>
      <w:r>
        <w:rPr>
          <w:rStyle w:val="CommentReference"/>
        </w:rPr>
        <w:commentReference w:id="792"/>
      </w:r>
      <w:r>
        <w:t xml:space="preserve">. Basic associations between the targets.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w:t>
      </w:r>
      <w:proofErr w:type="spellStart"/>
      <w:r>
        <w:rPr>
          <w:rStyle w:val="TableheadingChar"/>
        </w:rPr>
        <w:t>Guana</w:t>
      </w:r>
      <w:proofErr w:type="spellEnd"/>
      <w:r>
        <w:rPr>
          <w:rStyle w:val="TableheadingChar"/>
        </w:rPr>
        <w:t xml:space="preserve"> Island, BVI from 1992-2018. </w:t>
      </w:r>
      <w:r>
        <w:rPr>
          <w:rStyle w:val="TableheadingChar"/>
        </w:rPr>
        <w:br w:type="page"/>
      </w:r>
    </w:p>
    <w:p w14:paraId="3E871440" w14:textId="446F3A8A" w:rsidR="00401C56" w:rsidRDefault="00C727D7" w:rsidP="00401C56">
      <w:pPr>
        <w:widowControl w:val="0"/>
        <w:spacing w:line="240" w:lineRule="auto"/>
        <w:ind w:left="480" w:hanging="480"/>
      </w:pPr>
      <w:r>
        <w:rPr>
          <w:noProof/>
        </w:rPr>
        <w:lastRenderedPageBreak/>
        <w:drawing>
          <wp:inline distT="0" distB="0" distL="0" distR="0" wp14:anchorId="7A25970C" wp14:editId="463E824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5">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5F20A9A0" w14:textId="77777777" w:rsidR="00401C56" w:rsidRDefault="00401C56" w:rsidP="00401C56">
      <w:pPr>
        <w:pStyle w:val="Tableheading"/>
      </w:pPr>
      <w:commentRangeStart w:id="793"/>
      <w:r>
        <w:t>Figure</w:t>
      </w:r>
      <w:r w:rsidRPr="0018320D">
        <w:t xml:space="preserve"> A.</w:t>
      </w:r>
      <w:r>
        <w:t>4</w:t>
      </w:r>
      <w:commentRangeEnd w:id="793"/>
      <w:r>
        <w:rPr>
          <w:rStyle w:val="CommentReference"/>
        </w:rPr>
        <w:commentReference w:id="793"/>
      </w:r>
      <w:r>
        <w:t>. 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794"/>
      <w:r>
        <w:t xml:space="preserve">Traditional r-squared </w:t>
      </w:r>
      <w:commentRangeEnd w:id="794"/>
      <w:r>
        <w:rPr>
          <w:rStyle w:val="CommentReference"/>
        </w:rPr>
        <w:commentReference w:id="794"/>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Rugosity measured in centimeters. Data were collected from 8 coral reefs around </w:t>
      </w:r>
      <w:proofErr w:type="spellStart"/>
      <w:r>
        <w:rPr>
          <w:rStyle w:val="TableheadingChar"/>
        </w:rPr>
        <w:t>Guana</w:t>
      </w:r>
      <w:proofErr w:type="spellEnd"/>
      <w:r>
        <w:rPr>
          <w:rStyle w:val="TableheadingChar"/>
        </w:rPr>
        <w:t xml:space="preserve"> Island, BVI from 1992-2018.</w:t>
      </w:r>
      <w:r>
        <w:br w:type="page"/>
      </w:r>
    </w:p>
    <w:p w14:paraId="031838D1" w14:textId="1987A4C6" w:rsidR="00401C56" w:rsidRDefault="00C727D7" w:rsidP="00401C56">
      <w:pPr>
        <w:pStyle w:val="Tableheading"/>
      </w:pPr>
      <w:r>
        <w:rPr>
          <w:noProof/>
        </w:rPr>
        <w:lastRenderedPageBreak/>
        <w:drawing>
          <wp:inline distT="0" distB="0" distL="0" distR="0" wp14:anchorId="03C8F834" wp14:editId="7A2E0CE1">
            <wp:extent cx="3550595" cy="59176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6">
                      <a:extLst>
                        <a:ext uri="{28A0092B-C50C-407E-A947-70E740481C1C}">
                          <a14:useLocalDpi xmlns:a14="http://schemas.microsoft.com/office/drawing/2010/main" val="0"/>
                        </a:ext>
                      </a:extLst>
                    </a:blip>
                    <a:stretch>
                      <a:fillRect/>
                    </a:stretch>
                  </pic:blipFill>
                  <pic:spPr>
                    <a:xfrm>
                      <a:off x="0" y="0"/>
                      <a:ext cx="3553053" cy="5921755"/>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795"/>
      <w:r>
        <w:t>Figure</w:t>
      </w:r>
      <w:r w:rsidRPr="0018320D">
        <w:t xml:space="preserve"> A.</w:t>
      </w:r>
      <w:r>
        <w:t>5</w:t>
      </w:r>
      <w:commentRangeEnd w:id="795"/>
      <w:r>
        <w:rPr>
          <w:rStyle w:val="CommentReference"/>
        </w:rPr>
        <w:commentReference w:id="795"/>
      </w:r>
      <w:r>
        <w:t xml:space="preserve">. Coral richness and coral cover over the </w:t>
      </w:r>
      <w:proofErr w:type="gramStart"/>
      <w:r>
        <w:t>27 year</w:t>
      </w:r>
      <w:proofErr w:type="gramEnd"/>
      <w:r>
        <w:t xml:space="preserve">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w:t>
      </w:r>
      <w:proofErr w:type="spellStart"/>
      <w:r>
        <w:rPr>
          <w:rStyle w:val="TableheadingChar"/>
        </w:rPr>
        <w:t>Guana</w:t>
      </w:r>
      <w:proofErr w:type="spellEnd"/>
      <w:r>
        <w:rPr>
          <w:rStyle w:val="TableheadingChar"/>
        </w:rPr>
        <w:t xml:space="preserve"> Island, BVI.</w:t>
      </w:r>
      <w:r>
        <w:rPr>
          <w:rStyle w:val="TableheadingChar"/>
        </w:rPr>
        <w:br w:type="page"/>
      </w:r>
    </w:p>
    <w:p w14:paraId="0C67A741" w14:textId="77777777" w:rsidR="00126F94" w:rsidRDefault="00126F94" w:rsidP="00126F94">
      <w:pPr>
        <w:pStyle w:val="Tableheading"/>
        <w:rPr>
          <w:rStyle w:val="TableheadingChar"/>
        </w:rPr>
      </w:pPr>
      <w:r>
        <w:lastRenderedPageBreak/>
        <w:t>Appendix 6.</w:t>
      </w:r>
      <w:r w:rsidRPr="00194C97">
        <w:t xml:space="preserve"> </w:t>
      </w:r>
      <w:r>
        <w:t xml:space="preserve">Model output for the most competitive model for predicting coral richness including a term for year. </w:t>
      </w:r>
      <w:r>
        <w:rPr>
          <w:rStyle w:val="TableheadingChar"/>
        </w:rPr>
        <w:t xml:space="preserve">Estimates calculated using the negative binomial distribution and the formula y ~ x + year, where y coral richness, x is coral cover, and year is a trend. Data were collected from 8 coral reefs around </w:t>
      </w:r>
      <w:proofErr w:type="spellStart"/>
      <w:r>
        <w:rPr>
          <w:rStyle w:val="TableheadingChar"/>
        </w:rPr>
        <w:t>Guana</w:t>
      </w:r>
      <w:proofErr w:type="spellEnd"/>
      <w:r>
        <w:rPr>
          <w:rStyle w:val="TableheadingChar"/>
        </w:rPr>
        <w:t xml:space="preserve"> Island, BVI from 1992-2018.</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0FCCA3C1" w14:textId="77777777" w:rsidR="00401C56" w:rsidRDefault="00401C56" w:rsidP="00401C56">
      <w:pPr>
        <w:pStyle w:val="Tableheading"/>
      </w:pPr>
      <w:r>
        <w:t>(</w:t>
      </w:r>
      <w:proofErr w:type="gramStart"/>
      <w:r>
        <w:t xml:space="preserve">Intercept)   </w:t>
      </w:r>
      <w:proofErr w:type="gramEnd"/>
      <w:r>
        <w:t xml:space="preserve">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0.</w:t>
      </w:r>
      <w:proofErr w:type="gramStart"/>
      <w:r>
        <w:t xml:space="preserve">0013  </w:t>
      </w:r>
      <w:r>
        <w:tab/>
      </w:r>
      <w:proofErr w:type="gramEnd"/>
      <w:r>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E4CE90" w14:textId="77777777" w:rsidR="00401C56" w:rsidRDefault="00401C56" w:rsidP="00401C56">
      <w:pPr>
        <w:spacing w:after="200" w:line="276" w:lineRule="auto"/>
        <w:ind w:firstLine="0"/>
      </w:pPr>
      <w:r>
        <w:br w:type="page"/>
      </w:r>
    </w:p>
    <w:p w14:paraId="71606BFC" w14:textId="77777777" w:rsidR="00126F94" w:rsidRDefault="00126F94" w:rsidP="00126F94">
      <w:pPr>
        <w:pStyle w:val="Tableheading"/>
        <w:rPr>
          <w:rStyle w:val="TableheadingChar"/>
        </w:rPr>
      </w:pPr>
      <w:r>
        <w:rPr>
          <w:rStyle w:val="TableheadingChar"/>
        </w:rPr>
        <w:lastRenderedPageBreak/>
        <w:t xml:space="preserve">Appendix 7. </w:t>
      </w:r>
      <w:r>
        <w:t xml:space="preserve">Model output for the most competitive model for predicting coral richness including terms for year and the interaction between coral cover and year. </w:t>
      </w:r>
      <w:r>
        <w:rPr>
          <w:rStyle w:val="TableheadingChar"/>
        </w:rPr>
        <w:t xml:space="preserve">Estimates calculated using the negative binomial distribution and the formula y ~ x + year + x * year, where y coral richness, x is coral cover, and year is a trend. Data were collected from 8 coral reefs around </w:t>
      </w:r>
      <w:proofErr w:type="spellStart"/>
      <w:r>
        <w:rPr>
          <w:rStyle w:val="TableheadingChar"/>
        </w:rPr>
        <w:t>Guana</w:t>
      </w:r>
      <w:proofErr w:type="spellEnd"/>
      <w:r>
        <w:rPr>
          <w:rStyle w:val="TableheadingChar"/>
        </w:rPr>
        <w:t xml:space="preserve"> Island, BVI from 1992-2018.</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r>
        <w:t>Pr</w:t>
      </w:r>
      <w:proofErr w:type="spellEnd"/>
      <w:r>
        <w:t xml:space="preserve">(&gt;|z|)    </w:t>
      </w:r>
    </w:p>
    <w:p w14:paraId="5D0F0648" w14:textId="77777777" w:rsidR="00401C56" w:rsidRDefault="00401C56" w:rsidP="00401C56">
      <w:pPr>
        <w:pStyle w:val="Tableheading"/>
      </w:pPr>
      <w:r>
        <w:t>(</w:t>
      </w:r>
      <w:proofErr w:type="gramStart"/>
      <w:r>
        <w:t xml:space="preserve">Intercept)   </w:t>
      </w:r>
      <w:proofErr w:type="gramEnd"/>
      <w:r>
        <w:t xml:space="preserve">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w:t>
      </w:r>
      <w:proofErr w:type="gramStart"/>
      <w:r>
        <w:t>Cover:Year</w:t>
      </w:r>
      <w:proofErr w:type="spellEnd"/>
      <w:proofErr w:type="gram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C39E4B" w14:textId="77777777" w:rsidR="00401C56" w:rsidRDefault="00401C56" w:rsidP="00401C56">
      <w:pPr>
        <w:spacing w:after="200" w:line="276" w:lineRule="auto"/>
        <w:ind w:firstLine="0"/>
      </w:pPr>
      <w:r>
        <w:br w:type="page"/>
      </w:r>
    </w:p>
    <w:p w14:paraId="231C6395" w14:textId="77777777" w:rsidR="00126F94" w:rsidRDefault="00126F94" w:rsidP="00401C56">
      <w:pPr>
        <w:pStyle w:val="Tableheading"/>
        <w:rPr>
          <w:rStyle w:val="TableheadingChar"/>
        </w:rPr>
      </w:pPr>
      <w:r>
        <w:rPr>
          <w:rStyle w:val="TableheadingChar"/>
        </w:rPr>
        <w:lastRenderedPageBreak/>
        <w:t xml:space="preserve">Appendix 8. </w:t>
      </w:r>
      <w:r>
        <w:t xml:space="preserve">Model output for the most competitive model for predicting sponge richness including terms for year and site. </w:t>
      </w:r>
      <w:r>
        <w:rPr>
          <w:rStyle w:val="TableheadingChar"/>
        </w:rPr>
        <w:t xml:space="preserve">Estimates calculated using the negative binomial distribution and the formula y ~ x + year + site, where y is sponge richness, x is coral cover, year is a trend, and site is a categorical predictor. Data were collected from 8 coral reefs around </w:t>
      </w:r>
      <w:proofErr w:type="spellStart"/>
      <w:r>
        <w:rPr>
          <w:rStyle w:val="TableheadingChar"/>
        </w:rPr>
        <w:t>Guana</w:t>
      </w:r>
      <w:proofErr w:type="spellEnd"/>
      <w:r>
        <w:rPr>
          <w:rStyle w:val="TableheadingChar"/>
        </w:rPr>
        <w:t xml:space="preserve"> Island, BVI from 1992-2018.</w:t>
      </w:r>
    </w:p>
    <w:p w14:paraId="5B5405DD" w14:textId="132500DB"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r>
        <w:t>Pr</w:t>
      </w:r>
      <w:proofErr w:type="spellEnd"/>
      <w:r>
        <w:t xml:space="preserve">(&gt;|z|)    </w:t>
      </w:r>
    </w:p>
    <w:p w14:paraId="44A54927" w14:textId="77777777" w:rsidR="00401C56" w:rsidRDefault="00401C56" w:rsidP="00401C56">
      <w:pPr>
        <w:pStyle w:val="Tableheading"/>
      </w:pPr>
      <w:r>
        <w:t>(</w:t>
      </w:r>
      <w:proofErr w:type="gramStart"/>
      <w:r>
        <w:t xml:space="preserve">Intercept)   </w:t>
      </w:r>
      <w:proofErr w:type="gramEnd"/>
      <w:r>
        <w:t xml:space="preserve">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0.</w:t>
      </w:r>
      <w:proofErr w:type="gramStart"/>
      <w:r>
        <w:t xml:space="preserve">0688  </w:t>
      </w:r>
      <w:r>
        <w:tab/>
      </w:r>
      <w:proofErr w:type="gramEnd"/>
      <w:r>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0.</w:t>
      </w:r>
      <w:proofErr w:type="gramStart"/>
      <w:r>
        <w:t xml:space="preserve">0628  </w:t>
      </w:r>
      <w:r>
        <w:tab/>
      </w:r>
      <w:proofErr w:type="gramEnd"/>
      <w:r>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0.</w:t>
      </w:r>
      <w:proofErr w:type="gramStart"/>
      <w:r>
        <w:t xml:space="preserve">0964  </w:t>
      </w:r>
      <w:r>
        <w:tab/>
      </w:r>
      <w:proofErr w:type="gramEnd"/>
      <w:r>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t>0.</w:t>
      </w:r>
      <w:proofErr w:type="gramStart"/>
      <w:r>
        <w:t>097956 .</w:t>
      </w:r>
      <w:proofErr w:type="gramEnd"/>
      <w:r>
        <w:t xml:space="preserve">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0.</w:t>
      </w:r>
      <w:proofErr w:type="gramStart"/>
      <w:r>
        <w:t xml:space="preserve">0862  </w:t>
      </w:r>
      <w:r>
        <w:tab/>
      </w:r>
      <w:proofErr w:type="gramEnd"/>
      <w:r>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0.</w:t>
      </w:r>
      <w:proofErr w:type="gramStart"/>
      <w:r>
        <w:t xml:space="preserve">0694  </w:t>
      </w:r>
      <w:r>
        <w:tab/>
      </w:r>
      <w:proofErr w:type="gramEnd"/>
      <w:r>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0.</w:t>
      </w:r>
      <w:proofErr w:type="gramStart"/>
      <w:r>
        <w:t xml:space="preserve">0673  </w:t>
      </w:r>
      <w:r>
        <w:tab/>
      </w:r>
      <w:proofErr w:type="gramEnd"/>
      <w:r>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28BC45ED" w14:textId="77777777" w:rsidR="00401C56" w:rsidRDefault="00401C56" w:rsidP="00401C56">
      <w:pPr>
        <w:spacing w:after="200" w:line="276" w:lineRule="auto"/>
        <w:ind w:firstLine="0"/>
      </w:pPr>
      <w:r>
        <w:br w:type="page"/>
      </w:r>
    </w:p>
    <w:p w14:paraId="1D81B2B7" w14:textId="77777777" w:rsidR="00126F94" w:rsidRDefault="00126F94" w:rsidP="00126F94">
      <w:pPr>
        <w:pStyle w:val="Tableheading"/>
        <w:rPr>
          <w:rStyle w:val="TableheadingChar"/>
        </w:rPr>
      </w:pPr>
      <w:r>
        <w:rPr>
          <w:rStyle w:val="TableheadingChar"/>
        </w:rPr>
        <w:lastRenderedPageBreak/>
        <w:t xml:space="preserve">Appendix 9. </w:t>
      </w:r>
      <w:r>
        <w:t xml:space="preserve">Model output for the most competitive model for predicting fish richness including terms for site. </w:t>
      </w:r>
      <w:r>
        <w:rPr>
          <w:rStyle w:val="TableheadingChar"/>
        </w:rPr>
        <w:t xml:space="preserve">Estimates calculated using the negative binomial distribution and the formula y ~ x + site, where y is fish richness, x is rugosity in cm, and site is a categorical predictor. Data were collected from 8 coral reefs around </w:t>
      </w:r>
      <w:proofErr w:type="spellStart"/>
      <w:r>
        <w:rPr>
          <w:rStyle w:val="TableheadingChar"/>
        </w:rPr>
        <w:t>Guana</w:t>
      </w:r>
      <w:proofErr w:type="spellEnd"/>
      <w:r>
        <w:rPr>
          <w:rStyle w:val="TableheadingChar"/>
        </w:rPr>
        <w:t xml:space="preserve"> Island, BVI from 1992-2018.</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774570EF" w14:textId="77777777" w:rsidR="00401C56" w:rsidRDefault="00401C56" w:rsidP="00401C56">
      <w:pPr>
        <w:pStyle w:val="Tableheading"/>
      </w:pPr>
      <w:r>
        <w:t>(</w:t>
      </w:r>
      <w:proofErr w:type="gramStart"/>
      <w:r>
        <w:t xml:space="preserve">Intercept)  </w:t>
      </w:r>
      <w:r>
        <w:tab/>
      </w:r>
      <w:proofErr w:type="gramEnd"/>
      <w:r>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proofErr w:type="gramStart"/>
      <w:r>
        <w:t>Sitemonkey</w:t>
      </w:r>
      <w:proofErr w:type="spellEnd"/>
      <w:r>
        <w:t xml:space="preserve">  </w:t>
      </w:r>
      <w:r>
        <w:tab/>
      </w:r>
      <w:proofErr w:type="gramEnd"/>
      <w:r>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0.</w:t>
      </w:r>
      <w:proofErr w:type="gramStart"/>
      <w:r>
        <w:t xml:space="preserve">0739  </w:t>
      </w:r>
      <w:r>
        <w:tab/>
      </w:r>
      <w:proofErr w:type="gramEnd"/>
      <w:r>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-0.</w:t>
      </w:r>
      <w:proofErr w:type="gramStart"/>
      <w:r>
        <w:t xml:space="preserve">0193  </w:t>
      </w:r>
      <w:r>
        <w:tab/>
      </w:r>
      <w:proofErr w:type="gramEnd"/>
      <w:r>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11DB6380" w14:textId="77777777" w:rsidR="00401C56" w:rsidRDefault="00401C56" w:rsidP="00401C56">
      <w:pPr>
        <w:spacing w:after="200" w:line="276" w:lineRule="auto"/>
        <w:ind w:firstLine="0"/>
      </w:pPr>
      <w:r>
        <w:br w:type="page"/>
      </w:r>
    </w:p>
    <w:p w14:paraId="50435A04" w14:textId="77777777" w:rsidR="00126F94" w:rsidRDefault="00126F94" w:rsidP="00401C56">
      <w:pPr>
        <w:pStyle w:val="Tableheading"/>
        <w:rPr>
          <w:rStyle w:val="TableheadingChar"/>
        </w:rPr>
      </w:pPr>
      <w:r>
        <w:rPr>
          <w:rStyle w:val="TableheadingChar"/>
        </w:rPr>
        <w:lastRenderedPageBreak/>
        <w:t xml:space="preserve">Appendix 10. </w:t>
      </w:r>
      <w:r>
        <w:t xml:space="preserve">Model output for the most competitive model for predicting combined richness, as the sum of coral, fish, and sponge richness, including terms for year and site. </w:t>
      </w:r>
      <w:r>
        <w:rPr>
          <w:rStyle w:val="TableheadingChar"/>
        </w:rPr>
        <w:t xml:space="preserve">Estimates calculated using the negative binomial distribution and the formula y ~ x + year + site, where y is combined richness, x is rugosity in cm, year is a trend, and site is a categorical predictor. Data were collected from 8 coral reefs around </w:t>
      </w:r>
      <w:proofErr w:type="spellStart"/>
      <w:r>
        <w:rPr>
          <w:rStyle w:val="TableheadingChar"/>
        </w:rPr>
        <w:t>Guana</w:t>
      </w:r>
      <w:proofErr w:type="spellEnd"/>
      <w:r>
        <w:rPr>
          <w:rStyle w:val="TableheadingChar"/>
        </w:rPr>
        <w:t xml:space="preserve"> Island, BVI from 1992-2018.</w:t>
      </w:r>
    </w:p>
    <w:p w14:paraId="4D465E45" w14:textId="42E128D0"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r>
        <w:t>Pr</w:t>
      </w:r>
      <w:proofErr w:type="spellEnd"/>
      <w:r>
        <w:t xml:space="preserve">(&gt;|z|)    </w:t>
      </w:r>
    </w:p>
    <w:p w14:paraId="25F18D7D" w14:textId="77777777" w:rsidR="00401C56" w:rsidRDefault="00401C56" w:rsidP="00401C56">
      <w:pPr>
        <w:pStyle w:val="Tableheading"/>
      </w:pPr>
      <w:r>
        <w:t>(</w:t>
      </w:r>
      <w:proofErr w:type="gramStart"/>
      <w:r>
        <w:t xml:space="preserve">Intercept)  </w:t>
      </w:r>
      <w:r>
        <w:tab/>
      </w:r>
      <w:proofErr w:type="gramEnd"/>
      <w:r>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0.</w:t>
      </w:r>
      <w:proofErr w:type="gramStart"/>
      <w:r>
        <w:t xml:space="preserve">0418  </w:t>
      </w:r>
      <w:r>
        <w:tab/>
      </w:r>
      <w:proofErr w:type="gramEnd"/>
      <w:r>
        <w:t xml:space="preserve">-1.690 </w:t>
      </w:r>
      <w:r>
        <w:tab/>
      </w:r>
      <w:r>
        <w:tab/>
        <w:t xml:space="preserve">0.090956 .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0.</w:t>
      </w:r>
      <w:proofErr w:type="gramStart"/>
      <w:r>
        <w:t xml:space="preserve">0594  </w:t>
      </w:r>
      <w:r>
        <w:tab/>
      </w:r>
      <w:proofErr w:type="gramEnd"/>
      <w:r>
        <w:t xml:space="preserve">-1.659 </w:t>
      </w:r>
      <w:r>
        <w:tab/>
      </w:r>
      <w:r>
        <w:tab/>
        <w:t xml:space="preserve">0.097162 .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proofErr w:type="gramStart"/>
      <w:r>
        <w:t>Sitemonkey</w:t>
      </w:r>
      <w:proofErr w:type="spellEnd"/>
      <w:r>
        <w:t xml:space="preserve">  </w:t>
      </w:r>
      <w:r>
        <w:tab/>
      </w:r>
      <w:proofErr w:type="gramEnd"/>
      <w:r>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0.</w:t>
      </w:r>
      <w:proofErr w:type="gramStart"/>
      <w:r>
        <w:t xml:space="preserve">0474  </w:t>
      </w:r>
      <w:r>
        <w:tab/>
      </w:r>
      <w:proofErr w:type="gramEnd"/>
      <w:r>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0.</w:t>
      </w:r>
      <w:proofErr w:type="gramStart"/>
      <w:r>
        <w:t xml:space="preserve">0565  </w:t>
      </w:r>
      <w:r>
        <w:tab/>
      </w:r>
      <w:proofErr w:type="gramEnd"/>
      <w:r>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0.</w:t>
      </w:r>
      <w:proofErr w:type="gramStart"/>
      <w:r>
        <w:t xml:space="preserve">0423  </w:t>
      </w:r>
      <w:r>
        <w:tab/>
      </w:r>
      <w:proofErr w:type="gramEnd"/>
      <w:r>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5570C04E" w14:textId="77777777" w:rsidR="00401C56" w:rsidRDefault="00401C56" w:rsidP="00401C56">
      <w:pPr>
        <w:spacing w:after="200" w:line="276" w:lineRule="auto"/>
        <w:ind w:firstLine="0"/>
      </w:pPr>
      <w:r>
        <w:br w:type="page"/>
      </w:r>
    </w:p>
    <w:p w14:paraId="618E642C" w14:textId="0A17A60A" w:rsidR="00401C56" w:rsidDel="007E4FD3" w:rsidRDefault="00401C56" w:rsidP="00401C56">
      <w:pPr>
        <w:pStyle w:val="Tableheading"/>
        <w:rPr>
          <w:del w:id="796" w:author="Graham Forrester" w:date="2019-12-12T13:31:00Z"/>
        </w:rPr>
      </w:pPr>
      <w:del w:id="797" w:author="Graham Forrester" w:date="2019-12-12T13:31:00Z">
        <w:r w:rsidDel="007E4FD3">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del>
    </w:p>
    <w:p w14:paraId="2EA5E525" w14:textId="79440D22" w:rsidR="00401C56" w:rsidDel="007E4FD3" w:rsidRDefault="00401C56" w:rsidP="00401C56">
      <w:pPr>
        <w:pStyle w:val="Tableheading"/>
        <w:rPr>
          <w:del w:id="798" w:author="Graham Forrester" w:date="2019-12-12T13:31:00Z"/>
        </w:rPr>
      </w:pPr>
      <w:commentRangeStart w:id="799"/>
      <w:del w:id="800" w:author="Graham Forrester" w:date="2019-12-12T13:31:00Z">
        <w:r w:rsidDel="007E4FD3">
          <w:delText>Figure</w:delText>
        </w:r>
        <w:commentRangeEnd w:id="799"/>
        <w:r w:rsidDel="007E4FD3">
          <w:rPr>
            <w:rStyle w:val="CommentReference"/>
          </w:rPr>
          <w:commentReference w:id="799"/>
        </w:r>
        <w:r w:rsidDel="007E4FD3">
          <w:delText xml:space="preserve"> #. Competitive models for predicting coral richness included a term for year. </w:delText>
        </w:r>
        <w:r w:rsidDel="007E4FD3">
          <w:rPr>
            <w:rStyle w:val="TableheadingChar"/>
          </w:rPr>
          <w:delText xml:space="preserve">Solid line represents predictions using the negative binomial distribution and the formula y ~ x + year, where y coral richness, x is coral cover, and year is a trend. Dashed lines represent </w:delText>
        </w:r>
        <w:r w:rsidRPr="00402890" w:rsidDel="007E4FD3">
          <w:rPr>
            <w:rStyle w:val="TableheadingChar"/>
          </w:rPr>
          <w:delText>95% confidence</w:delText>
        </w:r>
        <w:r w:rsidDel="007E4FD3">
          <w:rPr>
            <w:rStyle w:val="TableheadingChar"/>
          </w:rPr>
          <w:delText xml:space="preserve"> intervals of fitted values.</w:delText>
        </w:r>
        <w:r w:rsidRPr="00402890" w:rsidDel="007E4FD3">
          <w:rPr>
            <w:rStyle w:val="TableheadingChar"/>
          </w:rPr>
          <w:delText xml:space="preserve"> </w:delText>
        </w:r>
        <w:r w:rsidDel="007E4FD3">
          <w:rPr>
            <w:rStyle w:val="TableheadingChar"/>
          </w:rPr>
          <w:delText>Points represent observed values colored by year. Data were collected from 8 coral reefs around Guana Island, BVI from 1992-2018.</w:delText>
        </w:r>
      </w:del>
    </w:p>
    <w:p w14:paraId="2D548B44" w14:textId="77777777" w:rsidR="00401C56" w:rsidRDefault="00401C56" w:rsidP="00401C56">
      <w:pPr>
        <w:pStyle w:val="Tableheading"/>
        <w:ind w:left="0" w:firstLine="0"/>
      </w:pPr>
      <w:r>
        <w:rPr>
          <w:noProof/>
        </w:rPr>
        <w:drawing>
          <wp:inline distT="0" distB="0" distL="0" distR="0" wp14:anchorId="29376708" wp14:editId="4D7879EB">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8">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1F6F8CD7" w14:textId="492FFDF9" w:rsidR="00401C56" w:rsidRDefault="00401C56" w:rsidP="00401C56">
      <w:pPr>
        <w:pStyle w:val="Tableheading"/>
      </w:pPr>
      <w:commentRangeStart w:id="801"/>
      <w:r>
        <w:t>Figure</w:t>
      </w:r>
      <w:commentRangeEnd w:id="801"/>
      <w:r>
        <w:rPr>
          <w:rStyle w:val="CommentReference"/>
        </w:rPr>
        <w:commentReference w:id="801"/>
      </w:r>
      <w:r>
        <w:t xml:space="preserve"> </w:t>
      </w:r>
      <w:commentRangeStart w:id="802"/>
      <w:r>
        <w:t>#</w:t>
      </w:r>
      <w:ins w:id="803" w:author="Graham Forrester" w:date="2019-12-12T13:29:00Z">
        <w:r w:rsidR="00283BB3">
          <w:t>3</w:t>
        </w:r>
        <w:commentRangeEnd w:id="802"/>
        <w:r w:rsidR="00283BB3">
          <w:rPr>
            <w:rStyle w:val="CommentReference"/>
          </w:rPr>
          <w:commentReference w:id="802"/>
        </w:r>
      </w:ins>
      <w:r>
        <w:t xml:space="preserve">. </w:t>
      </w:r>
      <w:commentRangeStart w:id="804"/>
      <w:r>
        <w:t xml:space="preserve">Competitive models </w:t>
      </w:r>
      <w:commentRangeEnd w:id="804"/>
      <w:r w:rsidR="007E4FD3">
        <w:rPr>
          <w:rStyle w:val="CommentReference"/>
        </w:rPr>
        <w:commentReference w:id="804"/>
      </w:r>
      <w:r>
        <w:t xml:space="preserve">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 xml:space="preserve">Points represent observed values colored by year. Data were collected from 8 coral reefs around </w:t>
      </w:r>
      <w:proofErr w:type="spellStart"/>
      <w:r>
        <w:rPr>
          <w:rStyle w:val="TableheadingChar"/>
        </w:rPr>
        <w:t>Guana</w:t>
      </w:r>
      <w:proofErr w:type="spellEnd"/>
      <w:r>
        <w:rPr>
          <w:rStyle w:val="TableheadingChar"/>
        </w:rPr>
        <w:t xml:space="preserve"> Island, BVI from 1992-2018.</w:t>
      </w:r>
    </w:p>
    <w:p w14:paraId="157AE57B" w14:textId="77777777" w:rsidR="00401C56" w:rsidRDefault="00401C56" w:rsidP="00401C56">
      <w:pPr>
        <w:pStyle w:val="Tableheading"/>
      </w:pPr>
      <w:r>
        <w:rPr>
          <w:noProof/>
        </w:rPr>
        <w:lastRenderedPageBreak/>
        <w:drawing>
          <wp:inline distT="0" distB="0" distL="0" distR="0" wp14:anchorId="21EA084F" wp14:editId="2A4D93AB">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26C25D34" w14:textId="6C232F1B" w:rsidR="00401C56" w:rsidRDefault="00401C56" w:rsidP="00401C56">
      <w:pPr>
        <w:pStyle w:val="Tableheading"/>
      </w:pPr>
      <w:commentRangeStart w:id="805"/>
      <w:r>
        <w:t>Figure</w:t>
      </w:r>
      <w:commentRangeEnd w:id="805"/>
      <w:r>
        <w:rPr>
          <w:rStyle w:val="CommentReference"/>
        </w:rPr>
        <w:commentReference w:id="805"/>
      </w:r>
      <w:r>
        <w:t xml:space="preserve"> #</w:t>
      </w:r>
      <w:ins w:id="806" w:author="Graham Forrester" w:date="2019-12-12T13:43:00Z">
        <w:r w:rsidR="00972281">
          <w:t>4</w:t>
        </w:r>
      </w:ins>
      <w:r>
        <w:t>. The most competitive model for predicting sponge richness included terms for year and site. Each panel represents one of 8 coral reefs</w:t>
      </w:r>
      <w:r w:rsidRPr="0053549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097E4C3E" w14:textId="77777777" w:rsidR="00401C56" w:rsidRDefault="00401C56" w:rsidP="00401C56">
      <w:pPr>
        <w:pStyle w:val="Tableheading"/>
      </w:pPr>
      <w:r>
        <w:rPr>
          <w:noProof/>
        </w:rPr>
        <w:lastRenderedPageBreak/>
        <w:drawing>
          <wp:inline distT="0" distB="0" distL="0" distR="0" wp14:anchorId="7D26E035" wp14:editId="57745055">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30">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4D3F8A6A" w14:textId="4791CF49" w:rsidR="00401C56" w:rsidRDefault="00401C56" w:rsidP="00401C56">
      <w:pPr>
        <w:pStyle w:val="Tableheading"/>
      </w:pPr>
      <w:commentRangeStart w:id="807"/>
      <w:r>
        <w:t>Figure</w:t>
      </w:r>
      <w:commentRangeEnd w:id="807"/>
      <w:r>
        <w:rPr>
          <w:rStyle w:val="CommentReference"/>
        </w:rPr>
        <w:commentReference w:id="807"/>
      </w:r>
      <w:r>
        <w:t xml:space="preserve"> #</w:t>
      </w:r>
      <w:ins w:id="808" w:author="Graham Forrester" w:date="2019-12-12T14:54:00Z">
        <w:r w:rsidR="00BF0C4D">
          <w:t>5</w:t>
        </w:r>
      </w:ins>
      <w:r>
        <w:t xml:space="preserve">. The most competitive model for </w:t>
      </w:r>
      <w:commentRangeStart w:id="809"/>
      <w:r>
        <w:t>predicting</w:t>
      </w:r>
      <w:commentRangeEnd w:id="809"/>
      <w:r w:rsidR="00177003">
        <w:rPr>
          <w:rStyle w:val="CommentReference"/>
        </w:rPr>
        <w:commentReference w:id="809"/>
      </w:r>
      <w:r>
        <w:t xml:space="preserve"> fish richness included a term for site. Each panel represents one of 8 coral reefs</w:t>
      </w:r>
      <w:r w:rsidRPr="0053549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19ADDE93" w14:textId="77777777" w:rsidR="00401C56" w:rsidRDefault="00401C56" w:rsidP="00401C56">
      <w:pPr>
        <w:pStyle w:val="Tableheading"/>
      </w:pPr>
      <w:r>
        <w:rPr>
          <w:noProof/>
        </w:rPr>
        <w:lastRenderedPageBreak/>
        <w:drawing>
          <wp:inline distT="0" distB="0" distL="0" distR="0" wp14:anchorId="243AA91E" wp14:editId="7976AE60">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31">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3E406D9E" w14:textId="77777777" w:rsidR="00401C56" w:rsidRDefault="00401C56" w:rsidP="00401C56">
      <w:pPr>
        <w:pStyle w:val="Tableheading"/>
      </w:pPr>
      <w:commentRangeStart w:id="810"/>
      <w:r>
        <w:t>Figure</w:t>
      </w:r>
      <w:commentRangeEnd w:id="810"/>
      <w:r>
        <w:rPr>
          <w:rStyle w:val="CommentReference"/>
        </w:rPr>
        <w:commentReference w:id="810"/>
      </w:r>
      <w:r>
        <w:t xml:space="preserve"> #. The most competitive model for predicting combined richness, as the sum of coral, fish, and sponge richness, included terms for year and site. Each panel represents one of 8 coral reefs</w:t>
      </w:r>
      <w:r w:rsidRPr="0053549E">
        <w:rPr>
          <w:rStyle w:val="TableheadingChar"/>
        </w:rPr>
        <w:t xml:space="preserve"> </w:t>
      </w:r>
      <w:r>
        <w:rPr>
          <w:rStyle w:val="TableheadingChar"/>
        </w:rPr>
        <w:t xml:space="preserve">around </w:t>
      </w:r>
      <w:proofErr w:type="spellStart"/>
      <w:r>
        <w:rPr>
          <w:rStyle w:val="TableheadingChar"/>
        </w:rPr>
        <w:t>Guana</w:t>
      </w:r>
      <w:proofErr w:type="spellEnd"/>
      <w:r>
        <w:rPr>
          <w:rStyle w:val="TableheadingChar"/>
        </w:rPr>
        <w:t xml:space="preserve">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7D13EFC8" w14:textId="48AEB3FF" w:rsidR="00D813D1" w:rsidRDefault="00D813D1" w:rsidP="00401C56">
      <w:pPr>
        <w:pStyle w:val="Heading2"/>
      </w:pPr>
    </w:p>
    <w:sectPr w:rsidR="00D813D1"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Nicole" w:date="2019-12-06T23:10:00Z" w:initials="N">
    <w:p w14:paraId="47DEFF18" w14:textId="128266C3" w:rsidR="00EC3634" w:rsidRDefault="00EC3634">
      <w:pPr>
        <w:pStyle w:val="CommentText"/>
      </w:pPr>
      <w:r>
        <w:rPr>
          <w:rStyle w:val="CommentReference"/>
        </w:rPr>
        <w:annotationRef/>
      </w:r>
      <w:r>
        <w:t>Make edits to other abstract and copy changes here</w:t>
      </w:r>
    </w:p>
  </w:comment>
  <w:comment w:id="7" w:author="Nicole" w:date="2019-12-11T14:21:00Z" w:initials="N">
    <w:p w14:paraId="3E58E54B" w14:textId="77777777" w:rsidR="00EC3634" w:rsidRDefault="00EC3634" w:rsidP="00FD751A">
      <w:pPr>
        <w:pStyle w:val="CommentText"/>
      </w:pPr>
      <w:r>
        <w:rPr>
          <w:rStyle w:val="CommentReference"/>
        </w:rPr>
        <w:annotationRef/>
      </w:r>
      <w:r>
        <w:t>***Nicole: copy finalized captions here; double-check page numbers</w:t>
      </w:r>
    </w:p>
  </w:comment>
  <w:comment w:id="9" w:author="Nicole" w:date="2019-12-11T14:22:00Z" w:initials="N">
    <w:p w14:paraId="2CF368B7" w14:textId="77777777" w:rsidR="00EC3634" w:rsidRDefault="00EC3634" w:rsidP="00FD751A">
      <w:pPr>
        <w:pStyle w:val="CommentText"/>
      </w:pPr>
      <w:r>
        <w:rPr>
          <w:rStyle w:val="CommentReference"/>
        </w:rPr>
        <w:annotationRef/>
      </w:r>
      <w:r>
        <w:t xml:space="preserve">***Nicole: renumber figures and appendices in text when order is determined; copy finalized captions here; double-check page numbers </w:t>
      </w:r>
    </w:p>
  </w:comment>
  <w:comment w:id="11" w:author="Nicole" w:date="2019-12-11T14:22:00Z" w:initials="N">
    <w:p w14:paraId="748DF4DD" w14:textId="77777777" w:rsidR="00EC3634" w:rsidRDefault="00EC3634" w:rsidP="00FD751A">
      <w:pPr>
        <w:pStyle w:val="CommentText"/>
      </w:pPr>
      <w:r>
        <w:rPr>
          <w:rStyle w:val="CommentReference"/>
        </w:rPr>
        <w:annotationRef/>
      </w:r>
      <w:r>
        <w:t>***Nicole: renumber figures and appendices in text when order is determined; copy finalized captions here; double-check page numbers</w:t>
      </w:r>
    </w:p>
  </w:comment>
  <w:comment w:id="14" w:author="Nicole" w:date="2019-12-06T23:08:00Z" w:initials="N">
    <w:p w14:paraId="6AF0B8B8" w14:textId="59F37D85" w:rsidR="00EC3634" w:rsidRDefault="00EC3634">
      <w:pPr>
        <w:pStyle w:val="CommentText"/>
      </w:pPr>
      <w:r>
        <w:rPr>
          <w:rStyle w:val="CommentReference"/>
        </w:rPr>
        <w:annotationRef/>
      </w:r>
      <w:proofErr w:type="spellStart"/>
      <w:r>
        <w:t>Gavino</w:t>
      </w:r>
      <w:proofErr w:type="spellEnd"/>
      <w:r>
        <w:t xml:space="preserve">: Revise abstract, introduction, and conclusions, to make them </w:t>
      </w:r>
      <w:proofErr w:type="gramStart"/>
      <w:r>
        <w:t>more clear</w:t>
      </w:r>
      <w:proofErr w:type="gramEnd"/>
      <w:r>
        <w:t xml:space="preserve"> about your findings were.</w:t>
      </w:r>
    </w:p>
  </w:comment>
  <w:comment w:id="15" w:author="Nicole" w:date="2019-12-06T23:35:00Z" w:initials="N">
    <w:p w14:paraId="31C9E31F" w14:textId="77777777" w:rsidR="00EC3634" w:rsidRDefault="00EC3634"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EC3634" w:rsidRDefault="00EC3634" w:rsidP="00226D8D">
      <w:pPr>
        <w:pStyle w:val="CommentText"/>
      </w:pPr>
    </w:p>
    <w:p w14:paraId="79ACD2B7" w14:textId="4F572B1A" w:rsidR="00EC3634" w:rsidRDefault="00EC3634" w:rsidP="00226D8D">
      <w:pPr>
        <w:pStyle w:val="CommentText"/>
      </w:pPr>
      <w:r>
        <w:t>All are basic elements of a standard abstract for a journal manuscript.</w:t>
      </w:r>
    </w:p>
  </w:comment>
  <w:comment w:id="16" w:author="Nicole" w:date="2019-12-06T23:35:00Z" w:initials="N">
    <w:p w14:paraId="1CE0A692" w14:textId="7162E309" w:rsidR="00EC3634" w:rsidRDefault="00EC3634"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17" w:author="Nicole" w:date="2019-12-06T23:32:00Z" w:initials="N">
    <w:p w14:paraId="3B628A17" w14:textId="76EF200E" w:rsidR="00EC3634" w:rsidRDefault="00EC3634">
      <w:pPr>
        <w:pStyle w:val="CommentText"/>
      </w:pPr>
      <w:r>
        <w:rPr>
          <w:rStyle w:val="CommentReference"/>
        </w:rPr>
        <w:annotationRef/>
      </w:r>
      <w:r>
        <w:t>Brian: What is the spatial context of this statement? Global?</w:t>
      </w:r>
    </w:p>
  </w:comment>
  <w:comment w:id="18" w:author="Nicole" w:date="2019-12-06T23:21:00Z" w:initials="N">
    <w:p w14:paraId="250372F4" w14:textId="2D469264" w:rsidR="00EC3634" w:rsidRDefault="00EC3634">
      <w:pPr>
        <w:pStyle w:val="CommentText"/>
      </w:pPr>
      <w:r>
        <w:rPr>
          <w:rStyle w:val="CommentReference"/>
        </w:rPr>
        <w:annotationRef/>
      </w:r>
      <w:r>
        <w:t>Carlos: replace with “such as”</w:t>
      </w:r>
    </w:p>
  </w:comment>
  <w:comment w:id="19" w:author="Nicole" w:date="2019-12-06T23:20:00Z" w:initials="N">
    <w:p w14:paraId="54D9CB19" w14:textId="6B48C98E" w:rsidR="00EC3634" w:rsidRDefault="00EC3634">
      <w:pPr>
        <w:pStyle w:val="CommentText"/>
      </w:pPr>
      <w:r>
        <w:rPr>
          <w:rStyle w:val="CommentReference"/>
        </w:rPr>
        <w:annotationRef/>
      </w:r>
      <w:r>
        <w:t>Carlos: delete</w:t>
      </w:r>
    </w:p>
  </w:comment>
  <w:comment w:id="20" w:author="Nicole" w:date="2019-12-06T23:22:00Z" w:initials="N">
    <w:p w14:paraId="00CC0771" w14:textId="4A8FE1CE" w:rsidR="00EC3634" w:rsidRDefault="00EC3634">
      <w:pPr>
        <w:pStyle w:val="CommentText"/>
      </w:pPr>
      <w:r>
        <w:rPr>
          <w:rStyle w:val="CommentReference"/>
        </w:rPr>
        <w:annotationRef/>
      </w:r>
      <w:r>
        <w:t>Carlos: delete</w:t>
      </w:r>
    </w:p>
  </w:comment>
  <w:comment w:id="21" w:author="Nicole" w:date="2019-12-06T23:36:00Z" w:initials="N">
    <w:p w14:paraId="4EADB099" w14:textId="0F90673B" w:rsidR="00EC3634" w:rsidRPr="00226D8D" w:rsidRDefault="00EC3634">
      <w:pPr>
        <w:pStyle w:val="CommentText"/>
        <w:rPr>
          <w:b/>
        </w:rPr>
      </w:pPr>
      <w:r>
        <w:rPr>
          <w:rStyle w:val="CommentReference"/>
        </w:rPr>
        <w:annotationRef/>
      </w:r>
      <w:r>
        <w:t>Brian: don’t know what “top” is. Top of what?</w:t>
      </w:r>
    </w:p>
  </w:comment>
  <w:comment w:id="22" w:author="Nicole" w:date="2019-12-07T12:36:00Z" w:initials="N">
    <w:p w14:paraId="05CFB561" w14:textId="4F4A6C1C" w:rsidR="00EC3634" w:rsidRDefault="00EC3634">
      <w:pPr>
        <w:pStyle w:val="CommentText"/>
      </w:pPr>
      <w:r>
        <w:rPr>
          <w:rStyle w:val="CommentReference"/>
        </w:rPr>
        <w:annotationRef/>
      </w:r>
      <w:r>
        <w:t>Rachel: insert main results here</w:t>
      </w:r>
    </w:p>
  </w:comment>
  <w:comment w:id="23" w:author="Nicole" w:date="2019-12-06T23:36:00Z" w:initials="N">
    <w:p w14:paraId="5EC92C64" w14:textId="77777777" w:rsidR="00EC3634" w:rsidRDefault="00EC3634"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EC3634" w:rsidRDefault="00EC3634" w:rsidP="00226D8D">
      <w:pPr>
        <w:pStyle w:val="CommentText"/>
      </w:pPr>
    </w:p>
    <w:p w14:paraId="5C100588" w14:textId="77777777" w:rsidR="00EC3634" w:rsidRDefault="00EC3634" w:rsidP="00226D8D">
      <w:pPr>
        <w:pStyle w:val="CommentText"/>
      </w:pPr>
      <w:r>
        <w:t>It would be much better to have concrete statements about your findings. And a clarity of why they matter.</w:t>
      </w:r>
    </w:p>
    <w:p w14:paraId="6DB12113" w14:textId="77777777" w:rsidR="00EC3634" w:rsidRDefault="00EC3634" w:rsidP="00226D8D">
      <w:pPr>
        <w:pStyle w:val="CommentText"/>
      </w:pPr>
    </w:p>
    <w:p w14:paraId="31D50DBD" w14:textId="2BD687B7" w:rsidR="00EC3634" w:rsidRDefault="00EC3634" w:rsidP="00226D8D">
      <w:pPr>
        <w:pStyle w:val="CommentText"/>
      </w:pPr>
      <w:r>
        <w:t>This is perhaps the longest study available to examine surrogate relationships for coral reefs. You should communicate whether commonly assumed surrogate relationships are stable or not.</w:t>
      </w:r>
    </w:p>
  </w:comment>
  <w:comment w:id="24" w:author="Nicole" w:date="2019-12-06T23:37:00Z" w:initials="N">
    <w:p w14:paraId="32F150C9" w14:textId="77777777" w:rsidR="00EC3634" w:rsidRDefault="00EC3634" w:rsidP="00226D8D">
      <w:pPr>
        <w:pStyle w:val="CommentText"/>
      </w:pPr>
      <w:r>
        <w:rPr>
          <w:rStyle w:val="CommentReference"/>
        </w:rPr>
        <w:annotationRef/>
      </w:r>
      <w:r>
        <w:t>Brian: I read this sentence as</w:t>
      </w:r>
      <w:proofErr w:type="gramStart"/>
      <w:r>
        <w:t>....if</w:t>
      </w:r>
      <w:proofErr w:type="gramEnd"/>
      <w:r>
        <w:t xml:space="preserve"> you collect data on more things you MAY learn how coral reefs are changing.</w:t>
      </w:r>
    </w:p>
    <w:p w14:paraId="6EB4F17A" w14:textId="77777777" w:rsidR="00EC3634" w:rsidRDefault="00EC3634" w:rsidP="00226D8D">
      <w:pPr>
        <w:pStyle w:val="CommentText"/>
      </w:pPr>
    </w:p>
    <w:p w14:paraId="2EA0D9F2" w14:textId="77777777" w:rsidR="00EC3634" w:rsidRDefault="00EC3634" w:rsidP="00226D8D">
      <w:pPr>
        <w:pStyle w:val="CommentText"/>
      </w:pPr>
      <w:r>
        <w:t>Is that an informative sentence?</w:t>
      </w:r>
    </w:p>
    <w:p w14:paraId="6BD5DFB8" w14:textId="77777777" w:rsidR="00EC3634" w:rsidRDefault="00EC3634" w:rsidP="00226D8D">
      <w:pPr>
        <w:pStyle w:val="CommentText"/>
      </w:pPr>
    </w:p>
    <w:p w14:paraId="06F488A3" w14:textId="77777777" w:rsidR="00EC3634" w:rsidRDefault="00EC3634" w:rsidP="00226D8D">
      <w:pPr>
        <w:pStyle w:val="CommentText"/>
      </w:pPr>
      <w:r>
        <w:t>You should end abstract with a conclusion sentence or two to place your major findings in the context of the current state of knowledge.</w:t>
      </w:r>
    </w:p>
    <w:p w14:paraId="6E2A932E" w14:textId="77777777" w:rsidR="00EC3634" w:rsidRDefault="00EC3634" w:rsidP="00226D8D">
      <w:pPr>
        <w:pStyle w:val="CommentText"/>
      </w:pPr>
    </w:p>
    <w:p w14:paraId="60213765" w14:textId="725D2DDD" w:rsidR="00EC3634" w:rsidRDefault="00EC3634" w:rsidP="00226D8D">
      <w:pPr>
        <w:pStyle w:val="CommentText"/>
      </w:pPr>
      <w:r>
        <w:t>I would like to see more definitive statements of your findings and conclusions.</w:t>
      </w:r>
    </w:p>
  </w:comment>
  <w:comment w:id="27" w:author="Nicole" w:date="2019-11-18T00:11:00Z" w:initials="N">
    <w:p w14:paraId="2DE7AC69" w14:textId="1975A548" w:rsidR="00EC3634" w:rsidRDefault="00EC3634" w:rsidP="00A679EA">
      <w:pPr>
        <w:pStyle w:val="CommentText"/>
        <w:ind w:firstLine="0"/>
      </w:pPr>
      <w:r>
        <w:rPr>
          <w:rStyle w:val="CommentReference"/>
        </w:rPr>
        <w:annotationRef/>
      </w:r>
      <w:r>
        <w:t>Main Point: Biodiversity is declining globally and that’s bad. We use richness to study these declines.</w:t>
      </w:r>
    </w:p>
  </w:comment>
  <w:comment w:id="28" w:author="Nicole" w:date="2019-11-18T00:11:00Z" w:initials="N">
    <w:p w14:paraId="2D513D92" w14:textId="2C2C4F19" w:rsidR="00EC3634" w:rsidRDefault="00EC3634">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9" w:author="Nicole" w:date="2019-11-18T00:11:00Z" w:initials="N">
    <w:p w14:paraId="3AE34301" w14:textId="30B9D9EB" w:rsidR="00EC3634" w:rsidRDefault="00EC3634">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EC3634" w:rsidRDefault="00EC3634">
      <w:pPr>
        <w:pStyle w:val="CommentText"/>
      </w:pPr>
    </w:p>
    <w:p w14:paraId="535203B4" w14:textId="1A92ABAD" w:rsidR="00EC3634" w:rsidRDefault="00EC3634">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30" w:author="Nicole" w:date="2019-11-18T00:11:00Z" w:initials="N">
    <w:p w14:paraId="22EFE346" w14:textId="4FA2BD8C" w:rsidR="00EC3634" w:rsidRDefault="00EC3634">
      <w:pPr>
        <w:pStyle w:val="CommentText"/>
      </w:pPr>
      <w:r>
        <w:rPr>
          <w:rStyle w:val="CommentReference"/>
        </w:rPr>
        <w:annotationRef/>
      </w:r>
      <w:r>
        <w:t xml:space="preserve">Takeaway from these papers: richness can be used to compare biodiversity across </w:t>
      </w:r>
      <w:proofErr w:type="gramStart"/>
      <w:r>
        <w:t>small and large scale</w:t>
      </w:r>
      <w:proofErr w:type="gramEnd"/>
      <w:r>
        <w:t xml:space="preserve"> spatial gradients (both of these have to do with bird species richness)</w:t>
      </w:r>
    </w:p>
  </w:comment>
  <w:comment w:id="32" w:author="Nicole" w:date="2019-11-18T00:11:00Z" w:initials="N">
    <w:p w14:paraId="13418041" w14:textId="77777777" w:rsidR="00EC3634" w:rsidRDefault="00EC3634" w:rsidP="00FB6DD0">
      <w:pPr>
        <w:pStyle w:val="CommentText"/>
        <w:rPr>
          <w:rStyle w:val="CommentReference"/>
        </w:rPr>
      </w:pPr>
      <w:r>
        <w:rPr>
          <w:rStyle w:val="CommentReference"/>
        </w:rPr>
        <w:annotationRef/>
      </w:r>
      <w:r>
        <w:t xml:space="preserve">Takeaway from </w:t>
      </w:r>
      <w:proofErr w:type="spellStart"/>
      <w:r>
        <w:t>Derraik</w:t>
      </w:r>
      <w:proofErr w:type="spellEnd"/>
      <w:r>
        <w:t xml:space="preserve">: inverts are hard to id to species, so authors compared morphospecies to professional species </w:t>
      </w:r>
      <w:proofErr w:type="gramStart"/>
      <w:r>
        <w:t>id’s</w:t>
      </w:r>
      <w:proofErr w:type="gramEnd"/>
      <w:r>
        <w:t xml:space="preserve"> to see if they were comparable</w:t>
      </w:r>
      <w:r>
        <w:rPr>
          <w:rStyle w:val="CommentReference"/>
        </w:rPr>
        <w:t xml:space="preserve"> </w:t>
      </w:r>
      <w:r>
        <w:rPr>
          <w:rStyle w:val="CommentReference"/>
        </w:rPr>
        <w:annotationRef/>
      </w:r>
    </w:p>
    <w:p w14:paraId="52E20BD6" w14:textId="77777777" w:rsidR="00EC3634" w:rsidRDefault="00EC3634" w:rsidP="00FB6DD0">
      <w:pPr>
        <w:pStyle w:val="CommentText"/>
        <w:rPr>
          <w:rStyle w:val="CommentReference"/>
        </w:rPr>
      </w:pPr>
    </w:p>
    <w:p w14:paraId="44ED02DC" w14:textId="77777777" w:rsidR="00EC3634" w:rsidRDefault="00EC3634"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EC3634" w:rsidRDefault="00EC3634" w:rsidP="00FB6DD0">
      <w:pPr>
        <w:pStyle w:val="CommentText"/>
      </w:pPr>
      <w:r>
        <w:rPr>
          <w:rStyle w:val="CommentReference"/>
        </w:rPr>
        <w:annotationRef/>
      </w:r>
    </w:p>
    <w:p w14:paraId="5C51C170" w14:textId="77777777" w:rsidR="00EC3634" w:rsidRDefault="00EC3634" w:rsidP="00FB6DD0">
      <w:pPr>
        <w:pStyle w:val="CommentText"/>
      </w:pPr>
      <w:r>
        <w:t xml:space="preserve">Takeaway from </w:t>
      </w:r>
      <w:proofErr w:type="spellStart"/>
      <w:r>
        <w:t>Sebek</w:t>
      </w:r>
      <w:proofErr w:type="spellEnd"/>
      <w:r>
        <w:t>: saproxylic beetles are difficult to identify, so authors attempt to use RTU’s as surrogate for taxonomic diversity of beetles because they can be organized by less-experienced technicians</w:t>
      </w:r>
    </w:p>
  </w:comment>
  <w:comment w:id="33" w:author="Nicole" w:date="2019-11-18T00:11:00Z" w:initials="N">
    <w:p w14:paraId="5E494665" w14:textId="77777777" w:rsidR="00EC3634" w:rsidRDefault="00EC3634"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36" w:author="Nicole" w:date="2019-11-18T00:11:00Z" w:initials="N">
    <w:p w14:paraId="0C1DFA34" w14:textId="77777777" w:rsidR="00EC3634" w:rsidRDefault="00EC3634"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7" w:author="Nicole" w:date="2019-11-18T00:11:00Z" w:initials="N">
    <w:p w14:paraId="7CC9BF48" w14:textId="77777777" w:rsidR="00EC3634" w:rsidRDefault="00EC3634"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8" w:author="Nicole" w:date="2019-11-18T00:11:00Z" w:initials="N">
    <w:p w14:paraId="148666FC" w14:textId="77777777" w:rsidR="00EC3634" w:rsidRDefault="00EC3634"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43" w:author="Nicole" w:date="2019-11-18T00:11:00Z" w:initials="N">
    <w:p w14:paraId="5BF135E2" w14:textId="77777777" w:rsidR="00EC3634" w:rsidRDefault="00EC3634" w:rsidP="00A0565F">
      <w:pPr>
        <w:pStyle w:val="CommentText"/>
      </w:pPr>
      <w:r>
        <w:rPr>
          <w:rStyle w:val="CommentReference"/>
        </w:rPr>
        <w:annotationRef/>
      </w:r>
      <w:r>
        <w:rPr>
          <w:rStyle w:val="CommentReference"/>
        </w:rPr>
        <w:annotationRef/>
      </w:r>
      <w:r>
        <w:t xml:space="preserve">Takeaway from these papers: authors attempt to identify surrogates that </w:t>
      </w:r>
      <w:proofErr w:type="gramStart"/>
      <w:r>
        <w:t>are able to</w:t>
      </w:r>
      <w:proofErr w:type="gramEnd"/>
      <w:r>
        <w:t xml:space="preserve"> predict target aspects of biodiversity at multiple spatial scales in order to inform/identify restoration projects/areas for reserves</w:t>
      </w:r>
    </w:p>
  </w:comment>
  <w:comment w:id="47" w:author="Nicole" w:date="2019-11-18T00:11:00Z" w:initials="N">
    <w:p w14:paraId="4FAD1483" w14:textId="77777777" w:rsidR="00EC3634" w:rsidRDefault="00EC3634"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48" w:author="Nicole" w:date="2019-12-06T23:41:00Z" w:initials="N">
    <w:p w14:paraId="3DF8D7A2" w14:textId="77777777" w:rsidR="00EC3634" w:rsidRDefault="00EC3634" w:rsidP="00A0565F">
      <w:pPr>
        <w:pStyle w:val="CommentText"/>
      </w:pPr>
      <w:r>
        <w:rPr>
          <w:rStyle w:val="CommentReference"/>
        </w:rPr>
        <w:annotationRef/>
      </w:r>
      <w:r>
        <w:t xml:space="preserve">Brian: </w:t>
      </w:r>
      <w:r w:rsidRPr="00226D8D">
        <w:t>Add additional sentence on exactly why a consistent relationship is needed.</w:t>
      </w:r>
    </w:p>
  </w:comment>
  <w:comment w:id="49" w:author="Graham Forrester" w:date="2019-12-12T07:26:00Z" w:initials="GF">
    <w:p w14:paraId="40A8E064" w14:textId="5AA3C03C" w:rsidR="00EC3634" w:rsidRDefault="00EC3634">
      <w:pPr>
        <w:pStyle w:val="CommentText"/>
      </w:pPr>
      <w:r>
        <w:rPr>
          <w:rStyle w:val="CommentReference"/>
        </w:rPr>
        <w:annotationRef/>
      </w:r>
      <w:r>
        <w:t>Will come back to this later</w:t>
      </w:r>
    </w:p>
  </w:comment>
  <w:comment w:id="50" w:author="Nicole" w:date="2019-11-18T00:11:00Z" w:initials="N">
    <w:p w14:paraId="3F60AAED" w14:textId="77777777" w:rsidR="00EC3634" w:rsidRDefault="00EC3634"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EC3634" w:rsidRDefault="00EC3634" w:rsidP="00A0565F">
      <w:pPr>
        <w:pStyle w:val="CommentText"/>
      </w:pPr>
    </w:p>
    <w:p w14:paraId="1F1D95B1" w14:textId="77777777" w:rsidR="00EC3634" w:rsidRDefault="00EC3634"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EC3634" w:rsidRDefault="00EC3634" w:rsidP="00A0565F">
      <w:pPr>
        <w:pStyle w:val="CommentText"/>
      </w:pPr>
    </w:p>
    <w:p w14:paraId="3C014B9F" w14:textId="77777777" w:rsidR="00EC3634" w:rsidRDefault="00EC3634"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EC3634" w:rsidRDefault="00EC3634" w:rsidP="00A0565F">
      <w:pPr>
        <w:pStyle w:val="CommentText"/>
      </w:pPr>
    </w:p>
    <w:p w14:paraId="6C0C89B5" w14:textId="77777777" w:rsidR="00EC3634" w:rsidRDefault="00EC3634"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52" w:author="Nicole" w:date="2019-11-18T00:11:00Z" w:initials="N">
    <w:p w14:paraId="3B7CAA05" w14:textId="1C437E20" w:rsidR="00EC3634" w:rsidRDefault="00EC3634">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EC3634" w:rsidRDefault="00EC3634">
      <w:pPr>
        <w:pStyle w:val="CommentText"/>
      </w:pPr>
    </w:p>
    <w:p w14:paraId="134665B8" w14:textId="22EAF5FA" w:rsidR="00EC3634" w:rsidRDefault="00EC3634">
      <w:pPr>
        <w:pStyle w:val="CommentText"/>
      </w:pPr>
      <w:r>
        <w:t>Takeaway from Hughes 1994: Coral reefs are threatened by overfishing (Caribbean)</w:t>
      </w:r>
    </w:p>
    <w:p w14:paraId="1FE20F0B" w14:textId="77777777" w:rsidR="00EC3634" w:rsidRDefault="00EC3634">
      <w:pPr>
        <w:pStyle w:val="CommentText"/>
      </w:pPr>
    </w:p>
    <w:p w14:paraId="3E67DCA8" w14:textId="272390D1" w:rsidR="00EC3634" w:rsidRDefault="00EC3634" w:rsidP="00CD5F38">
      <w:pPr>
        <w:pStyle w:val="CommentText"/>
      </w:pPr>
      <w:r>
        <w:rPr>
          <w:rStyle w:val="CommentReference"/>
        </w:rPr>
        <w:annotationRef/>
      </w:r>
      <w:r>
        <w:t>Takeaway from Hughes 2017: Coral reefs are threatened by higher temperatures (</w:t>
      </w:r>
      <w:r w:rsidRPr="00FD7426">
        <w:t>Great Barrier Reef</w:t>
      </w:r>
      <w:r>
        <w:t>)</w:t>
      </w:r>
    </w:p>
  </w:comment>
  <w:comment w:id="53" w:author="Nicole" w:date="2019-11-18T00:11:00Z" w:initials="N">
    <w:p w14:paraId="4AAC37F0" w14:textId="11D6840E" w:rsidR="00EC3634" w:rsidRDefault="00EC3634"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54" w:author="Nicole" w:date="2019-11-18T00:11:00Z" w:initials="N">
    <w:p w14:paraId="5A679D1C" w14:textId="3671066B" w:rsidR="00EC3634" w:rsidRDefault="00EC3634">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EC3634" w:rsidRDefault="00EC3634">
      <w:pPr>
        <w:pStyle w:val="CommentText"/>
      </w:pPr>
    </w:p>
    <w:p w14:paraId="72C826D2" w14:textId="42CD8BDD" w:rsidR="00EC3634" w:rsidRDefault="00EC3634"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55" w:author="Nicole" w:date="2019-11-18T00:11:00Z" w:initials="N">
    <w:p w14:paraId="7814FD76" w14:textId="77777777" w:rsidR="00EC3634" w:rsidRDefault="00EC3634"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EC3634" w:rsidRDefault="00EC3634" w:rsidP="00697406">
      <w:pPr>
        <w:pStyle w:val="CommentText"/>
      </w:pPr>
    </w:p>
    <w:p w14:paraId="5334DAB2" w14:textId="1D197F4F" w:rsidR="00EC3634" w:rsidRDefault="00EC3634"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58" w:author="Nicole" w:date="2019-12-11T22:36:00Z" w:initials="N">
    <w:p w14:paraId="5E97D6E0" w14:textId="4867F97D" w:rsidR="00EC3634" w:rsidRDefault="00EC3634">
      <w:pPr>
        <w:pStyle w:val="CommentText"/>
      </w:pPr>
      <w:r>
        <w:rPr>
          <w:rStyle w:val="CommentReference"/>
        </w:rPr>
        <w:annotationRef/>
      </w:r>
      <w:r>
        <w:t>Nicole: not sure if this is the Stat 2017 paper you were referring to, but it also discusses the use of eDNA</w:t>
      </w:r>
    </w:p>
  </w:comment>
  <w:comment w:id="59" w:author="Graham Forrester" w:date="2019-12-12T07:30:00Z" w:initials="GF">
    <w:p w14:paraId="5D9F39D0" w14:textId="15D1C823" w:rsidR="00EC3634" w:rsidRDefault="00EC3634">
      <w:pPr>
        <w:pStyle w:val="CommentText"/>
      </w:pPr>
      <w:r>
        <w:rPr>
          <w:rStyle w:val="CommentReference"/>
        </w:rPr>
        <w:annotationRef/>
      </w:r>
      <w:proofErr w:type="gramStart"/>
      <w:r>
        <w:t>Yes</w:t>
      </w:r>
      <w:proofErr w:type="gramEnd"/>
      <w:r>
        <w:t xml:space="preserve"> this is the correct paper</w:t>
      </w:r>
    </w:p>
  </w:comment>
  <w:comment w:id="60" w:author="Nicole" w:date="2019-11-18T00:11:00Z" w:initials="N">
    <w:p w14:paraId="044A2C90" w14:textId="77777777" w:rsidR="00EC3634" w:rsidRDefault="00EC3634" w:rsidP="004D4A2E">
      <w:pPr>
        <w:pStyle w:val="CommentText"/>
      </w:pPr>
      <w:r>
        <w:rPr>
          <w:rStyle w:val="CommentReference"/>
        </w:rPr>
        <w:annotationRef/>
      </w:r>
      <w:r>
        <w:t>Main Point: Corals and fish might not be representative of changes in reef diversity, so we use sponges to test this.</w:t>
      </w:r>
    </w:p>
  </w:comment>
  <w:comment w:id="63" w:author="Nicole" w:date="2019-11-18T00:11:00Z" w:initials="N">
    <w:p w14:paraId="2C9C4849" w14:textId="77777777" w:rsidR="00EC3634" w:rsidRDefault="00EC3634"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61" w:author="Graham Forrester" w:date="2019-12-03T11:38:00Z" w:initials="GF">
    <w:p w14:paraId="47207DC1" w14:textId="77777777" w:rsidR="00EC3634" w:rsidRDefault="00EC3634" w:rsidP="004D4A2E">
      <w:pPr>
        <w:pStyle w:val="CommentText"/>
      </w:pPr>
      <w:r>
        <w:rPr>
          <w:rStyle w:val="CommentReference"/>
        </w:rPr>
        <w:annotationRef/>
      </w:r>
      <w:r>
        <w:t>Re-orient this paragraph to emphasize the general points:</w:t>
      </w:r>
    </w:p>
    <w:p w14:paraId="448535B2" w14:textId="77777777" w:rsidR="00EC3634" w:rsidRDefault="00EC3634"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EC3634" w:rsidRDefault="00EC3634"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62" w:author="Graham Forrester" w:date="2019-12-12T07:30:00Z" w:initials="GF">
    <w:p w14:paraId="2BF7A462" w14:textId="6587D525" w:rsidR="00EC3634" w:rsidRDefault="00EC3634">
      <w:pPr>
        <w:pStyle w:val="CommentText"/>
      </w:pPr>
      <w:r>
        <w:rPr>
          <w:rStyle w:val="CommentReference"/>
        </w:rPr>
        <w:annotationRef/>
      </w:r>
      <w:r>
        <w:t>Come back to assess if this paragraph is OK as is</w:t>
      </w:r>
    </w:p>
  </w:comment>
  <w:comment w:id="64" w:author="Nicole" w:date="2019-11-18T00:11:00Z" w:initials="N">
    <w:p w14:paraId="06DDC89E" w14:textId="77777777" w:rsidR="00EC3634" w:rsidRDefault="00EC3634"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65" w:author="Nicole" w:date="2019-11-18T00:11:00Z" w:initials="N">
    <w:p w14:paraId="33FF871D" w14:textId="77777777" w:rsidR="00EC3634" w:rsidRDefault="00EC3634" w:rsidP="004D4A2E">
      <w:pPr>
        <w:pStyle w:val="CommentText"/>
      </w:pPr>
      <w:r>
        <w:rPr>
          <w:rStyle w:val="CommentReference"/>
        </w:rPr>
        <w:annotationRef/>
      </w:r>
      <w:r>
        <w:rPr>
          <w:rStyle w:val="CommentReference"/>
        </w:rPr>
        <w:annotationRef/>
      </w:r>
      <w:r>
        <w:t xml:space="preserve">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w:t>
      </w:r>
      <w:proofErr w:type="gramStart"/>
      <w:r>
        <w:t>richness ;</w:t>
      </w:r>
      <w:proofErr w:type="gramEnd"/>
      <w:r>
        <w:t xml:space="preserve"> 4 years 3 sites</w:t>
      </w:r>
    </w:p>
    <w:p w14:paraId="6CEF2279" w14:textId="77777777" w:rsidR="00EC3634" w:rsidRDefault="00EC3634" w:rsidP="004D4A2E">
      <w:pPr>
        <w:pStyle w:val="CommentText"/>
      </w:pPr>
    </w:p>
    <w:p w14:paraId="2D0A6BFA" w14:textId="77777777" w:rsidR="00EC3634" w:rsidRDefault="00EC3634"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66" w:author="Nicole" w:date="2019-11-18T00:11:00Z" w:initials="N">
    <w:p w14:paraId="5F024C64" w14:textId="77777777" w:rsidR="00EC3634" w:rsidRDefault="00EC3634"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68" w:author="Nicole" w:date="2019-11-18T00:11:00Z" w:initials="N">
    <w:p w14:paraId="4B9558B4" w14:textId="77777777" w:rsidR="00EC3634" w:rsidRDefault="00EC3634"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EC3634" w:rsidRDefault="00EC3634" w:rsidP="00836B4A">
      <w:pPr>
        <w:pStyle w:val="CommentText"/>
      </w:pPr>
    </w:p>
    <w:p w14:paraId="26EDC784" w14:textId="77777777" w:rsidR="00EC3634" w:rsidRDefault="00EC3634"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EC3634" w:rsidRDefault="00EC3634" w:rsidP="00836B4A">
      <w:pPr>
        <w:pStyle w:val="CommentText"/>
      </w:pPr>
    </w:p>
    <w:p w14:paraId="630F3ED9" w14:textId="77777777" w:rsidR="00EC3634" w:rsidRDefault="00EC3634"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EC3634" w:rsidRDefault="00EC3634" w:rsidP="00836B4A">
      <w:pPr>
        <w:pStyle w:val="CommentText"/>
        <w:ind w:firstLine="0"/>
      </w:pPr>
    </w:p>
    <w:p w14:paraId="03334B0E" w14:textId="77777777" w:rsidR="00EC3634" w:rsidRDefault="00EC3634"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73" w:author="Nicole" w:date="2019-11-18T00:11:00Z" w:initials="N">
    <w:p w14:paraId="61D2F7EE" w14:textId="77777777" w:rsidR="00EC3634" w:rsidRDefault="00EC3634"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74" w:author="Nicole" w:date="2019-12-11T14:38:00Z" w:initials="N">
    <w:p w14:paraId="0E196A12" w14:textId="3638FE6A" w:rsidR="00EC3634" w:rsidRDefault="00EC3634">
      <w:pPr>
        <w:pStyle w:val="CommentText"/>
      </w:pPr>
      <w:r>
        <w:rPr>
          <w:rStyle w:val="CommentReference"/>
        </w:rPr>
        <w:annotationRef/>
      </w:r>
      <w:r>
        <w:t>Carlos: replace with “study”</w:t>
      </w:r>
    </w:p>
  </w:comment>
  <w:comment w:id="78" w:author="Nicole" w:date="2019-12-11T23:35:00Z" w:initials="N">
    <w:p w14:paraId="45FA4552" w14:textId="76C644AF" w:rsidR="00EC3634" w:rsidRDefault="00EC3634">
      <w:pPr>
        <w:pStyle w:val="CommentText"/>
      </w:pPr>
      <w:r>
        <w:t>***</w:t>
      </w:r>
      <w:r>
        <w:rPr>
          <w:rStyle w:val="CommentReference"/>
        </w:rPr>
        <w:annotationRef/>
      </w:r>
      <w:r>
        <w:t>Nicole: include something about null models for initial model set for each target</w:t>
      </w:r>
    </w:p>
  </w:comment>
  <w:comment w:id="112" w:author="Nicole" w:date="2019-12-07T12:12:00Z" w:initials="N">
    <w:p w14:paraId="2FA0DBDA" w14:textId="74062A3F" w:rsidR="00EC3634" w:rsidRDefault="00EC3634">
      <w:pPr>
        <w:pStyle w:val="CommentText"/>
      </w:pPr>
      <w:r>
        <w:rPr>
          <w:rStyle w:val="CommentReference"/>
        </w:rPr>
        <w:annotationRef/>
      </w:r>
      <w:r>
        <w:t xml:space="preserve">Brian: </w:t>
      </w:r>
      <w:r w:rsidRPr="00B648A4">
        <w:t xml:space="preserve">This is </w:t>
      </w:r>
      <w:proofErr w:type="gramStart"/>
      <w:r w:rsidRPr="00B648A4">
        <w:t>pretty big</w:t>
      </w:r>
      <w:proofErr w:type="gramEnd"/>
      <w:r w:rsidRPr="00B648A4">
        <w:t xml:space="preserve"> limitation that should be discussed in the Discussion. Basically, how does this effect your findings. Perhaps rugosity is not predicting fish richness because you only capture a subset of fish richness.</w:t>
      </w:r>
    </w:p>
  </w:comment>
  <w:comment w:id="113" w:author="Graham Forrester" w:date="2019-12-12T07:38:00Z" w:initials="GF">
    <w:p w14:paraId="394BDF12" w14:textId="548907FE" w:rsidR="00EC3634" w:rsidRDefault="00EC3634">
      <w:pPr>
        <w:pStyle w:val="CommentText"/>
      </w:pPr>
      <w:r>
        <w:rPr>
          <w:rStyle w:val="CommentReference"/>
        </w:rPr>
        <w:annotationRef/>
      </w:r>
      <w:r>
        <w:t>Good point, no fish biologist (or bird biologist) would be surprised by this and I think my edits might help</w:t>
      </w:r>
    </w:p>
  </w:comment>
  <w:comment w:id="122" w:author="Nicole" w:date="2019-12-07T12:13:00Z" w:initials="N">
    <w:p w14:paraId="10691423" w14:textId="77777777" w:rsidR="00EC3634" w:rsidRDefault="00EC3634" w:rsidP="00B648A4">
      <w:pPr>
        <w:pStyle w:val="CommentText"/>
      </w:pPr>
      <w:r>
        <w:rPr>
          <w:rStyle w:val="CommentReference"/>
        </w:rPr>
        <w:annotationRef/>
      </w:r>
      <w:r>
        <w:t>Brian: rewrite this sentence.</w:t>
      </w:r>
    </w:p>
    <w:p w14:paraId="2A36391D" w14:textId="77777777" w:rsidR="00EC3634" w:rsidRDefault="00EC3634" w:rsidP="00B648A4">
      <w:pPr>
        <w:pStyle w:val="CommentText"/>
      </w:pPr>
    </w:p>
    <w:p w14:paraId="7D39E26D" w14:textId="77777777" w:rsidR="00EC3634" w:rsidRDefault="00EC3634" w:rsidP="00B648A4">
      <w:pPr>
        <w:pStyle w:val="CommentText"/>
      </w:pPr>
      <w:r>
        <w:t>for example,</w:t>
      </w:r>
    </w:p>
    <w:p w14:paraId="51620E92" w14:textId="30B06815" w:rsidR="00EC3634" w:rsidRDefault="00EC3634" w:rsidP="00B648A4">
      <w:pPr>
        <w:pStyle w:val="CommentText"/>
      </w:pPr>
      <w:r>
        <w:t>"All species were identified to the most precise taxonomic group possible"</w:t>
      </w:r>
    </w:p>
  </w:comment>
  <w:comment w:id="165" w:author="Nicole" w:date="2019-12-07T12:15:00Z" w:initials="N">
    <w:p w14:paraId="5CBD9B96" w14:textId="77777777" w:rsidR="00EC3634" w:rsidRDefault="00EC3634" w:rsidP="00881767">
      <w:pPr>
        <w:pStyle w:val="CommentText"/>
      </w:pPr>
      <w:r>
        <w:rPr>
          <w:rStyle w:val="CommentReference"/>
        </w:rPr>
        <w:annotationRef/>
      </w:r>
      <w:r>
        <w:t xml:space="preserve">Brian: </w:t>
      </w:r>
      <w:r w:rsidRPr="00B648A4">
        <w:t>Because you go into this in detail here, I would cut the previous mention of taxonomic resolution up above.</w:t>
      </w:r>
    </w:p>
  </w:comment>
  <w:comment w:id="167" w:author="Nicole" w:date="2019-12-06T23:28:00Z" w:initials="N">
    <w:p w14:paraId="7106AB7F" w14:textId="77777777" w:rsidR="00EC3634" w:rsidRDefault="00EC3634" w:rsidP="00881767">
      <w:pPr>
        <w:pStyle w:val="CommentText"/>
      </w:pPr>
      <w:r>
        <w:rPr>
          <w:rStyle w:val="CommentReference"/>
        </w:rPr>
        <w:annotationRef/>
      </w:r>
      <w:r>
        <w:t>Carlos: replace with “lowest”?</w:t>
      </w:r>
    </w:p>
  </w:comment>
  <w:comment w:id="170" w:author="Nicole" w:date="2019-12-07T12:16:00Z" w:initials="N">
    <w:p w14:paraId="3D78DA3C" w14:textId="77777777" w:rsidR="00EC3634" w:rsidRDefault="00EC3634" w:rsidP="00881767">
      <w:pPr>
        <w:pStyle w:val="CommentText"/>
      </w:pPr>
      <w:r>
        <w:rPr>
          <w:rStyle w:val="CommentReference"/>
        </w:rPr>
        <w:annotationRef/>
      </w:r>
      <w:r>
        <w:t xml:space="preserve">Brian: </w:t>
      </w:r>
      <w:r w:rsidRPr="00B648A4">
        <w:t>1 and 2 could easily be combined into a simpler statement</w:t>
      </w:r>
    </w:p>
  </w:comment>
  <w:comment w:id="177" w:author="Nicole" w:date="2019-12-07T12:17:00Z" w:initials="N">
    <w:p w14:paraId="106FB61F" w14:textId="6CCEB6B9" w:rsidR="00EC3634" w:rsidRDefault="00EC3634">
      <w:pPr>
        <w:pStyle w:val="CommentText"/>
      </w:pP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what can </w:t>
      </w:r>
      <w:proofErr w:type="gramStart"/>
      <w:r w:rsidRPr="00B648A4">
        <w:t>actually be</w:t>
      </w:r>
      <w:proofErr w:type="gramEnd"/>
      <w:r w:rsidRPr="00B648A4">
        <w:t xml:space="preserve"> done? How do you connect monitoring to conservation actions?</w:t>
      </w:r>
    </w:p>
  </w:comment>
  <w:comment w:id="178" w:author="Graham Forrester" w:date="2019-12-12T07:42:00Z" w:initials="GF">
    <w:p w14:paraId="1A1FA8A0" w14:textId="632BC857" w:rsidR="00EC3634" w:rsidRDefault="00EC3634">
      <w:pPr>
        <w:pStyle w:val="CommentText"/>
      </w:pPr>
      <w:r>
        <w:rPr>
          <w:rStyle w:val="CommentReference"/>
        </w:rPr>
        <w:annotationRef/>
      </w:r>
      <w:r>
        <w:t>I agree with Brian and tried to rewrite the sentence to make a different justification</w:t>
      </w:r>
    </w:p>
  </w:comment>
  <w:comment w:id="184" w:author="Graham Forrester" w:date="2019-12-12T09:48:00Z" w:initials="GF">
    <w:p w14:paraId="090FF804" w14:textId="48067E93" w:rsidR="00EC3634" w:rsidRDefault="00EC3634">
      <w:pPr>
        <w:pStyle w:val="CommentText"/>
      </w:pPr>
      <w:r>
        <w:rPr>
          <w:rStyle w:val="CommentReference"/>
        </w:rPr>
        <w:annotationRef/>
      </w:r>
      <w:r>
        <w:t>Join these citations</w:t>
      </w:r>
    </w:p>
  </w:comment>
  <w:comment w:id="186" w:author="Nicole" w:date="2019-12-07T12:19:00Z" w:initials="N">
    <w:p w14:paraId="0E3754EB" w14:textId="2CC1467F" w:rsidR="00EC3634" w:rsidRDefault="00EC3634">
      <w:pPr>
        <w:pStyle w:val="CommentText"/>
      </w:pPr>
      <w:r>
        <w:rPr>
          <w:rStyle w:val="CommentReference"/>
        </w:rPr>
        <w:annotationRef/>
      </w:r>
      <w:r>
        <w:t xml:space="preserve">Brian: </w:t>
      </w:r>
      <w:r w:rsidRPr="00B648A4">
        <w:t>how was this assessed? graphically? if so, state that. Which models? you did this for all models?</w:t>
      </w:r>
    </w:p>
  </w:comment>
  <w:comment w:id="187" w:author="Graham Forrester" w:date="2019-12-12T07:44:00Z" w:initials="GF">
    <w:p w14:paraId="19DBB232" w14:textId="7730DC2E" w:rsidR="00EC3634" w:rsidRDefault="00EC3634">
      <w:pPr>
        <w:pStyle w:val="CommentText"/>
      </w:pPr>
      <w:r>
        <w:rPr>
          <w:rStyle w:val="CommentReference"/>
        </w:rPr>
        <w:annotationRef/>
      </w:r>
      <w:r>
        <w:t>I rewrote this assuming you assed the model fits graphically</w:t>
      </w:r>
    </w:p>
  </w:comment>
  <w:comment w:id="188" w:author="Graham Forrester" w:date="2019-12-11T19:27:00Z" w:initials="GF">
    <w:p w14:paraId="54A07EEA" w14:textId="77777777" w:rsidR="00EC3634" w:rsidRDefault="00EC3634" w:rsidP="00015F61">
      <w:pPr>
        <w:spacing w:line="240" w:lineRule="auto"/>
        <w:ind w:firstLine="0"/>
      </w:pPr>
      <w:r>
        <w:rPr>
          <w:rStyle w:val="CommentReference"/>
        </w:rPr>
        <w:annotationRef/>
      </w:r>
      <w:r>
        <w:t>DID YOU READ THIS PAPER?  A POSSIBLE CITATION ABOUT HOW TO MODEL COUNT DATA</w:t>
      </w:r>
    </w:p>
    <w:p w14:paraId="0A76D9B4" w14:textId="77777777" w:rsidR="00EC3634" w:rsidRDefault="00EC3634" w:rsidP="00015F61">
      <w:pPr>
        <w:spacing w:line="240" w:lineRule="auto"/>
        <w:ind w:firstLine="0"/>
      </w:pPr>
    </w:p>
    <w:p w14:paraId="02B68A25" w14:textId="2C31B844" w:rsidR="00EC3634" w:rsidRDefault="00EC3634" w:rsidP="00015F61">
      <w:pPr>
        <w:spacing w:line="240" w:lineRule="auto"/>
        <w:ind w:firstLine="0"/>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3019AEEB" w14:textId="2FDE4CFD" w:rsidR="00EC3634" w:rsidRDefault="00EC3634">
      <w:pPr>
        <w:pStyle w:val="CommentText"/>
      </w:pPr>
    </w:p>
  </w:comment>
  <w:comment w:id="189" w:author="Nicole" w:date="2019-12-12T00:23:00Z" w:initials="N">
    <w:p w14:paraId="545EF4BB" w14:textId="24501CDC" w:rsidR="00EC3634" w:rsidRDefault="00EC3634">
      <w:pPr>
        <w:pStyle w:val="CommentText"/>
      </w:pPr>
      <w:r>
        <w:rPr>
          <w:rStyle w:val="CommentReference"/>
        </w:rPr>
        <w:annotationRef/>
      </w:r>
      <w:r>
        <w:t>Nicole: I have not read this paper; I will have a look before submitting if there is time, but this might have to wait.</w:t>
      </w:r>
    </w:p>
  </w:comment>
  <w:comment w:id="198" w:author="Graham Forrester" w:date="2019-12-11T19:44:00Z" w:initials="GF">
    <w:p w14:paraId="1F824CE5" w14:textId="77777777" w:rsidR="00EC3634" w:rsidRDefault="00EC3634" w:rsidP="00BA4E07">
      <w:pPr>
        <w:pStyle w:val="CommentText"/>
      </w:pPr>
      <w:r>
        <w:rPr>
          <w:rStyle w:val="CommentReference"/>
        </w:rPr>
        <w:annotationRef/>
      </w:r>
      <w:r>
        <w:t>Need to think about how to explain this part!</w:t>
      </w:r>
    </w:p>
  </w:comment>
  <w:comment w:id="221" w:author="Nicole" w:date="2019-12-07T12:21:00Z" w:initials="N">
    <w:p w14:paraId="64CCB126" w14:textId="77777777" w:rsidR="00EC3634" w:rsidRDefault="00EC3634" w:rsidP="00BA4E07">
      <w:pPr>
        <w:pStyle w:val="CommentText"/>
      </w:pPr>
      <w:r>
        <w:rPr>
          <w:rStyle w:val="CommentReference"/>
        </w:rPr>
        <w:annotationRef/>
      </w:r>
      <w:r>
        <w:t>Brian: huh?</w:t>
      </w:r>
    </w:p>
  </w:comment>
  <w:comment w:id="240" w:author="Graham Forrester" w:date="2019-12-12T11:18:00Z" w:initials="GF">
    <w:p w14:paraId="086BE6E7" w14:textId="76B18778" w:rsidR="00210718" w:rsidRDefault="00210718">
      <w:pPr>
        <w:pStyle w:val="CommentText"/>
      </w:pPr>
      <w:r>
        <w:rPr>
          <w:rStyle w:val="CommentReference"/>
        </w:rPr>
        <w:annotationRef/>
      </w:r>
      <w:r>
        <w:t>The conceptual flow diagram – as an appendix</w:t>
      </w:r>
    </w:p>
  </w:comment>
  <w:comment w:id="259" w:author="Nicole" w:date="2019-12-11T23:01:00Z" w:initials="N">
    <w:p w14:paraId="6563231C" w14:textId="26CD032C" w:rsidR="00EC3634" w:rsidRDefault="00EC3634">
      <w:pPr>
        <w:pStyle w:val="CommentText"/>
      </w:pPr>
      <w:r>
        <w:rPr>
          <w:rStyle w:val="CommentReference"/>
        </w:rPr>
        <w:annotationRef/>
      </w:r>
      <w:r>
        <w:t>Nicole: clarify statistical terms</w:t>
      </w:r>
    </w:p>
  </w:comment>
  <w:comment w:id="280" w:author="Graham Forrester" w:date="2019-12-12T08:53:00Z" w:initials="GF">
    <w:p w14:paraId="289328ED" w14:textId="77777777" w:rsidR="00EC3634" w:rsidRDefault="00EC3634" w:rsidP="00056BE2">
      <w:pPr>
        <w:pStyle w:val="CommentText"/>
      </w:pPr>
      <w:r>
        <w:rPr>
          <w:rStyle w:val="CommentReference"/>
        </w:rPr>
        <w:annotationRef/>
      </w:r>
      <w:r>
        <w:t>This is the “classic” model selection tome in ecology</w:t>
      </w:r>
    </w:p>
    <w:p w14:paraId="3095E497" w14:textId="77777777" w:rsidR="00EC3634" w:rsidRDefault="00EC3634" w:rsidP="00056BE2">
      <w:pPr>
        <w:pStyle w:val="CommentText"/>
      </w:pPr>
    </w:p>
    <w:p w14:paraId="016F3C31"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Burnham, K. P., and D. R. Anderson. 2002. Model selection and</w:t>
      </w:r>
    </w:p>
    <w:p w14:paraId="2364D448"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inference—a practical information-theoretic approach. Second</w:t>
      </w:r>
    </w:p>
    <w:p w14:paraId="6E3095A3" w14:textId="77777777" w:rsidR="00EC3634" w:rsidRDefault="00EC3634" w:rsidP="00056BE2">
      <w:pPr>
        <w:pStyle w:val="CommentText"/>
      </w:pPr>
      <w:r>
        <w:rPr>
          <w:rFonts w:eastAsiaTheme="minorHAnsi"/>
          <w:color w:val="231F20"/>
          <w:sz w:val="16"/>
          <w:szCs w:val="16"/>
        </w:rPr>
        <w:t>edition. Springer-Verlag, New York, New York, USA.</w:t>
      </w:r>
    </w:p>
    <w:p w14:paraId="558C726B" w14:textId="58E97E7E" w:rsidR="00EC3634" w:rsidRDefault="00EC3634">
      <w:pPr>
        <w:pStyle w:val="CommentText"/>
      </w:pPr>
    </w:p>
  </w:comment>
  <w:comment w:id="284" w:author="Graham Forrester" w:date="2019-12-12T08:45:00Z" w:initials="GF">
    <w:p w14:paraId="314475CE" w14:textId="477BEA35" w:rsidR="00EC3634" w:rsidRDefault="00EC3634">
      <w:pPr>
        <w:pStyle w:val="CommentText"/>
      </w:pPr>
      <w:r>
        <w:rPr>
          <w:rStyle w:val="CommentReference"/>
        </w:rPr>
        <w:annotationRef/>
      </w:r>
      <w:r>
        <w:t>This is the “classic” model selection tome in ecology</w:t>
      </w:r>
    </w:p>
    <w:p w14:paraId="7BA77172" w14:textId="77777777" w:rsidR="00EC3634" w:rsidRDefault="00EC3634">
      <w:pPr>
        <w:pStyle w:val="CommentText"/>
      </w:pPr>
    </w:p>
    <w:p w14:paraId="3F74FE8F"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Burnham, K. P., and D. R. Anderson. 2002. Model selection and</w:t>
      </w:r>
    </w:p>
    <w:p w14:paraId="06568CD1" w14:textId="77777777" w:rsidR="00EC3634" w:rsidRDefault="00EC3634" w:rsidP="00056BE2">
      <w:pPr>
        <w:autoSpaceDE w:val="0"/>
        <w:autoSpaceDN w:val="0"/>
        <w:adjustRightInd w:val="0"/>
        <w:spacing w:line="240" w:lineRule="auto"/>
        <w:ind w:firstLine="0"/>
        <w:rPr>
          <w:rFonts w:eastAsiaTheme="minorHAnsi"/>
          <w:color w:val="231F20"/>
          <w:sz w:val="16"/>
          <w:szCs w:val="16"/>
        </w:rPr>
      </w:pPr>
      <w:r>
        <w:rPr>
          <w:rFonts w:eastAsiaTheme="minorHAnsi"/>
          <w:color w:val="231F20"/>
          <w:sz w:val="16"/>
          <w:szCs w:val="16"/>
        </w:rPr>
        <w:t>inference—a practical information-theoretic approach. Second</w:t>
      </w:r>
    </w:p>
    <w:p w14:paraId="0D317F2C" w14:textId="4164F1BC" w:rsidR="00EC3634" w:rsidRDefault="00EC3634" w:rsidP="00056BE2">
      <w:pPr>
        <w:pStyle w:val="CommentText"/>
      </w:pPr>
      <w:r>
        <w:rPr>
          <w:rFonts w:eastAsiaTheme="minorHAnsi"/>
          <w:color w:val="231F20"/>
          <w:sz w:val="16"/>
          <w:szCs w:val="16"/>
        </w:rPr>
        <w:t>edition. Springer-Verlag, New York, New York, USA.</w:t>
      </w:r>
    </w:p>
  </w:comment>
  <w:comment w:id="287" w:author="Nicole" w:date="2019-12-11T23:01:00Z" w:initials="N">
    <w:p w14:paraId="5E331559" w14:textId="06AE5A74" w:rsidR="00EC3634" w:rsidRDefault="00EC3634" w:rsidP="00C14731">
      <w:pPr>
        <w:pStyle w:val="CommentText"/>
      </w:pPr>
      <w:r>
        <w:rPr>
          <w:rStyle w:val="CommentReference"/>
        </w:rPr>
        <w:annotationRef/>
      </w:r>
      <w:r>
        <w:t>Nicole: clarify statistical terms</w:t>
      </w:r>
    </w:p>
  </w:comment>
  <w:comment w:id="307" w:author="Graham Forrester" w:date="2019-12-11T19:44:00Z" w:initials="GF">
    <w:p w14:paraId="1344129C" w14:textId="0C72AFDA" w:rsidR="00EC3634" w:rsidRDefault="00EC3634">
      <w:pPr>
        <w:pStyle w:val="CommentText"/>
      </w:pPr>
      <w:r>
        <w:rPr>
          <w:rStyle w:val="CommentReference"/>
        </w:rPr>
        <w:annotationRef/>
      </w:r>
      <w:r>
        <w:t>Need to think about how to explain this part!</w:t>
      </w:r>
    </w:p>
  </w:comment>
  <w:comment w:id="308" w:author="Nicole" w:date="2019-12-07T12:21:00Z" w:initials="N">
    <w:p w14:paraId="7C7B8435" w14:textId="41C27D08" w:rsidR="00EC3634" w:rsidRDefault="00EC3634">
      <w:pPr>
        <w:pStyle w:val="CommentText"/>
      </w:pPr>
      <w:r>
        <w:rPr>
          <w:rStyle w:val="CommentReference"/>
        </w:rPr>
        <w:annotationRef/>
      </w:r>
      <w:r>
        <w:t>Brian: huh?</w:t>
      </w:r>
    </w:p>
  </w:comment>
  <w:comment w:id="317" w:author="Graham Forrester" w:date="2019-12-12T11:19:00Z" w:initials="GF">
    <w:p w14:paraId="650ACD93" w14:textId="399B74CC" w:rsidR="00210718" w:rsidRDefault="00210718">
      <w:pPr>
        <w:pStyle w:val="CommentText"/>
      </w:pPr>
      <w:r>
        <w:rPr>
          <w:rStyle w:val="CommentReference"/>
        </w:rPr>
        <w:annotationRef/>
      </w:r>
      <w:r>
        <w:t xml:space="preserve">The conceptual flow </w:t>
      </w:r>
      <w:proofErr w:type="gramStart"/>
      <w:r>
        <w:t>diagram</w:t>
      </w:r>
      <w:proofErr w:type="gramEnd"/>
    </w:p>
  </w:comment>
  <w:comment w:id="320" w:author="Nicole" w:date="2019-12-07T12:22:00Z" w:initials="N">
    <w:p w14:paraId="5D437D9C" w14:textId="07428C93" w:rsidR="00EC3634" w:rsidRDefault="00EC3634">
      <w:pPr>
        <w:pStyle w:val="CommentText"/>
      </w:pPr>
      <w:r>
        <w:rPr>
          <w:rStyle w:val="CommentReference"/>
        </w:rPr>
        <w:annotationRef/>
      </w:r>
      <w:r>
        <w:t xml:space="preserve">Brian: </w:t>
      </w:r>
      <w:r w:rsidRPr="00CE687F">
        <w:t xml:space="preserve">Are you defining a variable name for site? Need to make this </w:t>
      </w:r>
      <w:proofErr w:type="gramStart"/>
      <w:r w:rsidRPr="00CE687F">
        <w:t>more clear</w:t>
      </w:r>
      <w:proofErr w:type="gramEnd"/>
      <w:r w:rsidRPr="00CE687F">
        <w:t xml:space="preserve"> with formatting or rewording and putting site in </w:t>
      </w:r>
      <w:proofErr w:type="spellStart"/>
      <w:r w:rsidRPr="00CE687F">
        <w:t>parantheses</w:t>
      </w:r>
      <w:proofErr w:type="spellEnd"/>
      <w:r w:rsidRPr="00CE687F">
        <w:t>.</w:t>
      </w:r>
    </w:p>
  </w:comment>
  <w:comment w:id="329" w:author="Graham Forrester" w:date="2019-12-12T10:06:00Z" w:initials="GF">
    <w:p w14:paraId="3935B407" w14:textId="21CDD607" w:rsidR="000403A2" w:rsidRDefault="000403A2">
      <w:pPr>
        <w:pStyle w:val="CommentText"/>
      </w:pPr>
      <w:r>
        <w:rPr>
          <w:rStyle w:val="CommentReference"/>
        </w:rPr>
        <w:annotationRef/>
      </w:r>
      <w:r>
        <w:t>Nicole – I think this is what you did????</w:t>
      </w:r>
    </w:p>
  </w:comment>
  <w:comment w:id="339" w:author="Nicole" w:date="2019-12-07T12:23:00Z" w:initials="N">
    <w:p w14:paraId="44C4CBA1" w14:textId="6E0B3D8A" w:rsidR="00EC3634" w:rsidRDefault="00EC3634">
      <w:pPr>
        <w:pStyle w:val="CommentText"/>
      </w:pPr>
      <w:r>
        <w:rPr>
          <w:rStyle w:val="CommentReference"/>
        </w:rPr>
        <w:annotationRef/>
      </w:r>
      <w:r>
        <w:t xml:space="preserve">Brian: </w:t>
      </w:r>
      <w:r w:rsidRPr="00CE687F">
        <w:t xml:space="preserve">year is a variable? Make this </w:t>
      </w:r>
      <w:proofErr w:type="gramStart"/>
      <w:r w:rsidRPr="00CE687F">
        <w:t>more clear</w:t>
      </w:r>
      <w:proofErr w:type="gramEnd"/>
      <w:r w:rsidRPr="00CE687F">
        <w:t>.</w:t>
      </w:r>
    </w:p>
  </w:comment>
  <w:comment w:id="340" w:author="Nicole" w:date="2019-12-07T12:23:00Z" w:initials="N">
    <w:p w14:paraId="4044BF6F" w14:textId="66411877" w:rsidR="00EC3634" w:rsidRDefault="00EC3634">
      <w:pPr>
        <w:pStyle w:val="CommentText"/>
      </w:pPr>
      <w:r>
        <w:rPr>
          <w:rStyle w:val="CommentReference"/>
        </w:rPr>
        <w:annotationRef/>
      </w:r>
      <w:r>
        <w:t>Brian: linear trend</w:t>
      </w:r>
    </w:p>
  </w:comment>
  <w:comment w:id="363" w:author="Nicole" w:date="2019-12-07T12:23:00Z" w:initials="N">
    <w:p w14:paraId="6A547E5F" w14:textId="1B1B7B56" w:rsidR="00EC3634" w:rsidRDefault="00EC3634">
      <w:pPr>
        <w:pStyle w:val="CommentText"/>
      </w:pPr>
      <w:r>
        <w:rPr>
          <w:rStyle w:val="CommentReference"/>
        </w:rPr>
        <w:annotationRef/>
      </w:r>
      <w:r>
        <w:t xml:space="preserve">Brian: </w:t>
      </w:r>
      <w:r w:rsidRPr="00CE687F">
        <w:t>again, make it clear what is a variable.</w:t>
      </w:r>
    </w:p>
  </w:comment>
  <w:comment w:id="364" w:author="Graham Forrester" w:date="2019-12-12T10:06:00Z" w:initials="GF">
    <w:p w14:paraId="70989698" w14:textId="365EE882" w:rsidR="000403A2" w:rsidRDefault="000403A2">
      <w:pPr>
        <w:pStyle w:val="CommentText"/>
      </w:pPr>
      <w:r>
        <w:rPr>
          <w:rStyle w:val="CommentReference"/>
        </w:rPr>
        <w:annotationRef/>
      </w:r>
      <w:r>
        <w:t>I tried to do this</w:t>
      </w:r>
    </w:p>
  </w:comment>
  <w:comment w:id="397" w:author="Nicole" w:date="2019-12-07T12:24:00Z" w:initials="N">
    <w:p w14:paraId="594CDA7A" w14:textId="77777777" w:rsidR="00EC3634" w:rsidRDefault="00EC3634" w:rsidP="00CE687F">
      <w:pPr>
        <w:pStyle w:val="CommentText"/>
      </w:pPr>
      <w:r>
        <w:rPr>
          <w:rStyle w:val="CommentReference"/>
        </w:rPr>
        <w:annotationRef/>
      </w:r>
      <w:r>
        <w:t>Brian: Why define an arbitrary cut off? Instead just focus on the most parsimonious models as those with the most weight.</w:t>
      </w:r>
    </w:p>
    <w:p w14:paraId="74666FCE" w14:textId="77777777" w:rsidR="00EC3634" w:rsidRDefault="00EC3634" w:rsidP="00CE687F">
      <w:pPr>
        <w:pStyle w:val="CommentText"/>
      </w:pPr>
    </w:p>
    <w:p w14:paraId="085742B9" w14:textId="18DC2AD9" w:rsidR="00EC3634" w:rsidRDefault="00EC3634" w:rsidP="00CE687F">
      <w:pPr>
        <w:pStyle w:val="CommentText"/>
      </w:pPr>
      <w:r>
        <w:t xml:space="preserve">It doesn't seem like you </w:t>
      </w:r>
      <w:proofErr w:type="gramStart"/>
      <w:r>
        <w:t>actually use</w:t>
      </w:r>
      <w:proofErr w:type="gramEnd"/>
      <w:r>
        <w:t xml:space="preserve"> these cutoffs for any purpose in the results.</w:t>
      </w:r>
    </w:p>
  </w:comment>
  <w:comment w:id="399" w:author="Graham Forrester" w:date="2019-12-12T10:11:00Z" w:initials="GF">
    <w:p w14:paraId="33F09FF9" w14:textId="58D9D34B" w:rsidR="007641AA" w:rsidRDefault="007641AA">
      <w:pPr>
        <w:pStyle w:val="CommentText"/>
      </w:pPr>
      <w:r>
        <w:rPr>
          <w:rStyle w:val="CommentReference"/>
        </w:rPr>
        <w:annotationRef/>
      </w:r>
      <w:r>
        <w:t>I got rid of the R sentence because it is mentioned above</w:t>
      </w:r>
    </w:p>
  </w:comment>
  <w:comment w:id="406" w:author="Nicole" w:date="2019-12-06T23:13:00Z" w:initials="N">
    <w:p w14:paraId="41A3639F" w14:textId="2B787EBE" w:rsidR="00EC3634" w:rsidRDefault="00EC3634">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407" w:author="Nicole" w:date="2019-12-11T22:41:00Z" w:initials="N">
    <w:p w14:paraId="1DE33161" w14:textId="01E30627" w:rsidR="00EC3634" w:rsidRDefault="00EC3634" w:rsidP="0016176F">
      <w:pPr>
        <w:pStyle w:val="CommentText"/>
      </w:pPr>
      <w:r>
        <w:rPr>
          <w:rStyle w:val="CommentReference"/>
        </w:rPr>
        <w:annotationRef/>
      </w:r>
      <w:r>
        <w:t xml:space="preserve">***Brian: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408" w:author="Nicole" w:date="2019-12-11T22:42:00Z" w:initials="N">
    <w:p w14:paraId="16E2EFAB" w14:textId="77777777" w:rsidR="00EC3634" w:rsidRDefault="00EC3634" w:rsidP="0016176F">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p w14:paraId="1B1129BF" w14:textId="77777777" w:rsidR="00EC3634" w:rsidRDefault="00EC3634" w:rsidP="0016176F"/>
    <w:p w14:paraId="55FEC576" w14:textId="1B738EE6" w:rsidR="00EC3634" w:rsidRDefault="00EC3634" w:rsidP="0016176F">
      <w:pPr>
        <w:pStyle w:val="CommentText"/>
      </w:pPr>
      <w:r>
        <w:t>Nicole: I have already made this conceptual flow diagram. Should I include it?</w:t>
      </w:r>
    </w:p>
  </w:comment>
  <w:comment w:id="409" w:author="Nicole" w:date="2019-12-11T22:26:00Z" w:initials="N">
    <w:p w14:paraId="22E6F8D3" w14:textId="04777244" w:rsidR="00EC3634" w:rsidRDefault="00EC3634">
      <w:pPr>
        <w:pStyle w:val="CommentText"/>
      </w:pPr>
      <w:r>
        <w:rPr>
          <w:rStyle w:val="CommentReference"/>
        </w:rPr>
        <w:annotationRef/>
      </w:r>
      <w:r>
        <w:t>***</w:t>
      </w:r>
      <w:proofErr w:type="spellStart"/>
      <w:r>
        <w:t>Gavino</w:t>
      </w:r>
      <w:proofErr w:type="spellEnd"/>
      <w:r>
        <w:t>: Discuss the output and the significance of your estimates.</w:t>
      </w:r>
    </w:p>
  </w:comment>
  <w:comment w:id="412" w:author="Nicole" w:date="2019-12-07T12:37:00Z" w:initials="N">
    <w:p w14:paraId="752253B2" w14:textId="44039EC6" w:rsidR="00EC3634" w:rsidRDefault="00EC3634">
      <w:pPr>
        <w:pStyle w:val="CommentText"/>
      </w:pPr>
      <w:r>
        <w:rPr>
          <w:rStyle w:val="CommentReference"/>
        </w:rPr>
        <w:annotationRef/>
      </w:r>
      <w:r>
        <w:t>Rachel: present as a figure/table because numbers are difficult to read</w:t>
      </w:r>
    </w:p>
  </w:comment>
  <w:comment w:id="420" w:author="Nicole" w:date="2019-12-07T12:39:00Z" w:initials="N">
    <w:p w14:paraId="59EEE04E" w14:textId="37C7611D" w:rsidR="00EC3634" w:rsidRDefault="00EC3634">
      <w:pPr>
        <w:pStyle w:val="CommentText"/>
      </w:pPr>
      <w:r>
        <w:rPr>
          <w:rStyle w:val="CommentReference"/>
        </w:rPr>
        <w:annotationRef/>
      </w:r>
      <w:r>
        <w:t>Rachel: provide stats (p-values); what are biological conclusions from such low r-</w:t>
      </w:r>
      <w:proofErr w:type="gramStart"/>
      <w:r>
        <w:t>squared?;</w:t>
      </w:r>
      <w:proofErr w:type="gramEnd"/>
      <w:r>
        <w:t xml:space="preserve"> move A3 and A4 to main body</w:t>
      </w:r>
    </w:p>
  </w:comment>
  <w:comment w:id="421" w:author="Nicole" w:date="2019-12-07T12:40:00Z" w:initials="N">
    <w:p w14:paraId="76E562C9" w14:textId="0E0948FA" w:rsidR="00EC3634" w:rsidRDefault="00EC3634" w:rsidP="00B42DAD">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450" w:author="Nicole" w:date="2019-12-11T23:03:00Z" w:initials="N">
    <w:p w14:paraId="3ADAD2C3" w14:textId="77777777" w:rsidR="00FC0871" w:rsidRDefault="00FC0871" w:rsidP="00FC0871">
      <w:pPr>
        <w:pStyle w:val="CommentText"/>
      </w:pPr>
      <w:r>
        <w:rPr>
          <w:rStyle w:val="CommentReference"/>
        </w:rPr>
        <w:annotationRef/>
      </w:r>
      <w:r>
        <w:t>Nicole: clarify statistical terms</w:t>
      </w:r>
    </w:p>
  </w:comment>
  <w:comment w:id="458" w:author="Graham Forrester" w:date="2019-12-12T11:36:00Z" w:initials="GF">
    <w:p w14:paraId="439AD7F5" w14:textId="7FE1FB45" w:rsidR="0057253E" w:rsidRDefault="0057253E" w:rsidP="0057253E">
      <w:pPr>
        <w:pStyle w:val="CommentText"/>
      </w:pPr>
      <w:r>
        <w:rPr>
          <w:rStyle w:val="CommentReference"/>
        </w:rPr>
        <w:annotationRef/>
      </w:r>
      <w:r>
        <w:t xml:space="preserve">I think this can be an appendix.  The table is the summary table, the figures can be the ones from the </w:t>
      </w:r>
      <w:proofErr w:type="spellStart"/>
      <w:r>
        <w:t>github</w:t>
      </w:r>
      <w:proofErr w:type="spellEnd"/>
      <w:r>
        <w:t xml:space="preserve"> analysis folder </w:t>
      </w:r>
      <w:r w:rsidRPr="0057253E">
        <w:t>basic_r_time_siteasfacet.jpeg</w:t>
      </w:r>
      <w:r>
        <w:t xml:space="preserve">, </w:t>
      </w:r>
      <w:proofErr w:type="spellStart"/>
      <w:r w:rsidRPr="0057253E">
        <w:t>basic_cc_time_siteasfacet</w:t>
      </w:r>
      <w:proofErr w:type="spellEnd"/>
      <w:r>
        <w:t xml:space="preserve">, </w:t>
      </w:r>
      <w:proofErr w:type="spellStart"/>
      <w:r w:rsidRPr="0057253E">
        <w:t>basic_sc_time_siteasfacet</w:t>
      </w:r>
      <w:proofErr w:type="spellEnd"/>
      <w:r w:rsidR="00EC1D51">
        <w:t xml:space="preserve"> (adding p-values r2 </w:t>
      </w:r>
      <w:proofErr w:type="spellStart"/>
      <w:r w:rsidR="00EC1D51">
        <w:t>ect</w:t>
      </w:r>
      <w:proofErr w:type="spellEnd"/>
      <w:r w:rsidR="00EC1D51">
        <w:t xml:space="preserve"> is a detail that can be ignored for now)</w:t>
      </w:r>
    </w:p>
  </w:comment>
  <w:comment w:id="464" w:author="Graham Forrester" w:date="2019-12-12T12:17:00Z" w:initials="GF">
    <w:p w14:paraId="42C52EA6" w14:textId="574B6BB6" w:rsidR="003B2F6F" w:rsidRDefault="003B2F6F">
      <w:pPr>
        <w:pStyle w:val="CommentText"/>
      </w:pPr>
      <w:r>
        <w:rPr>
          <w:rStyle w:val="CommentReference"/>
        </w:rPr>
        <w:annotationRef/>
      </w:r>
      <w:r>
        <w:t xml:space="preserve">This can be </w:t>
      </w:r>
      <w:proofErr w:type="spellStart"/>
      <w:r>
        <w:t>Github</w:t>
      </w:r>
      <w:proofErr w:type="spellEnd"/>
      <w:r>
        <w:t xml:space="preserve"> figures </w:t>
      </w:r>
      <w:r w:rsidRPr="003B2F6F">
        <w:t>basic_cc_time_line.jpeg</w:t>
      </w:r>
      <w:r>
        <w:t xml:space="preserve"> and </w:t>
      </w:r>
      <w:proofErr w:type="spellStart"/>
      <w:r>
        <w:t>equivalwent</w:t>
      </w:r>
      <w:proofErr w:type="spellEnd"/>
      <w:r>
        <w:t xml:space="preserve"> plots for rugosity and sponges</w:t>
      </w:r>
    </w:p>
  </w:comment>
  <w:comment w:id="472" w:author="Graham Forrester" w:date="2019-12-12T11:40:00Z" w:initials="GF">
    <w:p w14:paraId="18758F59" w14:textId="77777777" w:rsidR="00DE59D6" w:rsidRDefault="00DE59D6" w:rsidP="00DE59D6">
      <w:pPr>
        <w:pStyle w:val="CommentText"/>
      </w:pPr>
      <w:r>
        <w:rPr>
          <w:rStyle w:val="CommentReference"/>
        </w:rPr>
        <w:annotationRef/>
      </w:r>
      <w:r>
        <w:t>Figures will need renumbering because I switch A3 and A4</w:t>
      </w:r>
    </w:p>
  </w:comment>
  <w:comment w:id="476" w:author="Graham Forrester" w:date="2019-12-12T12:37:00Z" w:initials="GF">
    <w:p w14:paraId="766AEF38" w14:textId="58B202E6" w:rsidR="00C460FB" w:rsidRDefault="00C460FB">
      <w:pPr>
        <w:pStyle w:val="CommentText"/>
      </w:pPr>
      <w:r>
        <w:rPr>
          <w:rStyle w:val="CommentReference"/>
        </w:rPr>
        <w:annotationRef/>
      </w:r>
      <w:r>
        <w:t xml:space="preserve">Table AX is the summary table again, Figures AXX = </w:t>
      </w:r>
      <w:proofErr w:type="spellStart"/>
      <w:r w:rsidRPr="00C460FB">
        <w:t>basic_coral_time_siteasfacet</w:t>
      </w:r>
      <w:proofErr w:type="spellEnd"/>
      <w:r>
        <w:t xml:space="preserve"> from the </w:t>
      </w:r>
      <w:proofErr w:type="spellStart"/>
      <w:r>
        <w:t>Github</w:t>
      </w:r>
      <w:proofErr w:type="spellEnd"/>
      <w:r>
        <w:t xml:space="preserve"> and the corresponding figures for fish and sponge richness</w:t>
      </w:r>
    </w:p>
  </w:comment>
  <w:comment w:id="486" w:author="Graham Forrester" w:date="2019-12-12T12:42:00Z" w:initials="GF">
    <w:p w14:paraId="6CED27EC" w14:textId="4D7411B6" w:rsidR="00B90E1D" w:rsidRDefault="00B90E1D">
      <w:pPr>
        <w:pStyle w:val="CommentText"/>
      </w:pPr>
      <w:r>
        <w:rPr>
          <w:rStyle w:val="CommentReference"/>
        </w:rPr>
        <w:annotationRef/>
      </w:r>
      <w:r>
        <w:t xml:space="preserve">Use </w:t>
      </w:r>
      <w:r w:rsidRPr="00B90E1D">
        <w:t>basic_coral_time_line.jpeg</w:t>
      </w:r>
      <w:r>
        <w:t xml:space="preserve"> and the corresponding </w:t>
      </w:r>
      <w:proofErr w:type="spellStart"/>
      <w:r>
        <w:t>fisgures</w:t>
      </w:r>
      <w:proofErr w:type="spellEnd"/>
      <w:r>
        <w:t xml:space="preserve"> for sponges and fish.  Note I am assuming the statistical result from just looking at the fitted lines here – which we can check later (post thesis </w:t>
      </w:r>
      <w:proofErr w:type="spellStart"/>
      <w:r>
        <w:t>sunbmission</w:t>
      </w:r>
      <w:proofErr w:type="spellEnd"/>
      <w:r>
        <w:t>)</w:t>
      </w:r>
    </w:p>
  </w:comment>
  <w:comment w:id="504" w:author="Nicole" w:date="2019-12-06T23:07:00Z" w:initials="N">
    <w:p w14:paraId="601D160B" w14:textId="0F026762" w:rsidR="00EC3634" w:rsidRDefault="00EC3634">
      <w:pPr>
        <w:pStyle w:val="CommentText"/>
      </w:pPr>
      <w:r>
        <w:rPr>
          <w:rStyle w:val="CommentReference"/>
        </w:rPr>
        <w:annotationRef/>
      </w:r>
      <w:proofErr w:type="spellStart"/>
      <w:r>
        <w:t>Gavino</w:t>
      </w:r>
      <w:proofErr w:type="spellEnd"/>
      <w:r>
        <w:t xml:space="preserve">: Fix the language. I cannot recall if you use the word "independent" instead of "uncorrelated" in the thesis, but you did on your presentation. Correct the part where you say that the AIC is a measure of parsimony. That is not accurate. AIC, </w:t>
      </w:r>
      <w:proofErr w:type="spellStart"/>
      <w:r>
        <w:t>AICc</w:t>
      </w:r>
      <w:proofErr w:type="spellEnd"/>
      <w:r>
        <w:t xml:space="preserve"> and BIC are model selection criteria that help selecting the most parsimonious model among those that fit well the data. In some </w:t>
      </w:r>
      <w:proofErr w:type="gramStart"/>
      <w:r>
        <w:t>cases</w:t>
      </w:r>
      <w:proofErr w:type="gramEnd"/>
      <w:r>
        <w:t xml:space="preserve"> you were comparing models with good fit and models with bad fit, with the same number of parameters. In that case it does not make sense to talk about parsimony, rather quality of fit.</w:t>
      </w:r>
    </w:p>
  </w:comment>
  <w:comment w:id="505" w:author="Nicole" w:date="2019-12-11T23:02:00Z" w:initials="N">
    <w:p w14:paraId="65F125B7" w14:textId="15D93CFB" w:rsidR="00EC3634" w:rsidRDefault="00EC3634" w:rsidP="00C14731">
      <w:pPr>
        <w:pStyle w:val="CommentText"/>
      </w:pPr>
      <w:r>
        <w:rPr>
          <w:rStyle w:val="CommentReference"/>
        </w:rPr>
        <w:annotationRef/>
      </w:r>
      <w:r>
        <w:t>Nicole: clarify statistical terms</w:t>
      </w:r>
    </w:p>
  </w:comment>
  <w:comment w:id="506" w:author="Nicole" w:date="2019-12-06T23:16:00Z" w:initials="N">
    <w:p w14:paraId="45B25EF9" w14:textId="0C86F178" w:rsidR="00EC3634" w:rsidRDefault="00EC3634">
      <w:pPr>
        <w:pStyle w:val="CommentText"/>
      </w:pPr>
      <w:r>
        <w:rPr>
          <w:rStyle w:val="CommentReference"/>
        </w:rPr>
        <w:annotationRef/>
      </w:r>
      <w:r>
        <w:t>Carlos: Negatively correlated does not mean it is independent, unclear</w:t>
      </w:r>
    </w:p>
  </w:comment>
  <w:comment w:id="508" w:author="Graham Forrester" w:date="2019-12-12T11:40:00Z" w:initials="GF">
    <w:p w14:paraId="7E0AD1A6" w14:textId="2724271E" w:rsidR="00FC0871" w:rsidRDefault="00FC0871">
      <w:pPr>
        <w:pStyle w:val="CommentText"/>
      </w:pPr>
      <w:r>
        <w:rPr>
          <w:rStyle w:val="CommentReference"/>
        </w:rPr>
        <w:annotationRef/>
      </w:r>
      <w:r>
        <w:t>Figures will need renumbering because I switch A3 and A4</w:t>
      </w:r>
    </w:p>
  </w:comment>
  <w:comment w:id="511" w:author="Nicole" w:date="2019-12-11T23:03:00Z" w:initials="N">
    <w:p w14:paraId="4A0533F6" w14:textId="53AB41F6" w:rsidR="00EC3634" w:rsidRDefault="00EC3634" w:rsidP="00C14731">
      <w:pPr>
        <w:pStyle w:val="CommentText"/>
      </w:pPr>
      <w:r>
        <w:rPr>
          <w:rStyle w:val="CommentReference"/>
        </w:rPr>
        <w:annotationRef/>
      </w:r>
      <w:r>
        <w:t>Nicole: clarify statistical terms</w:t>
      </w:r>
    </w:p>
  </w:comment>
  <w:comment w:id="553" w:author="Nicole" w:date="2019-12-07T12:26:00Z" w:initials="N">
    <w:p w14:paraId="17518AB7" w14:textId="5F5273FA" w:rsidR="00EC3634" w:rsidRDefault="00EC3634">
      <w:pPr>
        <w:pStyle w:val="CommentText"/>
      </w:pPr>
      <w:r>
        <w:rPr>
          <w:rStyle w:val="CommentReference"/>
        </w:rPr>
        <w:annotationRef/>
      </w:r>
      <w:r>
        <w:t xml:space="preserve">Brian: </w:t>
      </w:r>
      <w:r w:rsidRPr="00CE687F">
        <w:t>even more so, all models with any AIC weight included the variable "year".</w:t>
      </w:r>
    </w:p>
  </w:comment>
  <w:comment w:id="584" w:author="Nicole" w:date="2019-12-07T12:27:00Z" w:initials="N">
    <w:p w14:paraId="5EDB7706" w14:textId="0B9208AF" w:rsidR="00EC3634" w:rsidRDefault="00EC3634">
      <w:pPr>
        <w:pStyle w:val="CommentText"/>
      </w:pPr>
      <w:r>
        <w:rPr>
          <w:rStyle w:val="CommentReference"/>
        </w:rPr>
        <w:annotationRef/>
      </w:r>
      <w:r>
        <w:t xml:space="preserve">Brian: </w:t>
      </w:r>
      <w:r w:rsidRPr="00CE687F">
        <w:t>be specific. Not stable throughout the study period of X number of years.</w:t>
      </w:r>
    </w:p>
  </w:comment>
  <w:comment w:id="585" w:author="Nicole" w:date="2019-12-07T12:27:00Z" w:initials="N">
    <w:p w14:paraId="7C63EBAD" w14:textId="22BFEC29" w:rsidR="00EC3634" w:rsidRDefault="00EC3634">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614" w:author="Nicole" w:date="2019-12-06T23:18:00Z" w:initials="N">
    <w:p w14:paraId="65F71495" w14:textId="4BCB6475" w:rsidR="00EC3634" w:rsidRDefault="00EC3634">
      <w:pPr>
        <w:pStyle w:val="CommentText"/>
      </w:pPr>
      <w:r>
        <w:rPr>
          <w:rStyle w:val="CommentReference"/>
        </w:rPr>
        <w:annotationRef/>
      </w:r>
      <w:r>
        <w:t>Carlos: unclear</w:t>
      </w:r>
    </w:p>
  </w:comment>
  <w:comment w:id="631" w:author="Nicole" w:date="2019-12-07T12:42:00Z" w:initials="N">
    <w:p w14:paraId="15415A64" w14:textId="11519538" w:rsidR="00EC3634" w:rsidRDefault="00EC3634">
      <w:pPr>
        <w:pStyle w:val="CommentText"/>
      </w:pPr>
      <w:r>
        <w:rPr>
          <w:rStyle w:val="CommentReference"/>
        </w:rPr>
        <w:annotationRef/>
      </w:r>
      <w:r>
        <w:t>Nicole: For % coral cover &lt;20% I calculated average sponge richness to be 21.6 from 1993-2007 and 24.7 from 2008-2018</w:t>
      </w:r>
    </w:p>
  </w:comment>
  <w:comment w:id="681" w:author="Nicole" w:date="2019-12-07T12:48:00Z" w:initials="N">
    <w:p w14:paraId="4EA98936" w14:textId="282051D0" w:rsidR="00EC3634" w:rsidRDefault="00EC3634">
      <w:pPr>
        <w:pStyle w:val="CommentText"/>
      </w:pPr>
      <w:r>
        <w:rPr>
          <w:rStyle w:val="CommentReference"/>
        </w:rPr>
        <w:annotationRef/>
      </w:r>
      <w:r>
        <w:t>Rachel: you say variations in fish richness not explained by rugosity alone BUT sites are distinct by rugosity. If this was the major correlate, site wouldn’t matter, if site matters, it limits your predictive ability</w:t>
      </w:r>
    </w:p>
  </w:comment>
  <w:comment w:id="711" w:author="Nicole" w:date="2019-12-07T12:28:00Z" w:initials="N">
    <w:p w14:paraId="37D3B3B1" w14:textId="73832266" w:rsidR="00EC3634" w:rsidRDefault="00EC3634">
      <w:pPr>
        <w:pStyle w:val="CommentText"/>
      </w:pPr>
      <w:r>
        <w:rPr>
          <w:rStyle w:val="CommentReference"/>
        </w:rPr>
        <w:annotationRef/>
      </w:r>
      <w:r>
        <w:t xml:space="preserve">Brian: </w:t>
      </w:r>
      <w:r w:rsidRPr="00CE687F">
        <w:t>rewrite. rephrase in terms of the change of effect, not the position on a graph.</w:t>
      </w:r>
    </w:p>
  </w:comment>
  <w:comment w:id="717" w:author="Nicole" w:date="2019-12-07T12:28:00Z" w:initials="N">
    <w:p w14:paraId="08CB8FDB" w14:textId="072CE058" w:rsidR="00EC3634" w:rsidRDefault="00EC3634">
      <w:pPr>
        <w:pStyle w:val="CommentText"/>
      </w:pPr>
      <w:r>
        <w:rPr>
          <w:rStyle w:val="CommentReference"/>
        </w:rPr>
        <w:annotationRef/>
      </w:r>
      <w:r>
        <w:t>Brian: this is a tough sentence to read</w:t>
      </w:r>
    </w:p>
  </w:comment>
  <w:comment w:id="722" w:author="Nicole" w:date="2019-12-06T23:13:00Z" w:initials="N">
    <w:p w14:paraId="43B6E11A" w14:textId="17B262C0" w:rsidR="00EC3634" w:rsidRDefault="00EC3634">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723" w:author="Nicole" w:date="2019-12-07T12:28:00Z" w:initials="N">
    <w:p w14:paraId="5FA731AF" w14:textId="19D9A0B8" w:rsidR="00EC3634" w:rsidRDefault="00EC3634">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w:t>
      </w:r>
      <w:proofErr w:type="gramStart"/>
      <w:r w:rsidRPr="00CE687F">
        <w:t>important.</w:t>
      </w:r>
      <w:proofErr w:type="gramEnd"/>
      <w:r w:rsidRPr="00CE687F">
        <w:t xml:space="preserve">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w:t>
      </w:r>
      <w:proofErr w:type="gramStart"/>
      <w:r w:rsidRPr="00CE687F">
        <w:t>else.</w:t>
      </w:r>
      <w:proofErr w:type="gramEnd"/>
    </w:p>
  </w:comment>
  <w:comment w:id="724" w:author="Nicole" w:date="2019-12-06T23:29:00Z" w:initials="N">
    <w:p w14:paraId="2330B733" w14:textId="77777777" w:rsidR="00EC3634" w:rsidRDefault="00EC3634" w:rsidP="00881767">
      <w:pPr>
        <w:pStyle w:val="CommentText"/>
      </w:pPr>
      <w:r>
        <w:rPr>
          <w:rStyle w:val="CommentReference"/>
        </w:rPr>
        <w:annotationRef/>
      </w:r>
      <w:r>
        <w:t>Carlos: delete</w:t>
      </w:r>
    </w:p>
  </w:comment>
  <w:comment w:id="726" w:author="Nicole" w:date="2019-12-07T12:17:00Z" w:initials="N">
    <w:p w14:paraId="1EF0EC55" w14:textId="77777777" w:rsidR="00EC3634" w:rsidRDefault="00EC3634" w:rsidP="00881767">
      <w:pPr>
        <w:pStyle w:val="CommentText"/>
      </w:pPr>
      <w:r>
        <w:rPr>
          <w:rStyle w:val="CommentReference"/>
        </w:rPr>
        <w:annotationRef/>
      </w:r>
      <w:r>
        <w:t xml:space="preserve">Brian: </w:t>
      </w:r>
      <w:r w:rsidRPr="00B648A4">
        <w:t xml:space="preserve">It does obfuscate the meaning of the modeled relationship between surrogate and target. I would suggest </w:t>
      </w:r>
      <w:proofErr w:type="gramStart"/>
      <w:r w:rsidRPr="00B648A4">
        <w:t>bring</w:t>
      </w:r>
      <w:proofErr w:type="gramEnd"/>
      <w:r w:rsidRPr="00B648A4">
        <w:t xml:space="preserve"> this up in the discussion and suggest possible issues that it may be cause. could use a "limitations" section. Instead of writing it off here, maybe point the reader to the discussion.</w:t>
      </w:r>
    </w:p>
  </w:comment>
  <w:comment w:id="725" w:author="Nicole" w:date="2019-12-06T23:15:00Z" w:initials="N">
    <w:p w14:paraId="1BA73353" w14:textId="77777777" w:rsidR="00EC3634" w:rsidRDefault="00EC3634" w:rsidP="00881767">
      <w:pPr>
        <w:pStyle w:val="CommentText"/>
      </w:pPr>
      <w:r>
        <w:rPr>
          <w:rStyle w:val="CommentReference"/>
        </w:rPr>
        <w:annotationRef/>
      </w:r>
      <w:r>
        <w:t>Carlos: A bit unclear</w:t>
      </w:r>
    </w:p>
  </w:comment>
  <w:comment w:id="727" w:author="Nicole" w:date="2019-11-20T05:17:00Z" w:initials="N">
    <w:p w14:paraId="7A99DDE6" w14:textId="02E046C3" w:rsidR="00EC3634" w:rsidRDefault="00EC3634"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729" w:author="Nicole" w:date="2019-12-07T12:29:00Z" w:initials="N">
    <w:p w14:paraId="4CF76785" w14:textId="6504B439" w:rsidR="00EC3634" w:rsidRDefault="00EC3634">
      <w:pPr>
        <w:pStyle w:val="CommentText"/>
      </w:pPr>
      <w:r>
        <w:rPr>
          <w:rStyle w:val="CommentReference"/>
        </w:rPr>
        <w:annotationRef/>
      </w:r>
      <w:r>
        <w:t>Brian: why line break here?</w:t>
      </w:r>
    </w:p>
  </w:comment>
  <w:comment w:id="730" w:author="Nicole" w:date="2019-11-20T03:58:00Z" w:initials="N">
    <w:p w14:paraId="1751A14C" w14:textId="04DEAC62" w:rsidR="00EC3634" w:rsidRDefault="00EC3634">
      <w:pPr>
        <w:pStyle w:val="CommentText"/>
      </w:pPr>
      <w:r>
        <w:rPr>
          <w:rStyle w:val="CommentReference"/>
        </w:rPr>
        <w:annotationRef/>
      </w:r>
      <w:r>
        <w:t>Takeaway from this paper:</w:t>
      </w:r>
    </w:p>
    <w:p w14:paraId="7348AD77" w14:textId="71E8B641" w:rsidR="00EC3634" w:rsidRDefault="00EC3634">
      <w:pPr>
        <w:pStyle w:val="CommentText"/>
      </w:pPr>
      <w:r>
        <w:t>Descriptions of the high variability of mechanisms of and distances for dispersal</w:t>
      </w:r>
    </w:p>
  </w:comment>
  <w:comment w:id="731" w:author="Nicole" w:date="2019-11-20T03:57:00Z" w:initials="N">
    <w:p w14:paraId="6D87EA04" w14:textId="437ED1F0" w:rsidR="00EC3634" w:rsidRDefault="00EC3634">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728" w:author="Graham Forrester" w:date="2019-12-03T11:42:00Z" w:initials="GF">
    <w:p w14:paraId="4EE592AC" w14:textId="4CE8303F" w:rsidR="00EC3634" w:rsidRDefault="00EC3634">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732" w:author="Nicole" w:date="2019-11-20T05:22:00Z" w:initials="N">
    <w:p w14:paraId="7F3B3A69" w14:textId="3F7E3502" w:rsidR="00EC3634" w:rsidRDefault="00EC3634"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733" w:author="Graham Forrester" w:date="2019-12-03T11:43:00Z" w:initials="GF">
    <w:p w14:paraId="07107738" w14:textId="46C531DE" w:rsidR="00EC3634" w:rsidRDefault="00EC3634">
      <w:pPr>
        <w:pStyle w:val="CommentText"/>
      </w:pPr>
      <w:r>
        <w:rPr>
          <w:rStyle w:val="CommentReference"/>
        </w:rPr>
        <w:annotationRef/>
      </w:r>
      <w:r>
        <w:t>This would not have made sense.  I have thought off and on about suggesting we add fish abundance as a surrogate (for fish richness).</w:t>
      </w:r>
    </w:p>
  </w:comment>
  <w:comment w:id="734" w:author="Graham Forrester" w:date="2019-12-03T11:50:00Z" w:initials="GF">
    <w:p w14:paraId="37952E27" w14:textId="44FAA7AE" w:rsidR="00EC3634" w:rsidRDefault="00EC3634">
      <w:pPr>
        <w:pStyle w:val="CommentText"/>
      </w:pPr>
      <w:r>
        <w:rPr>
          <w:rStyle w:val="CommentReference"/>
        </w:rPr>
        <w:annotationRef/>
      </w:r>
      <w:r>
        <w:t xml:space="preserve">This specific result (rugosity vs fish richness) can be contrasted with Pratchett et al </w:t>
      </w:r>
      <w:proofErr w:type="gramStart"/>
      <w:r>
        <w:t>2011..</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proofErr w:type="gram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w:t>
      </w:r>
      <w:proofErr w:type="gramEnd"/>
      <w:r w:rsidRPr="00CA66EB">
        <w:rPr>
          <w:rFonts w:ascii="AppleSystemUIFontBold" w:eastAsiaTheme="minorHAnsi" w:hAnsi="AppleSystemUIFontBold" w:cs="AppleSystemUIFontBold"/>
        </w:rPr>
        <w:t xml:space="preserve">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736" w:author="Nicole" w:date="2019-12-07T12:51:00Z" w:initials="N">
    <w:p w14:paraId="7AEF4DD5" w14:textId="2D0C503D" w:rsidR="00EC3634" w:rsidRDefault="00EC3634">
      <w:pPr>
        <w:pStyle w:val="CommentText"/>
      </w:pPr>
      <w:r>
        <w:rPr>
          <w:rStyle w:val="CommentReference"/>
        </w:rPr>
        <w:annotationRef/>
      </w:r>
      <w:r>
        <w:t xml:space="preserve">“increase”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737" w:author="Nicole" w:date="2019-12-07T12:29:00Z" w:initials="N">
    <w:p w14:paraId="0082EB0E" w14:textId="6BEB7B83" w:rsidR="00EC3634" w:rsidRDefault="00EC3634">
      <w:pPr>
        <w:pStyle w:val="CommentText"/>
      </w:pPr>
      <w:r>
        <w:rPr>
          <w:rStyle w:val="CommentReference"/>
        </w:rPr>
        <w:annotationRef/>
      </w:r>
      <w:r>
        <w:t>Brian: Rephrase and reference the study here.</w:t>
      </w:r>
    </w:p>
  </w:comment>
  <w:comment w:id="735" w:author="Graham Forrester" w:date="2019-12-03T11:44:00Z" w:initials="GF">
    <w:p w14:paraId="1616FF1F" w14:textId="6BD3CE10" w:rsidR="00EC3634" w:rsidRDefault="00EC3634">
      <w:pPr>
        <w:pStyle w:val="CommentText"/>
      </w:pPr>
      <w:r>
        <w:rPr>
          <w:rStyle w:val="CommentReference"/>
        </w:rPr>
        <w:annotationRef/>
      </w:r>
      <w:r>
        <w:t xml:space="preserve">Too many things mixed together.  Better to discuss each surrogate-target relationship </w:t>
      </w:r>
      <w:proofErr w:type="gramStart"/>
      <w:r>
        <w:t>separately?</w:t>
      </w:r>
      <w:proofErr w:type="gramEnd"/>
      <w:r>
        <w:t xml:space="preserve">  Is the general point for this paragraph </w:t>
      </w:r>
      <w:proofErr w:type="gramStart"/>
      <w:r>
        <w:t>actually that</w:t>
      </w:r>
      <w:proofErr w:type="gramEnd"/>
      <w:r>
        <w:t xml:space="preserve">, for each target group there was a different “best” surrogate?  So, it is unlikely that any one surrogate will be useful for broad multi-group richness (i.e. total richness on reefs)  </w:t>
      </w:r>
    </w:p>
  </w:comment>
  <w:comment w:id="738" w:author="Graham Forrester" w:date="2019-11-20T11:25:00Z" w:initials="GF">
    <w:p w14:paraId="552ED08E" w14:textId="2E34F0E4" w:rsidR="00EC3634" w:rsidRDefault="00EC3634">
      <w:pPr>
        <w:pStyle w:val="CommentText"/>
      </w:pPr>
      <w:r>
        <w:rPr>
          <w:rStyle w:val="CommentReference"/>
        </w:rPr>
        <w:annotationRef/>
      </w:r>
      <w:r>
        <w:t xml:space="preserve">I know that it was boat </w:t>
      </w:r>
      <w:proofErr w:type="gramStart"/>
      <w:r>
        <w:t>anchoring, but</w:t>
      </w:r>
      <w:proofErr w:type="gramEnd"/>
      <w:r>
        <w:t xml:space="preserve"> leave this aside for now.</w:t>
      </w:r>
    </w:p>
  </w:comment>
  <w:comment w:id="739" w:author="Nicole" w:date="2019-11-26T13:50:00Z" w:initials="N">
    <w:p w14:paraId="535B8D36" w14:textId="6BFF9915" w:rsidR="00EC3634" w:rsidRDefault="00EC3634">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w:t>
      </w:r>
      <w:proofErr w:type="gramStart"/>
      <w:r>
        <w:t>?”…</w:t>
      </w:r>
      <w:proofErr w:type="gramEnd"/>
      <w:r>
        <w:t>not cited in Lit Cited, but this paper is on Mendeley</w:t>
      </w:r>
    </w:p>
  </w:comment>
  <w:comment w:id="740" w:author="Graham Forrester" w:date="2019-12-03T12:01:00Z" w:initials="GF">
    <w:p w14:paraId="5F28C972" w14:textId="77777777" w:rsidR="00EC3634" w:rsidRDefault="00EC3634">
      <w:pPr>
        <w:pStyle w:val="CommentText"/>
      </w:pPr>
      <w:r>
        <w:rPr>
          <w:rStyle w:val="CommentReference"/>
        </w:rPr>
        <w:annotationRef/>
      </w:r>
      <w:r>
        <w:t xml:space="preserve">Lots of semi-connected points in this paragraph.  </w:t>
      </w:r>
    </w:p>
    <w:p w14:paraId="30A4A135" w14:textId="77777777" w:rsidR="00EC3634" w:rsidRDefault="00EC3634">
      <w:pPr>
        <w:pStyle w:val="CommentText"/>
      </w:pPr>
    </w:p>
    <w:p w14:paraId="6D33B92C" w14:textId="77777777" w:rsidR="00EC3634" w:rsidRDefault="00EC3634">
      <w:pPr>
        <w:pStyle w:val="CommentText"/>
      </w:pPr>
      <w:r>
        <w:t>Group according to</w:t>
      </w:r>
      <w:proofErr w:type="gramStart"/>
      <w:r>
        <w:t>…..</w:t>
      </w:r>
      <w:proofErr w:type="gramEnd"/>
    </w:p>
    <w:p w14:paraId="1FE480A6" w14:textId="77777777" w:rsidR="00EC3634" w:rsidRDefault="00EC3634">
      <w:pPr>
        <w:pStyle w:val="CommentText"/>
      </w:pPr>
      <w:r>
        <w:t xml:space="preserve">Basis in the literature for predicting specific surrogate-target relationships for </w:t>
      </w:r>
      <w:proofErr w:type="gramStart"/>
      <w:r>
        <w:t>sponges?</w:t>
      </w:r>
      <w:proofErr w:type="gramEnd"/>
    </w:p>
    <w:p w14:paraId="4C03E95E" w14:textId="77777777" w:rsidR="00EC3634" w:rsidRDefault="00EC3634">
      <w:pPr>
        <w:pStyle w:val="CommentText"/>
      </w:pPr>
    </w:p>
    <w:p w14:paraId="5CC39958" w14:textId="77777777" w:rsidR="00EC3634" w:rsidRDefault="00EC3634">
      <w:pPr>
        <w:pStyle w:val="CommentText"/>
      </w:pPr>
      <w:r>
        <w:t xml:space="preserve">Main result for sponges – their richness was weakly predicted by the surrogates and largely independent of coral/fish richness.  </w:t>
      </w:r>
    </w:p>
    <w:p w14:paraId="371A4A61" w14:textId="77777777" w:rsidR="00EC3634" w:rsidRDefault="00EC3634">
      <w:pPr>
        <w:pStyle w:val="CommentText"/>
      </w:pPr>
    </w:p>
    <w:p w14:paraId="36028CE5" w14:textId="56DEA985" w:rsidR="00EC3634" w:rsidRDefault="00EC3634">
      <w:pPr>
        <w:pStyle w:val="CommentText"/>
      </w:pPr>
    </w:p>
  </w:comment>
  <w:comment w:id="741" w:author="Nicole" w:date="2019-11-20T05:24:00Z" w:initials="N">
    <w:p w14:paraId="5600C804" w14:textId="0C3BB952" w:rsidR="00EC3634" w:rsidRDefault="00EC3634">
      <w:pPr>
        <w:pStyle w:val="CommentText"/>
      </w:pPr>
      <w:r>
        <w:rPr>
          <w:rStyle w:val="CommentReference"/>
        </w:rPr>
        <w:annotationRef/>
      </w:r>
      <w:r>
        <w:t>Takeaway from this paper: Allelopathic sponges, may reduce coral cover at local scales</w:t>
      </w:r>
    </w:p>
  </w:comment>
  <w:comment w:id="742" w:author="Nicole" w:date="2019-11-20T05:31:00Z" w:initials="N">
    <w:p w14:paraId="7EF80EBE" w14:textId="2F1AAE55" w:rsidR="00EC3634" w:rsidRDefault="00EC3634">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743" w:author="Nicole" w:date="2019-11-20T05:31:00Z" w:initials="N">
    <w:p w14:paraId="64414C51" w14:textId="79221A7E" w:rsidR="00EC3634" w:rsidRDefault="00EC3634">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EC3634" w:rsidRDefault="00EC3634">
      <w:pPr>
        <w:pStyle w:val="CommentText"/>
      </w:pPr>
    </w:p>
    <w:p w14:paraId="231BFA09" w14:textId="32C87A94" w:rsidR="00EC3634" w:rsidRDefault="00EC3634">
      <w:pPr>
        <w:pStyle w:val="CommentText"/>
      </w:pPr>
      <w:r>
        <w:t>Takeaway from Stella 2011: sponges can hold reef together and play important role in cycling of some nutrients; sponges can be allelopathic and overgrow corals</w:t>
      </w:r>
    </w:p>
  </w:comment>
  <w:comment w:id="744" w:author="Nicole" w:date="2019-11-20T05:31:00Z" w:initials="N">
    <w:p w14:paraId="4E0D3E57" w14:textId="5D125270" w:rsidR="00EC3634" w:rsidRDefault="00EC3634">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EC3634" w:rsidRDefault="00EC3634">
      <w:pPr>
        <w:pStyle w:val="CommentText"/>
      </w:pPr>
    </w:p>
    <w:p w14:paraId="5B08DD87" w14:textId="134B209E" w:rsidR="00EC3634" w:rsidRDefault="00EC3634">
      <w:pPr>
        <w:pStyle w:val="CommentText"/>
      </w:pPr>
      <w:r>
        <w:t>Takeaway from Powell 2014: decrease in spongivorous fish has led to increase in sponge N in the Indo-Pacific region</w:t>
      </w:r>
    </w:p>
  </w:comment>
  <w:comment w:id="745" w:author="Graham Forrester" w:date="2019-12-03T12:04:00Z" w:initials="GF">
    <w:p w14:paraId="2BC22F26" w14:textId="77777777" w:rsidR="00EC3634" w:rsidRDefault="00EC3634">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EC3634" w:rsidRDefault="00EC3634">
      <w:pPr>
        <w:pStyle w:val="CommentText"/>
      </w:pPr>
    </w:p>
    <w:p w14:paraId="06A436C5" w14:textId="6AA20FC6" w:rsidR="00EC3634" w:rsidRDefault="00EC3634">
      <w:pPr>
        <w:pStyle w:val="CommentText"/>
      </w:pPr>
      <w:r>
        <w:t>Or, if this is a summary of the preceding section, make sure that is obvious.</w:t>
      </w:r>
    </w:p>
  </w:comment>
  <w:comment w:id="746" w:author="Nicole" w:date="2019-11-19T00:49:00Z" w:initials="N">
    <w:p w14:paraId="0BEDB636" w14:textId="30FE15A8" w:rsidR="00EC3634" w:rsidRDefault="00EC3634">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748" w:author="Nicole" w:date="2019-12-07T12:30:00Z" w:initials="N">
    <w:p w14:paraId="410E96C6" w14:textId="6F7F0741" w:rsidR="00EC3634" w:rsidRDefault="00EC3634">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747" w:author="Graham Forrester" w:date="2019-12-03T12:06:00Z" w:initials="GF">
    <w:p w14:paraId="1A8FDBC9" w14:textId="06678B08" w:rsidR="00EC3634" w:rsidRDefault="00EC3634">
      <w:pPr>
        <w:pStyle w:val="CommentText"/>
      </w:pPr>
      <w:r>
        <w:rPr>
          <w:rStyle w:val="CommentReference"/>
        </w:rPr>
        <w:annotationRef/>
      </w:r>
      <w:r>
        <w:t>This is not obvious from the graphs in the thesis</w:t>
      </w:r>
      <w:proofErr w:type="gramStart"/>
      <w:r>
        <w:t>…..</w:t>
      </w:r>
      <w:proofErr w:type="gramEnd"/>
      <w:r>
        <w:t>and I am not convinced it is accurate.  Can you explain how you came to this conclusion?</w:t>
      </w:r>
    </w:p>
  </w:comment>
  <w:comment w:id="749" w:author="Nicole" w:date="2019-12-07T12:30:00Z" w:initials="N">
    <w:p w14:paraId="77463CD3" w14:textId="7739A9DA" w:rsidR="00EC3634" w:rsidRDefault="00EC3634">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w:t>
      </w:r>
      <w:proofErr w:type="gramStart"/>
      <w:r w:rsidRPr="00CE687F">
        <w:t>actually be</w:t>
      </w:r>
      <w:proofErr w:type="gramEnd"/>
      <w:r w:rsidRPr="00CE687F">
        <w:t xml:space="preserve"> done?</w:t>
      </w:r>
    </w:p>
  </w:comment>
  <w:comment w:id="750" w:author="Nicole" w:date="2019-12-07T12:31:00Z" w:initials="N">
    <w:p w14:paraId="7A35F8B8" w14:textId="6C7A9C92" w:rsidR="00EC3634" w:rsidRDefault="00EC3634">
      <w:pPr>
        <w:pStyle w:val="CommentText"/>
      </w:pPr>
      <w:r>
        <w:rPr>
          <w:rStyle w:val="CommentReference"/>
        </w:rPr>
        <w:annotationRef/>
      </w:r>
      <w:r>
        <w:t>Brian: cut sentence into two</w:t>
      </w:r>
    </w:p>
  </w:comment>
  <w:comment w:id="752" w:author="Nicole" w:date="2019-11-20T06:00:00Z" w:initials="N">
    <w:p w14:paraId="2A37DF65" w14:textId="1C5B04B7" w:rsidR="00EC3634" w:rsidRDefault="00EC3634">
      <w:pPr>
        <w:pStyle w:val="CommentText"/>
      </w:pPr>
      <w:r>
        <w:rPr>
          <w:rStyle w:val="CommentReference"/>
        </w:rPr>
        <w:annotationRef/>
      </w:r>
      <w:r>
        <w:t>Takeaway from this paper: there are many understudied invert groups that can inform our understanding of biodiversity changes on coral reefs</w:t>
      </w:r>
    </w:p>
  </w:comment>
  <w:comment w:id="751" w:author="Graham Forrester" w:date="2019-12-03T12:08:00Z" w:initials="GF">
    <w:p w14:paraId="004130C7" w14:textId="2D92B660" w:rsidR="00EC3634" w:rsidRDefault="00EC3634">
      <w:pPr>
        <w:pStyle w:val="CommentText"/>
      </w:pPr>
      <w:r>
        <w:rPr>
          <w:rStyle w:val="CommentReference"/>
        </w:rPr>
        <w:annotationRef/>
      </w:r>
      <w:r>
        <w:t xml:space="preserve">This point needs expansion and further discussion.  Specifically, we used sponges as an example of a less-studied group.  What can we learn about the possible pitfalls of extrapolating to other poorly-studied </w:t>
      </w:r>
      <w:proofErr w:type="gramStart"/>
      <w:r>
        <w:t>groups.</w:t>
      </w:r>
      <w:proofErr w:type="gramEnd"/>
      <w:r>
        <w:t xml:space="preserve">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EC3634" w:rsidRDefault="00EC3634">
      <w:pPr>
        <w:pStyle w:val="CommentText"/>
      </w:pPr>
    </w:p>
    <w:p w14:paraId="086A2894" w14:textId="77777777" w:rsidR="00EC3634" w:rsidRDefault="00EC3634">
      <w:pPr>
        <w:pStyle w:val="CommentText"/>
      </w:pPr>
    </w:p>
    <w:p w14:paraId="78C9AD04" w14:textId="01F09657" w:rsidR="00EC3634" w:rsidRDefault="00EC3634">
      <w:pPr>
        <w:pStyle w:val="CommentText"/>
      </w:pPr>
      <w:r>
        <w:t>Things to bring up – not organized.</w:t>
      </w:r>
    </w:p>
    <w:p w14:paraId="05C4346B" w14:textId="56DD190E" w:rsidR="00EC3634" w:rsidRDefault="00EC3634">
      <w:pPr>
        <w:pStyle w:val="CommentText"/>
      </w:pPr>
      <w:r>
        <w:t>Rise of eDNA to monitor cryptic groups and microbes,</w:t>
      </w:r>
    </w:p>
    <w:p w14:paraId="7B172465" w14:textId="123BEC9F" w:rsidR="00EC3634" w:rsidRDefault="00EC3634">
      <w:pPr>
        <w:pStyle w:val="CommentText"/>
      </w:pPr>
      <w:r>
        <w:t>The few studies of richness in cryptic groups on coral reefs</w:t>
      </w:r>
    </w:p>
    <w:p w14:paraId="4383AA62" w14:textId="2D2C5422" w:rsidR="00EC3634" w:rsidRDefault="00EC3634">
      <w:pPr>
        <w:pStyle w:val="CommentText"/>
      </w:pPr>
    </w:p>
    <w:p w14:paraId="18A470B9" w14:textId="6B4B5A99" w:rsidR="00EC3634" w:rsidRDefault="00EC3634">
      <w:pPr>
        <w:pStyle w:val="CommentText"/>
      </w:pPr>
      <w:r>
        <w:t>Comparisons to terrestrial papers where extrapolating to other taxa has worked/failed</w:t>
      </w:r>
    </w:p>
    <w:p w14:paraId="48A8C21F" w14:textId="77777777" w:rsidR="00EC3634" w:rsidRDefault="00EC3634">
      <w:pPr>
        <w:pStyle w:val="CommentText"/>
      </w:pPr>
    </w:p>
    <w:p w14:paraId="4D4D569F" w14:textId="6BA374EE" w:rsidR="00EC3634" w:rsidRDefault="00EC3634">
      <w:pPr>
        <w:pStyle w:val="CommentText"/>
      </w:pPr>
    </w:p>
  </w:comment>
  <w:comment w:id="753" w:author="Nicole" w:date="2019-12-07T12:31:00Z" w:initials="N">
    <w:p w14:paraId="36D56BAD" w14:textId="36BC3103" w:rsidR="00EC3634" w:rsidRDefault="00EC3634">
      <w:pPr>
        <w:pStyle w:val="CommentText"/>
      </w:pPr>
      <w:r>
        <w:rPr>
          <w:rStyle w:val="CommentReference"/>
        </w:rPr>
        <w:annotationRef/>
      </w:r>
      <w:r>
        <w:t>Brian: huh?</w:t>
      </w:r>
    </w:p>
  </w:comment>
  <w:comment w:id="754" w:author="Graham Forrester" w:date="2019-12-03T12:17:00Z" w:initials="GF">
    <w:p w14:paraId="44DFA122" w14:textId="77A9ED1B" w:rsidR="00EC3634" w:rsidRDefault="00EC3634">
      <w:pPr>
        <w:pStyle w:val="CommentText"/>
      </w:pPr>
      <w:r>
        <w:rPr>
          <w:rStyle w:val="CommentReference"/>
        </w:rPr>
        <w:annotationRef/>
      </w:r>
      <w:r>
        <w:t>This needs to be defined, perhaps in a parenthetic clause</w:t>
      </w:r>
    </w:p>
  </w:comment>
  <w:comment w:id="755" w:author="Nicole" w:date="2019-12-07T12:31:00Z" w:initials="N">
    <w:p w14:paraId="6CB10818" w14:textId="4B0D8A9B" w:rsidR="00EC3634" w:rsidRDefault="00EC3634">
      <w:pPr>
        <w:pStyle w:val="CommentText"/>
      </w:pPr>
      <w:r>
        <w:rPr>
          <w:rStyle w:val="CommentReference"/>
        </w:rPr>
        <w:annotationRef/>
      </w:r>
      <w:r>
        <w:t>Brian: never defined</w:t>
      </w:r>
    </w:p>
  </w:comment>
  <w:comment w:id="756" w:author="Nicole" w:date="2019-11-20T06:10:00Z" w:initials="N">
    <w:p w14:paraId="756AB600" w14:textId="4739D5BC" w:rsidR="00EC3634" w:rsidRDefault="00EC3634"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757" w:author="Nicole" w:date="2019-11-20T06:19:00Z" w:initials="N">
    <w:p w14:paraId="19047493" w14:textId="0C55BC5B" w:rsidR="00EC3634" w:rsidRDefault="00EC3634">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758" w:author="Graham Forrester" w:date="2019-12-03T12:20:00Z" w:initials="GF">
    <w:p w14:paraId="2EF5B111" w14:textId="77777777" w:rsidR="00EC3634" w:rsidRDefault="00EC3634">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EC3634" w:rsidRDefault="00EC3634">
      <w:pPr>
        <w:pStyle w:val="CommentText"/>
      </w:pPr>
    </w:p>
    <w:p w14:paraId="1FF1590B" w14:textId="0D2A2A73" w:rsidR="00EC3634" w:rsidRDefault="00EC3634">
      <w:pPr>
        <w:pStyle w:val="CommentText"/>
      </w:pPr>
      <w:r>
        <w:t>This could be something about temporal stability, because temporal change is not well studied?</w:t>
      </w:r>
      <w:r>
        <w:br/>
      </w:r>
      <w:r>
        <w:br/>
      </w:r>
    </w:p>
  </w:comment>
  <w:comment w:id="759" w:author="Nicole" w:date="2019-11-19T00:49:00Z" w:initials="N">
    <w:p w14:paraId="20F72326" w14:textId="1C015801" w:rsidR="00EC3634" w:rsidRDefault="00EC3634">
      <w:pPr>
        <w:pStyle w:val="CommentText"/>
      </w:pPr>
      <w:r>
        <w:rPr>
          <w:rStyle w:val="CommentReference"/>
        </w:rPr>
        <w:annotationRef/>
      </w:r>
      <w:r>
        <w:t>Main Point: Conclusions and takeaways</w:t>
      </w:r>
    </w:p>
  </w:comment>
  <w:comment w:id="760" w:author="Graham Forrester" w:date="2019-12-03T12:22:00Z" w:initials="GF">
    <w:p w14:paraId="25AB2B69" w14:textId="63F68456" w:rsidR="00EC3634" w:rsidRDefault="00EC3634">
      <w:pPr>
        <w:pStyle w:val="CommentText"/>
      </w:pPr>
      <w:r>
        <w:rPr>
          <w:rStyle w:val="CommentReference"/>
        </w:rPr>
        <w:annotationRef/>
      </w:r>
      <w:r>
        <w:t>Say something about what we learned about sponges and then something we learned about extrapolating across groups more generally</w:t>
      </w:r>
    </w:p>
  </w:comment>
  <w:comment w:id="763" w:author="Nicole" w:date="2019-12-11T23:41:00Z" w:initials="N">
    <w:p w14:paraId="6FB27F7B" w14:textId="3E72EFAC" w:rsidR="00EC3634" w:rsidRDefault="00EC3634">
      <w:pPr>
        <w:pStyle w:val="CommentText"/>
      </w:pPr>
      <w:r>
        <w:rPr>
          <w:rStyle w:val="CommentReference"/>
        </w:rPr>
        <w:annotationRef/>
      </w:r>
      <w:r>
        <w:t>***Nicole: update before submitting</w:t>
      </w:r>
    </w:p>
  </w:comment>
  <w:comment w:id="766" w:author="Nicole" w:date="2019-12-11T14:59:00Z" w:initials="N">
    <w:p w14:paraId="590C87D8" w14:textId="77777777" w:rsidR="00EC3634" w:rsidRDefault="00EC3634" w:rsidP="00401C56">
      <w:pPr>
        <w:pStyle w:val="CommentText"/>
      </w:pPr>
      <w:r>
        <w:rPr>
          <w:rStyle w:val="CommentReference"/>
        </w:rPr>
        <w:annotationRef/>
      </w:r>
      <w:r>
        <w:t>***Nicole: renumber figures and appendices in text when order is determined</w:t>
      </w:r>
    </w:p>
  </w:comment>
  <w:comment w:id="767" w:author="Nicole" w:date="2019-12-11T14:59:00Z" w:initials="N">
    <w:p w14:paraId="50C443C2"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768" w:author="Nicole" w:date="2019-12-11T14:59:00Z" w:initials="N">
    <w:p w14:paraId="28C91769"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769" w:author="Nicole" w:date="2019-12-11T14:59:00Z" w:initials="N">
    <w:p w14:paraId="4593DA95"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774" w:author="Nicole" w:date="2019-12-11T14:59:00Z" w:initials="N">
    <w:p w14:paraId="54355763"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775" w:author="Nicole" w:date="2019-12-11T14:59:00Z" w:initials="N">
    <w:p w14:paraId="1D665D9D"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776" w:author="Nicole" w:date="2019-12-11T14:59:00Z" w:initials="N">
    <w:p w14:paraId="7B22120B" w14:textId="77777777" w:rsidR="00EC3634" w:rsidRDefault="00EC3634" w:rsidP="00401C56">
      <w:pPr>
        <w:pStyle w:val="CommentText"/>
      </w:pPr>
      <w:r>
        <w:t>^</w:t>
      </w:r>
      <w:r>
        <w:rPr>
          <w:rStyle w:val="CommentReference"/>
        </w:rPr>
        <w:annotationRef/>
      </w:r>
      <w:r>
        <w:t>Graham: I am still puzzling over this result.</w:t>
      </w:r>
    </w:p>
    <w:p w14:paraId="651B312C" w14:textId="77777777" w:rsidR="00EC3634" w:rsidRDefault="00EC3634" w:rsidP="00401C56">
      <w:pPr>
        <w:pStyle w:val="CommentText"/>
      </w:pPr>
    </w:p>
    <w:p w14:paraId="5F3A4484" w14:textId="77777777" w:rsidR="00EC3634" w:rsidRDefault="00EC3634" w:rsidP="00401C56">
      <w:pPr>
        <w:pStyle w:val="CommentText"/>
      </w:pPr>
      <w:r>
        <w:t>It means</w:t>
      </w:r>
      <w:proofErr w:type="gramStart"/>
      <w:r>
        <w:t>…..</w:t>
      </w:r>
      <w:proofErr w:type="gramEnd"/>
      <w:r>
        <w:t>within a site, change in richness with rugosity is less than expected (lines within sites are more shallow than the overall trend)</w:t>
      </w:r>
    </w:p>
    <w:p w14:paraId="59636C7F" w14:textId="77777777" w:rsidR="00EC3634" w:rsidRDefault="00EC3634" w:rsidP="00401C56">
      <w:pPr>
        <w:pStyle w:val="CommentText"/>
      </w:pPr>
    </w:p>
    <w:p w14:paraId="5646173B" w14:textId="77777777" w:rsidR="00EC3634" w:rsidRDefault="00EC3634" w:rsidP="00401C56">
      <w:pPr>
        <w:pStyle w:val="CommentText"/>
      </w:pPr>
      <w:r>
        <w:t>Is a lagged response to declines over time in rugosity a possible reason?</w:t>
      </w:r>
    </w:p>
    <w:p w14:paraId="59F61D21" w14:textId="77777777" w:rsidR="00EC3634" w:rsidRDefault="00EC3634" w:rsidP="00401C56">
      <w:pPr>
        <w:pStyle w:val="CommentText"/>
      </w:pPr>
    </w:p>
    <w:p w14:paraId="51C86E01" w14:textId="77777777" w:rsidR="00EC3634" w:rsidRDefault="00EC3634" w:rsidP="00401C56">
      <w:pPr>
        <w:pStyle w:val="CommentText"/>
      </w:pPr>
      <w:r>
        <w:t>(Have you made a graph like this where the legend is year rather than site, e.g. like Fig. 5?  I was wondering because the model with site + year is close to the site only model)</w:t>
      </w:r>
    </w:p>
  </w:comment>
  <w:comment w:id="777" w:author="Nicole" w:date="2019-12-11T14:59:00Z" w:initials="N">
    <w:p w14:paraId="1130EF3D"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778" w:author="Nicole" w:date="2019-12-11T14:59:00Z" w:initials="N">
    <w:p w14:paraId="1D56A698" w14:textId="77777777" w:rsidR="00EC3634" w:rsidRDefault="00EC3634"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784" w:author="Nicole" w:date="2019-12-11T14:59:00Z" w:initials="N">
    <w:p w14:paraId="2041C7DF"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791" w:author="Nicole" w:date="2019-12-11T14:59:00Z" w:initials="N">
    <w:p w14:paraId="169D87C3" w14:textId="77777777" w:rsidR="00EC3634" w:rsidRDefault="00EC3634" w:rsidP="00401C56">
      <w:pPr>
        <w:pStyle w:val="CommentText"/>
      </w:pPr>
      <w:r>
        <w:rPr>
          <w:rStyle w:val="CommentReference"/>
        </w:rPr>
        <w:annotationRef/>
      </w:r>
      <w:r>
        <w:t>***Nicole: renumber figures and appendices in text when order is determined</w:t>
      </w:r>
    </w:p>
  </w:comment>
  <w:comment w:id="792" w:author="Nicole" w:date="2019-12-11T14:59:00Z" w:initials="N">
    <w:p w14:paraId="441F84F6"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793" w:author="Nicole" w:date="2019-12-11T14:59:00Z" w:initials="N">
    <w:p w14:paraId="17E5FFEF"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794" w:author="Graham Forrester" w:date="2019-12-11T14:59:00Z" w:initials="GF">
    <w:p w14:paraId="6D9823DA" w14:textId="77777777" w:rsidR="00EC3634" w:rsidRDefault="00EC3634" w:rsidP="00401C56">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795" w:author="Nicole" w:date="2019-12-11T14:59:00Z" w:initials="N">
    <w:p w14:paraId="3A1B3A5C"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799" w:author="Nicole" w:date="2019-12-11T14:59:00Z" w:initials="N">
    <w:p w14:paraId="223E59C5"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comment>
  <w:comment w:id="801" w:author="Nicole" w:date="2019-12-11T14:59:00Z" w:initials="N">
    <w:p w14:paraId="4D06A51F"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802" w:author="Graham Forrester" w:date="2019-12-12T13:29:00Z" w:initials="GF">
    <w:p w14:paraId="512F0F06" w14:textId="3EFEF8E8" w:rsidR="00283BB3" w:rsidRDefault="00283BB3">
      <w:pPr>
        <w:pStyle w:val="CommentText"/>
      </w:pPr>
      <w:r>
        <w:rPr>
          <w:rStyle w:val="CommentReference"/>
        </w:rPr>
        <w:annotationRef/>
      </w:r>
      <w:r>
        <w:t>As a placeholder, I am giving these new figures arbitrary labels so I can refer to them in the text.</w:t>
      </w:r>
    </w:p>
  </w:comment>
  <w:comment w:id="804" w:author="Graham Forrester" w:date="2019-12-12T13:32:00Z" w:initials="GF">
    <w:p w14:paraId="42B8BDFF" w14:textId="5359A924" w:rsidR="007E4FD3" w:rsidRDefault="007E4FD3">
      <w:pPr>
        <w:pStyle w:val="CommentText"/>
      </w:pPr>
      <w:r>
        <w:rPr>
          <w:rStyle w:val="CommentReference"/>
        </w:rPr>
        <w:annotationRef/>
      </w:r>
      <w:r>
        <w:t>It looked like you duplicated a figure, that’s why I duplicated the one above.</w:t>
      </w:r>
    </w:p>
  </w:comment>
  <w:comment w:id="805" w:author="Nicole" w:date="2019-12-11T14:59:00Z" w:initials="N">
    <w:p w14:paraId="12F965D7"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807" w:author="Nicole" w:date="2019-12-11T14:59:00Z" w:initials="N">
    <w:p w14:paraId="04C498D7"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809" w:author="Graham Forrester" w:date="2019-12-12T15:11:00Z" w:initials="GF">
    <w:p w14:paraId="649CA03B" w14:textId="6A16407B" w:rsidR="00177003" w:rsidRDefault="00177003">
      <w:pPr>
        <w:pStyle w:val="CommentText"/>
      </w:pPr>
      <w:r>
        <w:rPr>
          <w:rStyle w:val="CommentReference"/>
        </w:rPr>
        <w:annotationRef/>
      </w:r>
      <w:r>
        <w:t xml:space="preserve">Not important now, but I would later be curious to see this graph with the points </w:t>
      </w:r>
      <w:proofErr w:type="spellStart"/>
      <w:r>
        <w:t>colour</w:t>
      </w:r>
      <w:proofErr w:type="spellEnd"/>
      <w:r>
        <w:t xml:space="preserve"> coded by time</w:t>
      </w:r>
    </w:p>
  </w:comment>
  <w:comment w:id="810" w:author="Nicole" w:date="2019-12-11T14:59:00Z" w:initials="N">
    <w:p w14:paraId="05281845" w14:textId="77777777" w:rsidR="00EC3634" w:rsidRDefault="00EC3634"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5E97D6E0" w15:done="0"/>
  <w15:commentEx w15:paraId="5D9F39D0" w15:paraIdParent="5E97D6E0" w15:done="0"/>
  <w15:commentEx w15:paraId="044A2C90" w15:done="0"/>
  <w15:commentEx w15:paraId="2C9C4849"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0E196A12" w15:done="0"/>
  <w15:commentEx w15:paraId="45FA4552" w15:done="0"/>
  <w15:commentEx w15:paraId="2FA0DBDA" w15:done="0"/>
  <w15:commentEx w15:paraId="394BDF12" w15:paraIdParent="2FA0DBDA" w15:done="0"/>
  <w15:commentEx w15:paraId="51620E92" w15:done="0"/>
  <w15:commentEx w15:paraId="5CBD9B96" w15:done="0"/>
  <w15:commentEx w15:paraId="7106AB7F" w15:done="0"/>
  <w15:commentEx w15:paraId="3D78DA3C" w15:done="0"/>
  <w15:commentEx w15:paraId="106FB61F" w15:done="0"/>
  <w15:commentEx w15:paraId="1A1FA8A0" w15:paraIdParent="106FB61F" w15:done="0"/>
  <w15:commentEx w15:paraId="090FF804" w15:done="0"/>
  <w15:commentEx w15:paraId="0E3754EB" w15:done="0"/>
  <w15:commentEx w15:paraId="19DBB232" w15:paraIdParent="0E3754EB" w15:done="0"/>
  <w15:commentEx w15:paraId="3019AEEB" w15:done="0"/>
  <w15:commentEx w15:paraId="545EF4BB" w15:done="0"/>
  <w15:commentEx w15:paraId="1F824CE5" w15:done="0"/>
  <w15:commentEx w15:paraId="64CCB126" w15:done="0"/>
  <w15:commentEx w15:paraId="086BE6E7" w15:done="0"/>
  <w15:commentEx w15:paraId="6563231C" w15:done="0"/>
  <w15:commentEx w15:paraId="558C726B" w15:done="0"/>
  <w15:commentEx w15:paraId="0D317F2C" w15:done="0"/>
  <w15:commentEx w15:paraId="5E331559" w15:done="0"/>
  <w15:commentEx w15:paraId="1344129C" w15:done="0"/>
  <w15:commentEx w15:paraId="7C7B8435" w15:done="0"/>
  <w15:commentEx w15:paraId="650ACD93" w15:done="0"/>
  <w15:commentEx w15:paraId="5D437D9C" w15:done="0"/>
  <w15:commentEx w15:paraId="3935B407" w15:done="0"/>
  <w15:commentEx w15:paraId="44C4CBA1" w15:done="0"/>
  <w15:commentEx w15:paraId="4044BF6F" w15:done="0"/>
  <w15:commentEx w15:paraId="6A547E5F" w15:done="0"/>
  <w15:commentEx w15:paraId="70989698" w15:paraIdParent="6A547E5F" w15:done="0"/>
  <w15:commentEx w15:paraId="085742B9" w15:done="0"/>
  <w15:commentEx w15:paraId="33F09FF9" w15:done="0"/>
  <w15:commentEx w15:paraId="41A3639F" w15:done="0"/>
  <w15:commentEx w15:paraId="1DE33161" w15:done="0"/>
  <w15:commentEx w15:paraId="55FEC576" w15:done="0"/>
  <w15:commentEx w15:paraId="22E6F8D3" w15:done="0"/>
  <w15:commentEx w15:paraId="752253B2" w15:done="0"/>
  <w15:commentEx w15:paraId="59EEE04E" w15:done="0"/>
  <w15:commentEx w15:paraId="76E562C9" w15:done="0"/>
  <w15:commentEx w15:paraId="3ADAD2C3" w15:done="0"/>
  <w15:commentEx w15:paraId="439AD7F5" w15:done="0"/>
  <w15:commentEx w15:paraId="42C52EA6" w15:done="0"/>
  <w15:commentEx w15:paraId="18758F59" w15:done="0"/>
  <w15:commentEx w15:paraId="766AEF38" w15:done="0"/>
  <w15:commentEx w15:paraId="6CED27EC" w15:done="0"/>
  <w15:commentEx w15:paraId="601D160B" w15:done="0"/>
  <w15:commentEx w15:paraId="65F125B7" w15:done="0"/>
  <w15:commentEx w15:paraId="45B25EF9" w15:done="0"/>
  <w15:commentEx w15:paraId="7E0AD1A6" w15:done="0"/>
  <w15:commentEx w15:paraId="4A0533F6" w15:done="0"/>
  <w15:commentEx w15:paraId="17518AB7" w15:done="0"/>
  <w15:commentEx w15:paraId="5EDB7706" w15:done="0"/>
  <w15:commentEx w15:paraId="7C63EBAD" w15:done="0"/>
  <w15:commentEx w15:paraId="65F71495" w15:done="0"/>
  <w15:commentEx w15:paraId="15415A64" w15:done="0"/>
  <w15:commentEx w15:paraId="4EA98936" w15:done="0"/>
  <w15:commentEx w15:paraId="37D3B3B1" w15:done="0"/>
  <w15:commentEx w15:paraId="08CB8FDB" w15:done="0"/>
  <w15:commentEx w15:paraId="43B6E11A"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90C87D8" w15:done="0"/>
  <w15:commentEx w15:paraId="50C443C2" w15:done="0"/>
  <w15:commentEx w15:paraId="28C91769" w15:done="0"/>
  <w15:commentEx w15:paraId="4593DA95" w15:done="0"/>
  <w15:commentEx w15:paraId="54355763" w15:done="0"/>
  <w15:commentEx w15:paraId="1D665D9D" w15:done="0"/>
  <w15:commentEx w15:paraId="51C86E01" w15:done="0"/>
  <w15:commentEx w15:paraId="1130EF3D" w15:done="0"/>
  <w15:commentEx w15:paraId="1D56A698" w15:done="0"/>
  <w15:commentEx w15:paraId="2041C7DF" w15:done="0"/>
  <w15:commentEx w15:paraId="169D87C3" w15:done="0"/>
  <w15:commentEx w15:paraId="441F84F6" w15:done="0"/>
  <w15:commentEx w15:paraId="17E5FFEF" w15:done="0"/>
  <w15:commentEx w15:paraId="6D9823DA" w15:done="0"/>
  <w15:commentEx w15:paraId="3A1B3A5C" w15:done="0"/>
  <w15:commentEx w15:paraId="223E59C5" w15:done="0"/>
  <w15:commentEx w15:paraId="4D06A51F" w15:done="0"/>
  <w15:commentEx w15:paraId="512F0F06" w15:done="0"/>
  <w15:commentEx w15:paraId="42B8BDFF" w15:done="0"/>
  <w15:commentEx w15:paraId="12F965D7" w15:done="0"/>
  <w15:commentEx w15:paraId="04C498D7" w15:done="0"/>
  <w15:commentEx w15:paraId="649CA03B" w15:done="0"/>
  <w15:commentEx w15:paraId="0528184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C6B04" w16cex:dateUtc="2019-12-12T12:30: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C8B53" w16cex:dateUtc="2019-12-12T14:48:00Z"/>
  <w16cex:commentExtensible w16cex:durableId="219C6E59" w16cex:dateUtc="2019-12-12T12:44:00Z"/>
  <w16cex:commentExtensible w16cex:durableId="219BC18C" w16cex:dateUtc="2019-12-12T00:27:00Z"/>
  <w16cex:commentExtensible w16cex:durableId="219C6FC1" w16cex:dateUtc="2019-12-12T00:44:00Z"/>
  <w16cex:commentExtensible w16cex:durableId="219CA092" w16cex:dateUtc="2019-12-12T16:18:00Z"/>
  <w16cex:commentExtensible w16cex:durableId="219C7E73" w16cex:dateUtc="2019-12-12T13:53:00Z"/>
  <w16cex:commentExtensible w16cex:durableId="219C7C9C" w16cex:dateUtc="2019-12-12T13:45:00Z"/>
  <w16cex:commentExtensible w16cex:durableId="219BC5B4" w16cex:dateUtc="2019-12-12T00:44:00Z"/>
  <w16cex:commentExtensible w16cex:durableId="219CA0C7" w16cex:dateUtc="2019-12-12T16:19:00Z"/>
  <w16cex:commentExtensible w16cex:durableId="219C8F8C" w16cex:dateUtc="2019-12-12T15:06:00Z"/>
  <w16cex:commentExtensible w16cex:durableId="219C8FB4" w16cex:dateUtc="2019-12-12T15:06:00Z"/>
  <w16cex:commentExtensible w16cex:durableId="219C90CB" w16cex:dateUtc="2019-12-12T15:11:00Z"/>
  <w16cex:commentExtensible w16cex:durableId="219CAD29" w16cex:dateUtc="2019-12-12T16:36:00Z"/>
  <w16cex:commentExtensible w16cex:durableId="219CAE6E" w16cex:dateUtc="2019-12-12T17:17:00Z"/>
  <w16cex:commentExtensible w16cex:durableId="219CAFDB" w16cex:dateUtc="2019-12-12T16:40:00Z"/>
  <w16cex:commentExtensible w16cex:durableId="219CB2F8" w16cex:dateUtc="2019-12-12T17:37:00Z"/>
  <w16cex:commentExtensible w16cex:durableId="219CB436" w16cex:dateUtc="2019-12-12T17:42:00Z"/>
  <w16cex:commentExtensible w16cex:durableId="219CA593" w16cex:dateUtc="2019-12-12T16:40: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Extensible w16cex:durableId="219CBF2C" w16cex:dateUtc="2019-12-12T18:29:00Z"/>
  <w16cex:commentExtensible w16cex:durableId="219CBFDE" w16cex:dateUtc="2019-12-12T18:32:00Z"/>
  <w16cex:commentExtensible w16cex:durableId="219CD732" w16cex:dateUtc="2019-12-12T20: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5E97D6E0" w16cid:durableId="219C67D6"/>
  <w16cid:commentId w16cid:paraId="5D9F39D0" w16cid:durableId="219C6B04"/>
  <w16cid:commentId w16cid:paraId="044A2C90" w16cid:durableId="219B59E8"/>
  <w16cid:commentId w16cid:paraId="2C9C4849" w16cid:durableId="219B59E7"/>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0E196A12" w16cid:durableId="219B8D1C"/>
  <w16cid:commentId w16cid:paraId="45FA4552" w16cid:durableId="219C67E0"/>
  <w16cid:commentId w16cid:paraId="2FA0DBDA" w16cid:durableId="219A272C"/>
  <w16cid:commentId w16cid:paraId="394BDF12" w16cid:durableId="219C6CEF"/>
  <w16cid:commentId w16cid:paraId="51620E92" w16cid:durableId="219A272F"/>
  <w16cid:commentId w16cid:paraId="5CBD9B96" w16cid:durableId="219BBD0C"/>
  <w16cid:commentId w16cid:paraId="7106AB7F" w16cid:durableId="219BBD0B"/>
  <w16cid:commentId w16cid:paraId="3D78DA3C" w16cid:durableId="219BBD08"/>
  <w16cid:commentId w16cid:paraId="106FB61F" w16cid:durableId="219A273D"/>
  <w16cid:commentId w16cid:paraId="1A1FA8A0" w16cid:durableId="219C6DF5"/>
  <w16cid:commentId w16cid:paraId="090FF804" w16cid:durableId="219C8B53"/>
  <w16cid:commentId w16cid:paraId="0E3754EB" w16cid:durableId="219A2742"/>
  <w16cid:commentId w16cid:paraId="19DBB232" w16cid:durableId="219C6E59"/>
  <w16cid:commentId w16cid:paraId="3019AEEB" w16cid:durableId="219BC18C"/>
  <w16cid:commentId w16cid:paraId="545EF4BB" w16cid:durableId="219C67EE"/>
  <w16cid:commentId w16cid:paraId="1F824CE5" w16cid:durableId="219C6FC1"/>
  <w16cid:commentId w16cid:paraId="64CCB126" w16cid:durableId="219C6FC0"/>
  <w16cid:commentId w16cid:paraId="086BE6E7" w16cid:durableId="219CA092"/>
  <w16cid:commentId w16cid:paraId="6563231C" w16cid:durableId="219C67EF"/>
  <w16cid:commentId w16cid:paraId="558C726B" w16cid:durableId="219C7E73"/>
  <w16cid:commentId w16cid:paraId="0D317F2C" w16cid:durableId="219C7C9C"/>
  <w16cid:commentId w16cid:paraId="5E331559" w16cid:durableId="219C67F0"/>
  <w16cid:commentId w16cid:paraId="1344129C" w16cid:durableId="219BC5B4"/>
  <w16cid:commentId w16cid:paraId="7C7B8435" w16cid:durableId="219A2746"/>
  <w16cid:commentId w16cid:paraId="650ACD93" w16cid:durableId="219CA0C7"/>
  <w16cid:commentId w16cid:paraId="5D437D9C" w16cid:durableId="219A2748"/>
  <w16cid:commentId w16cid:paraId="3935B407" w16cid:durableId="219C8F8C"/>
  <w16cid:commentId w16cid:paraId="44C4CBA1" w16cid:durableId="219A2749"/>
  <w16cid:commentId w16cid:paraId="4044BF6F" w16cid:durableId="219A274A"/>
  <w16cid:commentId w16cid:paraId="6A547E5F" w16cid:durableId="219A274B"/>
  <w16cid:commentId w16cid:paraId="70989698" w16cid:durableId="219C8FB4"/>
  <w16cid:commentId w16cid:paraId="085742B9" w16cid:durableId="219A274C"/>
  <w16cid:commentId w16cid:paraId="33F09FF9" w16cid:durableId="219C90CB"/>
  <w16cid:commentId w16cid:paraId="41A3639F" w16cid:durableId="219A274E"/>
  <w16cid:commentId w16cid:paraId="1DE33161" w16cid:durableId="219C67FA"/>
  <w16cid:commentId w16cid:paraId="55FEC576" w16cid:durableId="219C67FB"/>
  <w16cid:commentId w16cid:paraId="22E6F8D3" w16cid:durableId="219C67FC"/>
  <w16cid:commentId w16cid:paraId="752253B2" w16cid:durableId="219A274F"/>
  <w16cid:commentId w16cid:paraId="59EEE04E" w16cid:durableId="219A2751"/>
  <w16cid:commentId w16cid:paraId="76E562C9" w16cid:durableId="219A2752"/>
  <w16cid:commentId w16cid:paraId="3ADAD2C3" w16cid:durableId="219CA5C1"/>
  <w16cid:commentId w16cid:paraId="439AD7F5" w16cid:durableId="219CAD29"/>
  <w16cid:commentId w16cid:paraId="42C52EA6" w16cid:durableId="219CAE6E"/>
  <w16cid:commentId w16cid:paraId="18758F59" w16cid:durableId="219CAFDB"/>
  <w16cid:commentId w16cid:paraId="766AEF38" w16cid:durableId="219CB2F8"/>
  <w16cid:commentId w16cid:paraId="6CED27EC" w16cid:durableId="219CB436"/>
  <w16cid:commentId w16cid:paraId="601D160B" w16cid:durableId="219A2753"/>
  <w16cid:commentId w16cid:paraId="65F125B7" w16cid:durableId="219C6801"/>
  <w16cid:commentId w16cid:paraId="45B25EF9" w16cid:durableId="219A2754"/>
  <w16cid:commentId w16cid:paraId="7E0AD1A6" w16cid:durableId="219CA593"/>
  <w16cid:commentId w16cid:paraId="4A0533F6" w16cid:durableId="219C6803"/>
  <w16cid:commentId w16cid:paraId="17518AB7" w16cid:durableId="219A2759"/>
  <w16cid:commentId w16cid:paraId="5EDB7706" w16cid:durableId="219A275B"/>
  <w16cid:commentId w16cid:paraId="7C63EBAD" w16cid:durableId="219A275C"/>
  <w16cid:commentId w16cid:paraId="65F71495" w16cid:durableId="219A275D"/>
  <w16cid:commentId w16cid:paraId="15415A64" w16cid:durableId="219A275E"/>
  <w16cid:commentId w16cid:paraId="4EA98936" w16cid:durableId="219A275F"/>
  <w16cid:commentId w16cid:paraId="37D3B3B1" w16cid:durableId="219A2760"/>
  <w16cid:commentId w16cid:paraId="08CB8FDB" w16cid:durableId="219A2761"/>
  <w16cid:commentId w16cid:paraId="43B6E11A" w16cid:durableId="219A2762"/>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90C87D8" w16cid:durableId="219B8D80"/>
  <w16cid:commentId w16cid:paraId="50C443C2" w16cid:durableId="219B8D81"/>
  <w16cid:commentId w16cid:paraId="28C91769" w16cid:durableId="219B8D85"/>
  <w16cid:commentId w16cid:paraId="4593DA95" w16cid:durableId="219B8D86"/>
  <w16cid:commentId w16cid:paraId="54355763" w16cid:durableId="219B8D87"/>
  <w16cid:commentId w16cid:paraId="1D665D9D" w16cid:durableId="219B8D88"/>
  <w16cid:commentId w16cid:paraId="51C86E01" w16cid:durableId="219B8D89"/>
  <w16cid:commentId w16cid:paraId="1130EF3D" w16cid:durableId="219B8D8A"/>
  <w16cid:commentId w16cid:paraId="1D56A698" w16cid:durableId="219B8D8B"/>
  <w16cid:commentId w16cid:paraId="2041C7DF" w16cid:durableId="219B8D8C"/>
  <w16cid:commentId w16cid:paraId="169D87C3" w16cid:durableId="219B8D8D"/>
  <w16cid:commentId w16cid:paraId="441F84F6" w16cid:durableId="219B8D90"/>
  <w16cid:commentId w16cid:paraId="17E5FFEF" w16cid:durableId="219B8D92"/>
  <w16cid:commentId w16cid:paraId="6D9823DA" w16cid:durableId="219B8D93"/>
  <w16cid:commentId w16cid:paraId="3A1B3A5C" w16cid:durableId="219B8D95"/>
  <w16cid:commentId w16cid:paraId="223E59C5" w16cid:durableId="219B8D9D"/>
  <w16cid:commentId w16cid:paraId="4D06A51F" w16cid:durableId="219B8D9E"/>
  <w16cid:commentId w16cid:paraId="512F0F06" w16cid:durableId="219CBF2C"/>
  <w16cid:commentId w16cid:paraId="42B8BDFF" w16cid:durableId="219CBFDE"/>
  <w16cid:commentId w16cid:paraId="12F965D7" w16cid:durableId="219B8D9F"/>
  <w16cid:commentId w16cid:paraId="04C498D7" w16cid:durableId="219B8DA0"/>
  <w16cid:commentId w16cid:paraId="649CA03B" w16cid:durableId="219CD732"/>
  <w16cid:commentId w16cid:paraId="05281845" w16cid:durableId="219B8D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B929DF" w14:textId="77777777" w:rsidR="00B248EF" w:rsidRDefault="00B248EF">
      <w:pPr>
        <w:spacing w:line="240" w:lineRule="auto"/>
      </w:pPr>
      <w:r>
        <w:separator/>
      </w:r>
    </w:p>
  </w:endnote>
  <w:endnote w:type="continuationSeparator" w:id="0">
    <w:p w14:paraId="5DC32CFD" w14:textId="77777777" w:rsidR="00B248EF" w:rsidRDefault="00B248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Gungsuh">
    <w:altName w:val="Malgun Gothic"/>
    <w:panose1 w:val="02030600000101010101"/>
    <w:charset w:val="81"/>
    <w:family w:val="roman"/>
    <w:pitch w:val="variable"/>
    <w:sig w:usb0="B00002AF" w:usb1="69D77CFB" w:usb2="00000030" w:usb3="00000000" w:csb0="000800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E27A6E" w14:textId="77777777" w:rsidR="00EC3634" w:rsidRDefault="00EC363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EC3634" w:rsidRDefault="00EC3634">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93F8C" w14:textId="77777777" w:rsidR="00EC3634" w:rsidRDefault="00EC36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E19D7" w14:textId="4896420D" w:rsidR="00EC3634" w:rsidRDefault="00EC3634">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EC3634" w:rsidRDefault="00EC3634">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3E5792" w14:textId="77777777" w:rsidR="00EC3634" w:rsidRDefault="00EC3634">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66</w:t>
    </w:r>
    <w:r>
      <w:rPr>
        <w:color w:val="000000"/>
      </w:rPr>
      <w:fldChar w:fldCharType="end"/>
    </w:r>
  </w:p>
  <w:p w14:paraId="2EB2665D" w14:textId="77777777" w:rsidR="00EC3634" w:rsidRDefault="00EC3634">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DD039F" w14:textId="77777777" w:rsidR="00B248EF" w:rsidRDefault="00B248EF">
      <w:pPr>
        <w:spacing w:line="240" w:lineRule="auto"/>
      </w:pPr>
      <w:r>
        <w:separator/>
      </w:r>
    </w:p>
  </w:footnote>
  <w:footnote w:type="continuationSeparator" w:id="0">
    <w:p w14:paraId="4E846965" w14:textId="77777777" w:rsidR="00B248EF" w:rsidRDefault="00B248EF">
      <w:pPr>
        <w:spacing w:line="240" w:lineRule="auto"/>
      </w:pPr>
      <w:r>
        <w:continuationSeparator/>
      </w:r>
    </w:p>
  </w:footnote>
  <w:footnote w:id="1">
    <w:p w14:paraId="208BD1FC" w14:textId="61E8DDD0" w:rsidR="00EC3634" w:rsidRPr="00512A9A" w:rsidRDefault="00EC3634">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EC3634" w:rsidRDefault="00EC3634">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14820D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144A4B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79F6419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904ABC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726631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0F629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05232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916AD5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A40B2F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C44CBE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9EA"/>
    <w:rsid w:val="00001C24"/>
    <w:rsid w:val="00001DF2"/>
    <w:rsid w:val="000038E2"/>
    <w:rsid w:val="00004BE1"/>
    <w:rsid w:val="00007B3E"/>
    <w:rsid w:val="00007F93"/>
    <w:rsid w:val="00015F61"/>
    <w:rsid w:val="00016AF6"/>
    <w:rsid w:val="00017553"/>
    <w:rsid w:val="00023BD8"/>
    <w:rsid w:val="00025E9B"/>
    <w:rsid w:val="00026313"/>
    <w:rsid w:val="00030BAE"/>
    <w:rsid w:val="00032670"/>
    <w:rsid w:val="00032E80"/>
    <w:rsid w:val="000403A2"/>
    <w:rsid w:val="000404AE"/>
    <w:rsid w:val="00042D35"/>
    <w:rsid w:val="00043545"/>
    <w:rsid w:val="000460F7"/>
    <w:rsid w:val="000509C9"/>
    <w:rsid w:val="000556DF"/>
    <w:rsid w:val="00056BE2"/>
    <w:rsid w:val="00060BFD"/>
    <w:rsid w:val="0007404F"/>
    <w:rsid w:val="00080169"/>
    <w:rsid w:val="000802B6"/>
    <w:rsid w:val="00082267"/>
    <w:rsid w:val="00093B23"/>
    <w:rsid w:val="00095511"/>
    <w:rsid w:val="00096524"/>
    <w:rsid w:val="000A1DFF"/>
    <w:rsid w:val="000A2AE9"/>
    <w:rsid w:val="000A3E09"/>
    <w:rsid w:val="000A585A"/>
    <w:rsid w:val="000A68B7"/>
    <w:rsid w:val="000B0115"/>
    <w:rsid w:val="000C1702"/>
    <w:rsid w:val="000C2B77"/>
    <w:rsid w:val="000C5D90"/>
    <w:rsid w:val="000D069B"/>
    <w:rsid w:val="000D343A"/>
    <w:rsid w:val="000D5F1B"/>
    <w:rsid w:val="000E0709"/>
    <w:rsid w:val="000E07D3"/>
    <w:rsid w:val="000E1584"/>
    <w:rsid w:val="000E4FE9"/>
    <w:rsid w:val="000E5EE4"/>
    <w:rsid w:val="000F3923"/>
    <w:rsid w:val="000F4993"/>
    <w:rsid w:val="000F5F06"/>
    <w:rsid w:val="00100139"/>
    <w:rsid w:val="0010177E"/>
    <w:rsid w:val="00102985"/>
    <w:rsid w:val="00105D9D"/>
    <w:rsid w:val="00110693"/>
    <w:rsid w:val="00114084"/>
    <w:rsid w:val="00115801"/>
    <w:rsid w:val="001228C4"/>
    <w:rsid w:val="001253FE"/>
    <w:rsid w:val="00126F94"/>
    <w:rsid w:val="00134178"/>
    <w:rsid w:val="00135F82"/>
    <w:rsid w:val="001429E5"/>
    <w:rsid w:val="001463E1"/>
    <w:rsid w:val="001473E9"/>
    <w:rsid w:val="0015137A"/>
    <w:rsid w:val="001514B5"/>
    <w:rsid w:val="00160482"/>
    <w:rsid w:val="0016176F"/>
    <w:rsid w:val="00170DE5"/>
    <w:rsid w:val="00173B03"/>
    <w:rsid w:val="00177003"/>
    <w:rsid w:val="001777ED"/>
    <w:rsid w:val="00180BBD"/>
    <w:rsid w:val="0018320D"/>
    <w:rsid w:val="0018493D"/>
    <w:rsid w:val="0019173E"/>
    <w:rsid w:val="00193D00"/>
    <w:rsid w:val="001956C5"/>
    <w:rsid w:val="00197117"/>
    <w:rsid w:val="001A59AC"/>
    <w:rsid w:val="001A70EC"/>
    <w:rsid w:val="001A78D7"/>
    <w:rsid w:val="001B2F0B"/>
    <w:rsid w:val="001C0F3A"/>
    <w:rsid w:val="001C2397"/>
    <w:rsid w:val="001D589C"/>
    <w:rsid w:val="001D68F5"/>
    <w:rsid w:val="001E222B"/>
    <w:rsid w:val="001E4D66"/>
    <w:rsid w:val="001F2383"/>
    <w:rsid w:val="001F2D9B"/>
    <w:rsid w:val="001F3420"/>
    <w:rsid w:val="001F792B"/>
    <w:rsid w:val="0020662D"/>
    <w:rsid w:val="00210718"/>
    <w:rsid w:val="002126A8"/>
    <w:rsid w:val="002171C5"/>
    <w:rsid w:val="00220B7B"/>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ED4"/>
    <w:rsid w:val="002834B8"/>
    <w:rsid w:val="00283BB3"/>
    <w:rsid w:val="002870D6"/>
    <w:rsid w:val="0029035A"/>
    <w:rsid w:val="0029184A"/>
    <w:rsid w:val="002928E4"/>
    <w:rsid w:val="002B2FD0"/>
    <w:rsid w:val="002B5899"/>
    <w:rsid w:val="002B6EC5"/>
    <w:rsid w:val="002C0083"/>
    <w:rsid w:val="002C102E"/>
    <w:rsid w:val="002C61B1"/>
    <w:rsid w:val="002C6A88"/>
    <w:rsid w:val="002D25F0"/>
    <w:rsid w:val="002D2DBB"/>
    <w:rsid w:val="002D382F"/>
    <w:rsid w:val="002E11D3"/>
    <w:rsid w:val="002E458F"/>
    <w:rsid w:val="002E560A"/>
    <w:rsid w:val="002E7478"/>
    <w:rsid w:val="002F5608"/>
    <w:rsid w:val="002F6971"/>
    <w:rsid w:val="0030502C"/>
    <w:rsid w:val="00314985"/>
    <w:rsid w:val="003157A0"/>
    <w:rsid w:val="00323541"/>
    <w:rsid w:val="00323F05"/>
    <w:rsid w:val="003254F2"/>
    <w:rsid w:val="00326651"/>
    <w:rsid w:val="0032685D"/>
    <w:rsid w:val="003323F6"/>
    <w:rsid w:val="00334955"/>
    <w:rsid w:val="00336D95"/>
    <w:rsid w:val="003372EF"/>
    <w:rsid w:val="00340C32"/>
    <w:rsid w:val="003474A6"/>
    <w:rsid w:val="00347B94"/>
    <w:rsid w:val="00357248"/>
    <w:rsid w:val="003573F9"/>
    <w:rsid w:val="0036055A"/>
    <w:rsid w:val="0036707E"/>
    <w:rsid w:val="00367168"/>
    <w:rsid w:val="00375F85"/>
    <w:rsid w:val="003818D4"/>
    <w:rsid w:val="00381984"/>
    <w:rsid w:val="0038387A"/>
    <w:rsid w:val="00384C5C"/>
    <w:rsid w:val="00384FC2"/>
    <w:rsid w:val="00387C1D"/>
    <w:rsid w:val="00387E85"/>
    <w:rsid w:val="00391E4E"/>
    <w:rsid w:val="00393D19"/>
    <w:rsid w:val="003A38A2"/>
    <w:rsid w:val="003A6E6C"/>
    <w:rsid w:val="003B2F6F"/>
    <w:rsid w:val="003B5B34"/>
    <w:rsid w:val="003C14EE"/>
    <w:rsid w:val="003C38C5"/>
    <w:rsid w:val="003C482E"/>
    <w:rsid w:val="003D13B3"/>
    <w:rsid w:val="003D174D"/>
    <w:rsid w:val="003D629E"/>
    <w:rsid w:val="003D683C"/>
    <w:rsid w:val="003E00EF"/>
    <w:rsid w:val="003E0925"/>
    <w:rsid w:val="003F2A12"/>
    <w:rsid w:val="003F7563"/>
    <w:rsid w:val="00401C56"/>
    <w:rsid w:val="00402890"/>
    <w:rsid w:val="004125DA"/>
    <w:rsid w:val="00414F6C"/>
    <w:rsid w:val="0041645F"/>
    <w:rsid w:val="00416B83"/>
    <w:rsid w:val="004174F3"/>
    <w:rsid w:val="0042014B"/>
    <w:rsid w:val="004208D9"/>
    <w:rsid w:val="004225A3"/>
    <w:rsid w:val="00446A2B"/>
    <w:rsid w:val="00446A88"/>
    <w:rsid w:val="00451A52"/>
    <w:rsid w:val="0045253A"/>
    <w:rsid w:val="004546B1"/>
    <w:rsid w:val="004550CC"/>
    <w:rsid w:val="00456F8B"/>
    <w:rsid w:val="004570C5"/>
    <w:rsid w:val="00460D4B"/>
    <w:rsid w:val="00462773"/>
    <w:rsid w:val="00462BB4"/>
    <w:rsid w:val="004662A3"/>
    <w:rsid w:val="00467068"/>
    <w:rsid w:val="00477FEB"/>
    <w:rsid w:val="00481DAF"/>
    <w:rsid w:val="00484C29"/>
    <w:rsid w:val="004862DE"/>
    <w:rsid w:val="00491AE8"/>
    <w:rsid w:val="00495A89"/>
    <w:rsid w:val="00496D7A"/>
    <w:rsid w:val="004A70C4"/>
    <w:rsid w:val="004A7D2B"/>
    <w:rsid w:val="004B4310"/>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0925"/>
    <w:rsid w:val="00502CD3"/>
    <w:rsid w:val="005030CE"/>
    <w:rsid w:val="00507D84"/>
    <w:rsid w:val="005108B8"/>
    <w:rsid w:val="00512A9A"/>
    <w:rsid w:val="00514F25"/>
    <w:rsid w:val="00517871"/>
    <w:rsid w:val="0052223C"/>
    <w:rsid w:val="00533169"/>
    <w:rsid w:val="00534DE4"/>
    <w:rsid w:val="00536BA7"/>
    <w:rsid w:val="00547420"/>
    <w:rsid w:val="005475B1"/>
    <w:rsid w:val="00554C58"/>
    <w:rsid w:val="005610E5"/>
    <w:rsid w:val="00562134"/>
    <w:rsid w:val="00562BF9"/>
    <w:rsid w:val="00567A18"/>
    <w:rsid w:val="00567C59"/>
    <w:rsid w:val="0057253E"/>
    <w:rsid w:val="00572B1C"/>
    <w:rsid w:val="005804B3"/>
    <w:rsid w:val="00582F2F"/>
    <w:rsid w:val="005912B2"/>
    <w:rsid w:val="00596BA2"/>
    <w:rsid w:val="005A1886"/>
    <w:rsid w:val="005A23E3"/>
    <w:rsid w:val="005A78E1"/>
    <w:rsid w:val="005C650F"/>
    <w:rsid w:val="005D7AC1"/>
    <w:rsid w:val="005D7ED6"/>
    <w:rsid w:val="005E279A"/>
    <w:rsid w:val="005F2018"/>
    <w:rsid w:val="005F28E6"/>
    <w:rsid w:val="005F45C7"/>
    <w:rsid w:val="00605897"/>
    <w:rsid w:val="006076B1"/>
    <w:rsid w:val="006113CF"/>
    <w:rsid w:val="00622EAD"/>
    <w:rsid w:val="006236A9"/>
    <w:rsid w:val="006236FE"/>
    <w:rsid w:val="00633FEF"/>
    <w:rsid w:val="006350EB"/>
    <w:rsid w:val="00635EA6"/>
    <w:rsid w:val="00636F7B"/>
    <w:rsid w:val="00637118"/>
    <w:rsid w:val="006410BE"/>
    <w:rsid w:val="00646CC6"/>
    <w:rsid w:val="00647639"/>
    <w:rsid w:val="00647FB4"/>
    <w:rsid w:val="00653D70"/>
    <w:rsid w:val="00655D6A"/>
    <w:rsid w:val="00662C05"/>
    <w:rsid w:val="00677CFD"/>
    <w:rsid w:val="00684042"/>
    <w:rsid w:val="006875BD"/>
    <w:rsid w:val="00695E29"/>
    <w:rsid w:val="00697406"/>
    <w:rsid w:val="006A0D2E"/>
    <w:rsid w:val="006B6A9C"/>
    <w:rsid w:val="006C3D77"/>
    <w:rsid w:val="006C4A94"/>
    <w:rsid w:val="006C7225"/>
    <w:rsid w:val="006C756E"/>
    <w:rsid w:val="006D3306"/>
    <w:rsid w:val="006D4EA4"/>
    <w:rsid w:val="006D7B14"/>
    <w:rsid w:val="006D7CA8"/>
    <w:rsid w:val="006E1418"/>
    <w:rsid w:val="006E3AA8"/>
    <w:rsid w:val="006F13C7"/>
    <w:rsid w:val="006F3E95"/>
    <w:rsid w:val="006F5163"/>
    <w:rsid w:val="006F5DCF"/>
    <w:rsid w:val="00700A7F"/>
    <w:rsid w:val="00702FB4"/>
    <w:rsid w:val="00703A7A"/>
    <w:rsid w:val="00705D14"/>
    <w:rsid w:val="00714D57"/>
    <w:rsid w:val="00716EBD"/>
    <w:rsid w:val="00717854"/>
    <w:rsid w:val="00720B56"/>
    <w:rsid w:val="00721DFC"/>
    <w:rsid w:val="00723507"/>
    <w:rsid w:val="0073571E"/>
    <w:rsid w:val="0074148C"/>
    <w:rsid w:val="007568F4"/>
    <w:rsid w:val="00756F16"/>
    <w:rsid w:val="007641AA"/>
    <w:rsid w:val="00764AA6"/>
    <w:rsid w:val="0076634D"/>
    <w:rsid w:val="00766FC9"/>
    <w:rsid w:val="00771107"/>
    <w:rsid w:val="007817DC"/>
    <w:rsid w:val="007826C9"/>
    <w:rsid w:val="00786229"/>
    <w:rsid w:val="00796F47"/>
    <w:rsid w:val="007B0A86"/>
    <w:rsid w:val="007B0EEC"/>
    <w:rsid w:val="007B4245"/>
    <w:rsid w:val="007B4BF5"/>
    <w:rsid w:val="007B72DD"/>
    <w:rsid w:val="007B79EF"/>
    <w:rsid w:val="007B7C5B"/>
    <w:rsid w:val="007C20DF"/>
    <w:rsid w:val="007C3EED"/>
    <w:rsid w:val="007C6425"/>
    <w:rsid w:val="007D0B2A"/>
    <w:rsid w:val="007D1B38"/>
    <w:rsid w:val="007D293B"/>
    <w:rsid w:val="007E383A"/>
    <w:rsid w:val="007E4FD3"/>
    <w:rsid w:val="007F25E6"/>
    <w:rsid w:val="007F2B9D"/>
    <w:rsid w:val="007F4A7E"/>
    <w:rsid w:val="007F6BFC"/>
    <w:rsid w:val="007F7C4A"/>
    <w:rsid w:val="00802EBE"/>
    <w:rsid w:val="00804C84"/>
    <w:rsid w:val="00805066"/>
    <w:rsid w:val="008104B1"/>
    <w:rsid w:val="008165F0"/>
    <w:rsid w:val="0081750B"/>
    <w:rsid w:val="00820832"/>
    <w:rsid w:val="00822782"/>
    <w:rsid w:val="00822AF7"/>
    <w:rsid w:val="00833173"/>
    <w:rsid w:val="00835659"/>
    <w:rsid w:val="00836B4A"/>
    <w:rsid w:val="00836E9A"/>
    <w:rsid w:val="00841D1E"/>
    <w:rsid w:val="00854D67"/>
    <w:rsid w:val="008568B4"/>
    <w:rsid w:val="008708AA"/>
    <w:rsid w:val="008739FD"/>
    <w:rsid w:val="00873BD1"/>
    <w:rsid w:val="0087421F"/>
    <w:rsid w:val="008746A9"/>
    <w:rsid w:val="00881767"/>
    <w:rsid w:val="008818CB"/>
    <w:rsid w:val="0088253A"/>
    <w:rsid w:val="008A2FEF"/>
    <w:rsid w:val="008A47B3"/>
    <w:rsid w:val="008B0EEB"/>
    <w:rsid w:val="008B6706"/>
    <w:rsid w:val="008C22A7"/>
    <w:rsid w:val="008D1BA7"/>
    <w:rsid w:val="008D1BBA"/>
    <w:rsid w:val="008D26FF"/>
    <w:rsid w:val="008D2FAF"/>
    <w:rsid w:val="008D5E72"/>
    <w:rsid w:val="008D6764"/>
    <w:rsid w:val="008E3161"/>
    <w:rsid w:val="008F084C"/>
    <w:rsid w:val="009005CF"/>
    <w:rsid w:val="00901A55"/>
    <w:rsid w:val="00902EB4"/>
    <w:rsid w:val="00902EEB"/>
    <w:rsid w:val="00904409"/>
    <w:rsid w:val="00906B80"/>
    <w:rsid w:val="00907C44"/>
    <w:rsid w:val="0091216C"/>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72281"/>
    <w:rsid w:val="00980B45"/>
    <w:rsid w:val="00980F94"/>
    <w:rsid w:val="009818C2"/>
    <w:rsid w:val="00982442"/>
    <w:rsid w:val="009836F5"/>
    <w:rsid w:val="0099165B"/>
    <w:rsid w:val="009933F1"/>
    <w:rsid w:val="0099543B"/>
    <w:rsid w:val="009A3559"/>
    <w:rsid w:val="009A3B68"/>
    <w:rsid w:val="009A4D49"/>
    <w:rsid w:val="009B58CE"/>
    <w:rsid w:val="009D158F"/>
    <w:rsid w:val="009D2091"/>
    <w:rsid w:val="009D28F0"/>
    <w:rsid w:val="009D7B5F"/>
    <w:rsid w:val="009F0A28"/>
    <w:rsid w:val="009F48B5"/>
    <w:rsid w:val="00A00425"/>
    <w:rsid w:val="00A02AB4"/>
    <w:rsid w:val="00A02C11"/>
    <w:rsid w:val="00A03F2F"/>
    <w:rsid w:val="00A04752"/>
    <w:rsid w:val="00A0565F"/>
    <w:rsid w:val="00A066C6"/>
    <w:rsid w:val="00A13093"/>
    <w:rsid w:val="00A15ABA"/>
    <w:rsid w:val="00A160E7"/>
    <w:rsid w:val="00A21177"/>
    <w:rsid w:val="00A303E4"/>
    <w:rsid w:val="00A3210A"/>
    <w:rsid w:val="00A324C5"/>
    <w:rsid w:val="00A40D26"/>
    <w:rsid w:val="00A42AA5"/>
    <w:rsid w:val="00A47CE4"/>
    <w:rsid w:val="00A56F8A"/>
    <w:rsid w:val="00A6553C"/>
    <w:rsid w:val="00A65E3D"/>
    <w:rsid w:val="00A67532"/>
    <w:rsid w:val="00A679EA"/>
    <w:rsid w:val="00A7165C"/>
    <w:rsid w:val="00A74D35"/>
    <w:rsid w:val="00A75CAA"/>
    <w:rsid w:val="00A80577"/>
    <w:rsid w:val="00A82E79"/>
    <w:rsid w:val="00A84111"/>
    <w:rsid w:val="00A854D7"/>
    <w:rsid w:val="00A85AC7"/>
    <w:rsid w:val="00A85B62"/>
    <w:rsid w:val="00A9484B"/>
    <w:rsid w:val="00A948FD"/>
    <w:rsid w:val="00A9579D"/>
    <w:rsid w:val="00A95B9C"/>
    <w:rsid w:val="00A95C0C"/>
    <w:rsid w:val="00AA1855"/>
    <w:rsid w:val="00AB32E9"/>
    <w:rsid w:val="00AB57EB"/>
    <w:rsid w:val="00AC32B0"/>
    <w:rsid w:val="00AD0224"/>
    <w:rsid w:val="00AD3DF3"/>
    <w:rsid w:val="00AD67C8"/>
    <w:rsid w:val="00AF0299"/>
    <w:rsid w:val="00AF467F"/>
    <w:rsid w:val="00AF5C8F"/>
    <w:rsid w:val="00B01658"/>
    <w:rsid w:val="00B0373A"/>
    <w:rsid w:val="00B06EB3"/>
    <w:rsid w:val="00B1151B"/>
    <w:rsid w:val="00B129FD"/>
    <w:rsid w:val="00B1353A"/>
    <w:rsid w:val="00B20CC7"/>
    <w:rsid w:val="00B21A6D"/>
    <w:rsid w:val="00B248EF"/>
    <w:rsid w:val="00B25C9B"/>
    <w:rsid w:val="00B31DEB"/>
    <w:rsid w:val="00B35D7D"/>
    <w:rsid w:val="00B42A1E"/>
    <w:rsid w:val="00B42DAD"/>
    <w:rsid w:val="00B42DCD"/>
    <w:rsid w:val="00B43562"/>
    <w:rsid w:val="00B43AEB"/>
    <w:rsid w:val="00B451A0"/>
    <w:rsid w:val="00B47A01"/>
    <w:rsid w:val="00B5363F"/>
    <w:rsid w:val="00B55564"/>
    <w:rsid w:val="00B6152E"/>
    <w:rsid w:val="00B648A4"/>
    <w:rsid w:val="00B7084F"/>
    <w:rsid w:val="00B83565"/>
    <w:rsid w:val="00B86576"/>
    <w:rsid w:val="00B867A0"/>
    <w:rsid w:val="00B90E1D"/>
    <w:rsid w:val="00B9243A"/>
    <w:rsid w:val="00B95EA2"/>
    <w:rsid w:val="00B95EAD"/>
    <w:rsid w:val="00BA4562"/>
    <w:rsid w:val="00BA4E07"/>
    <w:rsid w:val="00BA73F0"/>
    <w:rsid w:val="00BB1205"/>
    <w:rsid w:val="00BB269A"/>
    <w:rsid w:val="00BB3CB4"/>
    <w:rsid w:val="00BB7289"/>
    <w:rsid w:val="00BC5F7E"/>
    <w:rsid w:val="00BC63CA"/>
    <w:rsid w:val="00BD307E"/>
    <w:rsid w:val="00BD49FE"/>
    <w:rsid w:val="00BE485E"/>
    <w:rsid w:val="00BE5094"/>
    <w:rsid w:val="00BE6CB6"/>
    <w:rsid w:val="00BF0C4D"/>
    <w:rsid w:val="00BF35E9"/>
    <w:rsid w:val="00BF3A1C"/>
    <w:rsid w:val="00BF406D"/>
    <w:rsid w:val="00BF4B5F"/>
    <w:rsid w:val="00BF55D9"/>
    <w:rsid w:val="00BF7305"/>
    <w:rsid w:val="00C00C87"/>
    <w:rsid w:val="00C04715"/>
    <w:rsid w:val="00C05969"/>
    <w:rsid w:val="00C06325"/>
    <w:rsid w:val="00C11451"/>
    <w:rsid w:val="00C14731"/>
    <w:rsid w:val="00C23004"/>
    <w:rsid w:val="00C251A4"/>
    <w:rsid w:val="00C26A73"/>
    <w:rsid w:val="00C32A8C"/>
    <w:rsid w:val="00C42B4A"/>
    <w:rsid w:val="00C43340"/>
    <w:rsid w:val="00C460FB"/>
    <w:rsid w:val="00C52190"/>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66EB"/>
    <w:rsid w:val="00CB02B2"/>
    <w:rsid w:val="00CB0AD7"/>
    <w:rsid w:val="00CB33FC"/>
    <w:rsid w:val="00CB745A"/>
    <w:rsid w:val="00CC386C"/>
    <w:rsid w:val="00CC70C6"/>
    <w:rsid w:val="00CD199B"/>
    <w:rsid w:val="00CD443D"/>
    <w:rsid w:val="00CD5F38"/>
    <w:rsid w:val="00CD7D1D"/>
    <w:rsid w:val="00CE687F"/>
    <w:rsid w:val="00CF03EC"/>
    <w:rsid w:val="00CF13B0"/>
    <w:rsid w:val="00CF1C06"/>
    <w:rsid w:val="00CF2C3B"/>
    <w:rsid w:val="00CF3FA2"/>
    <w:rsid w:val="00D0298C"/>
    <w:rsid w:val="00D03E44"/>
    <w:rsid w:val="00D0553C"/>
    <w:rsid w:val="00D06B08"/>
    <w:rsid w:val="00D145C2"/>
    <w:rsid w:val="00D14CCA"/>
    <w:rsid w:val="00D361F1"/>
    <w:rsid w:val="00D409A1"/>
    <w:rsid w:val="00D4600D"/>
    <w:rsid w:val="00D46872"/>
    <w:rsid w:val="00D517E4"/>
    <w:rsid w:val="00D56E2F"/>
    <w:rsid w:val="00D605E9"/>
    <w:rsid w:val="00D60922"/>
    <w:rsid w:val="00D62FBB"/>
    <w:rsid w:val="00D65802"/>
    <w:rsid w:val="00D7386B"/>
    <w:rsid w:val="00D74C70"/>
    <w:rsid w:val="00D80F85"/>
    <w:rsid w:val="00D813D1"/>
    <w:rsid w:val="00D820B7"/>
    <w:rsid w:val="00D87ED2"/>
    <w:rsid w:val="00D91671"/>
    <w:rsid w:val="00D91FDF"/>
    <w:rsid w:val="00D943FE"/>
    <w:rsid w:val="00D97955"/>
    <w:rsid w:val="00D97CC7"/>
    <w:rsid w:val="00DA3A06"/>
    <w:rsid w:val="00DA5066"/>
    <w:rsid w:val="00DB508B"/>
    <w:rsid w:val="00DC33FA"/>
    <w:rsid w:val="00DC5EBB"/>
    <w:rsid w:val="00DC67D1"/>
    <w:rsid w:val="00DD7CE3"/>
    <w:rsid w:val="00DE59B9"/>
    <w:rsid w:val="00DE59D6"/>
    <w:rsid w:val="00DE5D74"/>
    <w:rsid w:val="00DF05B3"/>
    <w:rsid w:val="00DF2BD1"/>
    <w:rsid w:val="00DF3AD8"/>
    <w:rsid w:val="00DF46D1"/>
    <w:rsid w:val="00DF4F86"/>
    <w:rsid w:val="00E01962"/>
    <w:rsid w:val="00E04396"/>
    <w:rsid w:val="00E058FD"/>
    <w:rsid w:val="00E061B2"/>
    <w:rsid w:val="00E109C4"/>
    <w:rsid w:val="00E14149"/>
    <w:rsid w:val="00E238EA"/>
    <w:rsid w:val="00E23C07"/>
    <w:rsid w:val="00E2566A"/>
    <w:rsid w:val="00E31749"/>
    <w:rsid w:val="00E31DE6"/>
    <w:rsid w:val="00E342E9"/>
    <w:rsid w:val="00E53F7F"/>
    <w:rsid w:val="00E60A40"/>
    <w:rsid w:val="00E6241A"/>
    <w:rsid w:val="00E63A92"/>
    <w:rsid w:val="00E66BA0"/>
    <w:rsid w:val="00E74719"/>
    <w:rsid w:val="00E756F3"/>
    <w:rsid w:val="00E81272"/>
    <w:rsid w:val="00E8484D"/>
    <w:rsid w:val="00EA001C"/>
    <w:rsid w:val="00EA353C"/>
    <w:rsid w:val="00EA3C4D"/>
    <w:rsid w:val="00EA56B0"/>
    <w:rsid w:val="00EA64CC"/>
    <w:rsid w:val="00EB007B"/>
    <w:rsid w:val="00EB505B"/>
    <w:rsid w:val="00EB5354"/>
    <w:rsid w:val="00EB7263"/>
    <w:rsid w:val="00EC1D51"/>
    <w:rsid w:val="00EC3634"/>
    <w:rsid w:val="00EC46A8"/>
    <w:rsid w:val="00EC48F2"/>
    <w:rsid w:val="00EC52DD"/>
    <w:rsid w:val="00ED0596"/>
    <w:rsid w:val="00ED1990"/>
    <w:rsid w:val="00ED1C98"/>
    <w:rsid w:val="00ED3A4F"/>
    <w:rsid w:val="00ED485E"/>
    <w:rsid w:val="00ED7313"/>
    <w:rsid w:val="00EE0FCC"/>
    <w:rsid w:val="00EE5D45"/>
    <w:rsid w:val="00EF0E81"/>
    <w:rsid w:val="00EF7402"/>
    <w:rsid w:val="00F011E0"/>
    <w:rsid w:val="00F10053"/>
    <w:rsid w:val="00F10BD7"/>
    <w:rsid w:val="00F1164E"/>
    <w:rsid w:val="00F12891"/>
    <w:rsid w:val="00F17D8A"/>
    <w:rsid w:val="00F23266"/>
    <w:rsid w:val="00F25817"/>
    <w:rsid w:val="00F264AE"/>
    <w:rsid w:val="00F26D3D"/>
    <w:rsid w:val="00F26F14"/>
    <w:rsid w:val="00F31459"/>
    <w:rsid w:val="00F31CF6"/>
    <w:rsid w:val="00F430E7"/>
    <w:rsid w:val="00F47DA8"/>
    <w:rsid w:val="00F50ECC"/>
    <w:rsid w:val="00F56F3F"/>
    <w:rsid w:val="00F571F3"/>
    <w:rsid w:val="00F6212A"/>
    <w:rsid w:val="00F65AA7"/>
    <w:rsid w:val="00F72F1A"/>
    <w:rsid w:val="00F924AE"/>
    <w:rsid w:val="00FA068C"/>
    <w:rsid w:val="00FA24D4"/>
    <w:rsid w:val="00FA28C6"/>
    <w:rsid w:val="00FA3C6D"/>
    <w:rsid w:val="00FB2624"/>
    <w:rsid w:val="00FB273C"/>
    <w:rsid w:val="00FB28FD"/>
    <w:rsid w:val="00FB34DE"/>
    <w:rsid w:val="00FB6C3D"/>
    <w:rsid w:val="00FB6D2F"/>
    <w:rsid w:val="00FB6DD0"/>
    <w:rsid w:val="00FC0871"/>
    <w:rsid w:val="00FC7BF3"/>
    <w:rsid w:val="00FD2107"/>
    <w:rsid w:val="00FD33C4"/>
    <w:rsid w:val="00FD35B2"/>
    <w:rsid w:val="00FD751A"/>
    <w:rsid w:val="00FE1228"/>
    <w:rsid w:val="00FE2D2F"/>
    <w:rsid w:val="00FE2FA4"/>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15:docId w15:val="{B7892E6F-4210-4B4A-8568-F8C942CFC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1.tiff"/><Relationship Id="rId20" Type="http://schemas.openxmlformats.org/officeDocument/2006/relationships/image" Target="media/image5.jp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9.jpeg"/><Relationship Id="rId32" Type="http://schemas.openxmlformats.org/officeDocument/2006/relationships/fontTable" Target="fontTable.xml"/><Relationship Id="rId5" Type="http://schemas.openxmlformats.org/officeDocument/2006/relationships/webSettings" Target="webSettings.xml"/><Relationship Id="rId15" Type="http://schemas.microsoft.com/office/2018/08/relationships/commentsExtensible" Target="commentsExtensible.xml"/><Relationship Id="rId23" Type="http://schemas.openxmlformats.org/officeDocument/2006/relationships/image" Target="media/image8.jpg"/><Relationship Id="rId28" Type="http://schemas.openxmlformats.org/officeDocument/2006/relationships/image" Target="media/image13.jpeg"/><Relationship Id="rId10" Type="http://schemas.microsoft.com/office/2011/relationships/commentsExtended" Target="commentsExtended.xml"/><Relationship Id="rId19" Type="http://schemas.openxmlformats.org/officeDocument/2006/relationships/image" Target="media/image4.jpg"/><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B2F93672-DFDF-5A45-9D1B-78E86E242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77</Pages>
  <Words>48347</Words>
  <Characters>275583</Characters>
  <Application>Microsoft Office Word</Application>
  <DocSecurity>0</DocSecurity>
  <Lines>2296</Lines>
  <Paragraphs>646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Graham Forrester</cp:lastModifiedBy>
  <cp:revision>258</cp:revision>
  <cp:lastPrinted>2019-11-26T17:35:00Z</cp:lastPrinted>
  <dcterms:created xsi:type="dcterms:W3CDTF">2019-12-10T00:48:00Z</dcterms:created>
  <dcterms:modified xsi:type="dcterms:W3CDTF">2019-12-12T20:48:00Z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