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453CC6" w14:textId="77777777" w:rsidR="002272B7" w:rsidRDefault="00A40D26">
      <w:pPr>
        <w:spacing w:after="200" w:line="276" w:lineRule="auto"/>
        <w:ind w:firstLine="0"/>
        <w:rPr>
          <w:rFonts w:eastAsia="SimSun" w:cs="Mangal"/>
          <w:bCs/>
          <w:iCs/>
          <w:kern w:val="1"/>
          <w:lang w:eastAsia="hi-IN" w:bidi="hi-IN"/>
        </w:rPr>
        <w:sectPr w:rsidR="002272B7" w:rsidSect="002272B7">
          <w:footerReference w:type="default" r:id="rId8"/>
          <w:footnotePr>
            <w:numFmt w:val="lowerLetter"/>
          </w:footnotePr>
          <w:pgSz w:w="12240" w:h="15840"/>
          <w:pgMar w:top="1440" w:right="1440" w:bottom="1440" w:left="2448" w:header="720" w:footer="720" w:gutter="0"/>
          <w:cols w:space="720"/>
          <w:titlePg/>
          <w:docGrid w:linePitch="326"/>
        </w:sectPr>
      </w:pPr>
      <w:r>
        <w:rPr>
          <w:rFonts w:eastAsia="SimSun" w:cs="Mangal"/>
          <w:bCs/>
          <w:iCs/>
          <w:kern w:val="1"/>
          <w:lang w:eastAsia="hi-IN" w:bidi="hi-IN"/>
        </w:rPr>
        <w:br w:type="page"/>
      </w:r>
    </w:p>
    <w:p w14:paraId="768D0F54" w14:textId="0FB1AD66" w:rsidR="00F26D3D" w:rsidRPr="007F6BFC" w:rsidRDefault="00A75CAA" w:rsidP="00CC386C">
      <w:pPr>
        <w:ind w:firstLine="0"/>
        <w:jc w:val="center"/>
        <w:rPr>
          <w:rFonts w:eastAsia="SimSun" w:cs="Mangal"/>
          <w:bCs/>
          <w:kern w:val="1"/>
          <w:lang w:eastAsia="hi-IN" w:bidi="hi-IN"/>
        </w:rPr>
      </w:pPr>
      <w:r w:rsidRPr="00CC386C">
        <w:rPr>
          <w:rFonts w:eastAsia="SimSun" w:cs="Mangal"/>
          <w:bCs/>
          <w:iCs/>
          <w:kern w:val="1"/>
          <w:lang w:eastAsia="hi-IN" w:bidi="hi-IN"/>
        </w:rPr>
        <w:lastRenderedPageBreak/>
        <w:t>TEMPORAL EFFECTIVENESS OF BIODIVERSITY SURROGATES IN CORAL REEFS IN THE BRITISH VIRGIN ISLANDS</w:t>
      </w:r>
    </w:p>
    <w:p w14:paraId="1C920872"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7F6BFC">
        <w:rPr>
          <w:rFonts w:eastAsia="SimSun" w:cs="Mangal"/>
          <w:bCs/>
          <w:kern w:val="1"/>
          <w:lang w:eastAsia="hi-IN" w:bidi="hi-IN"/>
        </w:rPr>
        <w:t>BY</w:t>
      </w:r>
    </w:p>
    <w:p w14:paraId="295ACBB7" w14:textId="5456A18F"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NICOLE B. KEEFNER</w:t>
      </w:r>
    </w:p>
    <w:p w14:paraId="1B45FE34" w14:textId="77777777" w:rsidR="00F26D3D" w:rsidRPr="007F6BFC" w:rsidRDefault="00F26D3D" w:rsidP="00CC386C">
      <w:pPr>
        <w:widowControl w:val="0"/>
        <w:suppressAutoHyphens/>
        <w:ind w:firstLine="0"/>
        <w:jc w:val="center"/>
        <w:rPr>
          <w:rFonts w:eastAsia="SimSun" w:cs="Mangal"/>
          <w:bCs/>
          <w:kern w:val="1"/>
          <w:lang w:eastAsia="hi-IN" w:bidi="hi-IN"/>
        </w:rPr>
      </w:pPr>
    </w:p>
    <w:p w14:paraId="6735D8BF" w14:textId="77777777" w:rsidR="00F26D3D" w:rsidRPr="00CC386C" w:rsidRDefault="00F26D3D" w:rsidP="00CC386C">
      <w:pPr>
        <w:widowControl w:val="0"/>
        <w:suppressAutoHyphens/>
        <w:ind w:firstLine="0"/>
        <w:rPr>
          <w:rFonts w:eastAsia="SimSun" w:cs="Mangal"/>
          <w:bCs/>
          <w:kern w:val="1"/>
          <w:lang w:eastAsia="hi-IN" w:bidi="hi-IN"/>
        </w:rPr>
      </w:pPr>
    </w:p>
    <w:p w14:paraId="17C8F8A5" w14:textId="77777777" w:rsidR="00F26D3D" w:rsidRPr="00CC386C" w:rsidRDefault="00F26D3D" w:rsidP="00CC386C">
      <w:pPr>
        <w:widowControl w:val="0"/>
        <w:suppressAutoHyphens/>
        <w:ind w:firstLine="0"/>
        <w:rPr>
          <w:rFonts w:eastAsia="SimSun" w:cs="Mangal"/>
          <w:bCs/>
          <w:kern w:val="1"/>
          <w:lang w:eastAsia="hi-IN" w:bidi="hi-IN"/>
        </w:rPr>
      </w:pPr>
    </w:p>
    <w:p w14:paraId="13F7A2F1" w14:textId="77777777" w:rsidR="00F26D3D" w:rsidRPr="00CC386C" w:rsidRDefault="00F26D3D" w:rsidP="00CC386C">
      <w:pPr>
        <w:widowControl w:val="0"/>
        <w:suppressAutoHyphens/>
        <w:ind w:firstLine="0"/>
        <w:rPr>
          <w:rFonts w:eastAsia="SimSun" w:cs="Mangal"/>
          <w:bCs/>
          <w:kern w:val="1"/>
          <w:lang w:eastAsia="hi-IN" w:bidi="hi-IN"/>
        </w:rPr>
      </w:pPr>
    </w:p>
    <w:p w14:paraId="1E32B897" w14:textId="77777777" w:rsidR="00F26D3D" w:rsidRPr="00CC386C" w:rsidRDefault="00F26D3D" w:rsidP="00CC386C">
      <w:pPr>
        <w:widowControl w:val="0"/>
        <w:suppressAutoHyphens/>
        <w:ind w:firstLine="0"/>
        <w:jc w:val="center"/>
        <w:rPr>
          <w:rFonts w:eastAsia="SimSun" w:cs="Mangal"/>
          <w:bCs/>
          <w:kern w:val="1"/>
          <w:lang w:eastAsia="hi-IN" w:bidi="hi-IN"/>
        </w:rPr>
      </w:pPr>
      <w:r w:rsidRPr="00CC386C">
        <w:rPr>
          <w:rFonts w:eastAsia="SimSun" w:cs="Mangal"/>
          <w:bCs/>
          <w:kern w:val="1"/>
          <w:lang w:eastAsia="hi-IN" w:bidi="hi-IN"/>
        </w:rPr>
        <w:t>A THESIS SUBMITTED IN PARTIAL FULFILLMENT OF THE</w:t>
      </w:r>
    </w:p>
    <w:p w14:paraId="1AE045CF"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CC386C">
        <w:rPr>
          <w:rFonts w:eastAsia="SimSun" w:cs="Mangal"/>
          <w:bCs/>
          <w:kern w:val="1"/>
          <w:lang w:eastAsia="hi-IN" w:bidi="hi-IN"/>
        </w:rPr>
        <w:t>REQUIREMENTS FOR THE DEGREE OF</w:t>
      </w:r>
    </w:p>
    <w:p w14:paraId="28E2DE95" w14:textId="3980F303"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MASTER OF</w:t>
      </w:r>
      <w:r w:rsidR="00F26D3D" w:rsidRPr="00CC386C">
        <w:rPr>
          <w:rFonts w:eastAsia="SimSun" w:cs="Mangal"/>
          <w:bCs/>
          <w:iCs/>
          <w:kern w:val="1"/>
          <w:lang w:eastAsia="hi-IN" w:bidi="hi-IN"/>
        </w:rPr>
        <w:t xml:space="preserve"> SCIENCE</w:t>
      </w:r>
    </w:p>
    <w:p w14:paraId="2281BF71"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7F6BFC">
        <w:rPr>
          <w:rFonts w:eastAsia="SimSun" w:cs="Mangal"/>
          <w:bCs/>
          <w:kern w:val="1"/>
          <w:lang w:eastAsia="hi-IN" w:bidi="hi-IN"/>
        </w:rPr>
        <w:t>IN</w:t>
      </w:r>
    </w:p>
    <w:p w14:paraId="669A0633" w14:textId="03696849"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BIOLOGICAL AND ENVIRONMENTAL SCIENCES</w:t>
      </w:r>
    </w:p>
    <w:p w14:paraId="3DECBC8D" w14:textId="77777777" w:rsidR="00F26D3D" w:rsidRPr="00CC386C" w:rsidRDefault="00F26D3D" w:rsidP="00CC386C">
      <w:pPr>
        <w:widowControl w:val="0"/>
        <w:suppressAutoHyphens/>
        <w:ind w:firstLine="0"/>
        <w:rPr>
          <w:rFonts w:eastAsia="SimSun" w:cs="Mangal"/>
          <w:bCs/>
          <w:kern w:val="1"/>
          <w:lang w:eastAsia="hi-IN" w:bidi="hi-IN"/>
        </w:rPr>
      </w:pPr>
    </w:p>
    <w:p w14:paraId="3E0A47E3" w14:textId="77777777" w:rsidR="00F26D3D" w:rsidRPr="00CC386C" w:rsidRDefault="00F26D3D" w:rsidP="00CC386C">
      <w:pPr>
        <w:widowControl w:val="0"/>
        <w:suppressAutoHyphens/>
        <w:ind w:firstLine="0"/>
        <w:rPr>
          <w:rFonts w:eastAsia="SimSun" w:cs="Mangal"/>
          <w:bCs/>
          <w:kern w:val="1"/>
          <w:lang w:eastAsia="hi-IN" w:bidi="hi-IN"/>
        </w:rPr>
      </w:pPr>
    </w:p>
    <w:p w14:paraId="2B74A110" w14:textId="77777777" w:rsidR="00F26D3D" w:rsidRPr="00CC386C" w:rsidRDefault="00F26D3D" w:rsidP="00CC386C">
      <w:pPr>
        <w:widowControl w:val="0"/>
        <w:suppressAutoHyphens/>
        <w:ind w:firstLine="0"/>
        <w:rPr>
          <w:rFonts w:eastAsia="SimSun" w:cs="Mangal"/>
          <w:bCs/>
          <w:kern w:val="1"/>
          <w:lang w:eastAsia="hi-IN" w:bidi="hi-IN"/>
        </w:rPr>
      </w:pPr>
    </w:p>
    <w:p w14:paraId="3453B53C" w14:textId="77777777" w:rsidR="00F26D3D" w:rsidRPr="00CC386C" w:rsidRDefault="00F26D3D" w:rsidP="00CC386C">
      <w:pPr>
        <w:widowControl w:val="0"/>
        <w:suppressAutoHyphens/>
        <w:ind w:firstLine="0"/>
        <w:rPr>
          <w:rFonts w:eastAsia="SimSun" w:cs="Mangal"/>
          <w:bCs/>
          <w:kern w:val="1"/>
          <w:lang w:eastAsia="hi-IN" w:bidi="hi-IN"/>
        </w:rPr>
      </w:pPr>
    </w:p>
    <w:p w14:paraId="0A5C9126" w14:textId="77777777" w:rsidR="00F26D3D" w:rsidRPr="00CC386C" w:rsidRDefault="00F26D3D" w:rsidP="00CC386C">
      <w:pPr>
        <w:widowControl w:val="0"/>
        <w:suppressAutoHyphens/>
        <w:ind w:firstLine="0"/>
        <w:rPr>
          <w:rFonts w:eastAsia="SimSun" w:cs="Mangal"/>
          <w:bCs/>
          <w:kern w:val="1"/>
          <w:lang w:eastAsia="hi-IN" w:bidi="hi-IN"/>
        </w:rPr>
      </w:pPr>
    </w:p>
    <w:p w14:paraId="1C3903D2"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CC386C">
        <w:rPr>
          <w:rFonts w:eastAsia="SimSun" w:cs="Mangal"/>
          <w:bCs/>
          <w:kern w:val="1"/>
          <w:lang w:eastAsia="hi-IN" w:bidi="hi-IN"/>
        </w:rPr>
        <w:t>UNIVERSITY OF RHODE ISLAND</w:t>
      </w:r>
    </w:p>
    <w:p w14:paraId="52545ECA" w14:textId="0B273717" w:rsidR="00F26D3D" w:rsidRPr="007F6BFC" w:rsidRDefault="007F6BFC" w:rsidP="00CC386C">
      <w:pPr>
        <w:widowControl w:val="0"/>
        <w:suppressAutoHyphens/>
        <w:ind w:firstLine="0"/>
        <w:jc w:val="center"/>
        <w:rPr>
          <w:rFonts w:eastAsia="SimSun" w:cs="Mangal"/>
          <w:kern w:val="1"/>
          <w:lang w:eastAsia="hi-IN" w:bidi="hi-IN"/>
        </w:rPr>
      </w:pPr>
      <w:r w:rsidRPr="00CC386C">
        <w:rPr>
          <w:rFonts w:eastAsia="SimSun" w:cs="Mangal"/>
          <w:bCs/>
          <w:iCs/>
          <w:kern w:val="1"/>
          <w:lang w:eastAsia="hi-IN" w:bidi="hi-IN"/>
        </w:rPr>
        <w:t>2019</w:t>
      </w:r>
    </w:p>
    <w:p w14:paraId="525DFDB5" w14:textId="11A2FD58" w:rsidR="00F26D3D" w:rsidRDefault="00F26D3D" w:rsidP="00CC386C">
      <w:pPr>
        <w:ind w:firstLine="0"/>
        <w:rPr>
          <w:b/>
        </w:rPr>
      </w:pPr>
    </w:p>
    <w:p w14:paraId="34DDC46E" w14:textId="77777777" w:rsidR="00A679EA" w:rsidRDefault="00A679EA" w:rsidP="00CC386C">
      <w:pPr>
        <w:widowControl w:val="0"/>
        <w:rPr>
          <w:b/>
        </w:rPr>
      </w:pPr>
    </w:p>
    <w:p w14:paraId="05960901" w14:textId="77777777" w:rsidR="00A6553C" w:rsidRDefault="00CC386C" w:rsidP="00CC386C">
      <w:pPr>
        <w:spacing w:after="200" w:line="276" w:lineRule="auto"/>
        <w:ind w:firstLine="0"/>
        <w:sectPr w:rsidR="00A6553C" w:rsidSect="002272B7">
          <w:footnotePr>
            <w:numFmt w:val="lowerLetter"/>
          </w:footnotePr>
          <w:pgSz w:w="12240" w:h="15840"/>
          <w:pgMar w:top="1440" w:right="1440" w:bottom="1440" w:left="2448" w:header="720" w:footer="720" w:gutter="0"/>
          <w:cols w:space="720"/>
          <w:titlePg/>
          <w:docGrid w:linePitch="326"/>
        </w:sectPr>
      </w:pPr>
      <w:r>
        <w:br w:type="page"/>
      </w:r>
    </w:p>
    <w:p w14:paraId="55E0C901" w14:textId="38DE3316" w:rsidR="007F6BFC" w:rsidRPr="00CC386C" w:rsidRDefault="007F6BFC" w:rsidP="00CC386C">
      <w:pPr>
        <w:widowControl w:val="0"/>
        <w:ind w:firstLine="0"/>
        <w:jc w:val="center"/>
      </w:pPr>
      <w:r w:rsidRPr="00CC386C">
        <w:lastRenderedPageBreak/>
        <w:t>MASTER OF SCIENCE THESIS</w:t>
      </w:r>
    </w:p>
    <w:p w14:paraId="3700BE6F" w14:textId="178D5928" w:rsidR="007F6BFC" w:rsidRPr="00CC386C" w:rsidRDefault="007F6BFC" w:rsidP="00CC386C">
      <w:pPr>
        <w:widowControl w:val="0"/>
        <w:ind w:firstLine="0"/>
        <w:jc w:val="center"/>
      </w:pPr>
      <w:r w:rsidRPr="00CC386C">
        <w:t>OF</w:t>
      </w:r>
    </w:p>
    <w:p w14:paraId="32966BE9" w14:textId="2BBCA795" w:rsidR="007F6BFC" w:rsidRPr="00CC386C" w:rsidRDefault="007F6BFC" w:rsidP="00CC386C">
      <w:pPr>
        <w:widowControl w:val="0"/>
        <w:ind w:firstLine="0"/>
        <w:jc w:val="center"/>
      </w:pPr>
      <w:r w:rsidRPr="00CC386C">
        <w:t>NICOLE B. KEEFNER</w:t>
      </w:r>
    </w:p>
    <w:p w14:paraId="4FB69D57" w14:textId="2499D644" w:rsidR="007F6BFC" w:rsidRPr="00CC386C" w:rsidRDefault="007F6BFC" w:rsidP="00CC386C">
      <w:pPr>
        <w:widowControl w:val="0"/>
      </w:pPr>
    </w:p>
    <w:p w14:paraId="4F5976E2" w14:textId="167BC5C5" w:rsidR="007F6BFC" w:rsidRPr="00CC386C" w:rsidRDefault="007F6BFC" w:rsidP="00CC386C">
      <w:pPr>
        <w:widowControl w:val="0"/>
      </w:pPr>
    </w:p>
    <w:p w14:paraId="363299FD" w14:textId="77777777" w:rsidR="007F6BFC" w:rsidRPr="00CC386C" w:rsidRDefault="007F6BFC" w:rsidP="00CC386C">
      <w:pPr>
        <w:widowControl w:val="0"/>
      </w:pPr>
      <w:r w:rsidRPr="00CC386C">
        <w:t xml:space="preserve"> </w:t>
      </w:r>
    </w:p>
    <w:p w14:paraId="4E4A493D" w14:textId="77777777" w:rsidR="007F6BFC" w:rsidRPr="00CC386C" w:rsidRDefault="007F6BFC" w:rsidP="00CC386C">
      <w:pPr>
        <w:widowControl w:val="0"/>
      </w:pPr>
      <w:r w:rsidRPr="00CC386C">
        <w:t xml:space="preserve"> </w:t>
      </w:r>
    </w:p>
    <w:p w14:paraId="12E88A32" w14:textId="77777777" w:rsidR="007F6BFC" w:rsidRPr="007F6BFC" w:rsidRDefault="007F6BFC" w:rsidP="00CC386C">
      <w:pPr>
        <w:widowControl w:val="0"/>
      </w:pPr>
      <w:r w:rsidRPr="00CC386C">
        <w:t xml:space="preserve"> </w:t>
      </w:r>
    </w:p>
    <w:p w14:paraId="6E821D60" w14:textId="007B8E4A" w:rsidR="007F6BFC" w:rsidRPr="007F6BFC" w:rsidRDefault="007F6BFC" w:rsidP="00CC386C">
      <w:pPr>
        <w:widowControl w:val="0"/>
        <w:ind w:left="720"/>
      </w:pPr>
      <w:r w:rsidRPr="007F6BFC">
        <w:t>APPROVED:</w:t>
      </w:r>
    </w:p>
    <w:p w14:paraId="792FE510" w14:textId="5B5D53DB" w:rsidR="007F6BFC" w:rsidRPr="007F6BFC" w:rsidRDefault="007F6BFC" w:rsidP="00CC386C">
      <w:pPr>
        <w:widowControl w:val="0"/>
        <w:ind w:left="720"/>
      </w:pPr>
      <w:r>
        <w:t>THESIS COMMITTEE</w:t>
      </w:r>
      <w:r w:rsidRPr="007F6BFC">
        <w:t>:</w:t>
      </w:r>
    </w:p>
    <w:p w14:paraId="3D739CC9" w14:textId="4DC47CE7" w:rsidR="007F6BFC" w:rsidRPr="007F6BFC" w:rsidRDefault="007F6BFC" w:rsidP="00CC386C">
      <w:pPr>
        <w:widowControl w:val="0"/>
        <w:jc w:val="right"/>
      </w:pPr>
      <w:r>
        <w:t>MAJOR PROFESSOR</w:t>
      </w:r>
      <w:r w:rsidRPr="007F6BFC">
        <w:t>:</w:t>
      </w:r>
      <w:r w:rsidR="00CC386C">
        <w:tab/>
      </w:r>
      <w:r w:rsidR="00CC386C">
        <w:tab/>
      </w:r>
      <w:r>
        <w:t xml:space="preserve"> GRAHAM FORRESTER</w:t>
      </w:r>
      <w:r w:rsidRPr="007F6BFC">
        <w:t xml:space="preserve"> </w:t>
      </w:r>
    </w:p>
    <w:p w14:paraId="17529C2B" w14:textId="05F8973E" w:rsidR="007F6BFC" w:rsidRDefault="007F6BFC" w:rsidP="00CC386C">
      <w:pPr>
        <w:widowControl w:val="0"/>
        <w:jc w:val="right"/>
      </w:pPr>
      <w:r w:rsidRPr="007F6BFC">
        <w:t xml:space="preserve"> </w:t>
      </w:r>
      <w:r>
        <w:t>CO-MAJOR PROFESSOR:</w:t>
      </w:r>
      <w:r w:rsidR="00CC386C">
        <w:tab/>
      </w:r>
      <w:r w:rsidR="00CC386C">
        <w:tab/>
      </w:r>
      <w:r w:rsidR="00CC386C">
        <w:tab/>
      </w:r>
      <w:r>
        <w:t xml:space="preserve"> BRIAN GERBER</w:t>
      </w:r>
    </w:p>
    <w:p w14:paraId="5F346301" w14:textId="2A75EFFE" w:rsidR="007F6BFC" w:rsidRDefault="007F6BFC" w:rsidP="00CC386C">
      <w:pPr>
        <w:widowControl w:val="0"/>
        <w:jc w:val="right"/>
      </w:pPr>
      <w:r>
        <w:t>GAVINO PUGGIONI</w:t>
      </w:r>
    </w:p>
    <w:p w14:paraId="13BFD382" w14:textId="53267344" w:rsidR="007F6BFC" w:rsidRPr="007F6BFC" w:rsidRDefault="007F6BFC" w:rsidP="00CC386C">
      <w:pPr>
        <w:widowControl w:val="0"/>
        <w:ind w:firstLine="0"/>
        <w:jc w:val="right"/>
      </w:pPr>
      <w:r>
        <w:t>CARLOS PRADA</w:t>
      </w:r>
    </w:p>
    <w:p w14:paraId="2A610CF3" w14:textId="77777777" w:rsidR="00CC386C" w:rsidRDefault="007F6BFC" w:rsidP="00CC386C">
      <w:pPr>
        <w:widowControl w:val="0"/>
        <w:jc w:val="right"/>
      </w:pPr>
      <w:r w:rsidRPr="007F6BFC">
        <w:t xml:space="preserve"> </w:t>
      </w:r>
    </w:p>
    <w:p w14:paraId="1A36CD07" w14:textId="2CCED986" w:rsidR="007F6BFC" w:rsidRPr="00CC386C" w:rsidRDefault="007F6BFC" w:rsidP="00CC386C">
      <w:pPr>
        <w:widowControl w:val="0"/>
        <w:jc w:val="right"/>
      </w:pPr>
      <w:r w:rsidRPr="007F6BFC">
        <w:t>DEAN OF THE GRADUATE SCHOOL</w:t>
      </w:r>
      <w:r>
        <w:t>:</w:t>
      </w:r>
      <w:r w:rsidR="00CC386C">
        <w:tab/>
      </w:r>
      <w:r w:rsidR="00CC386C">
        <w:tab/>
      </w:r>
      <w:r>
        <w:t xml:space="preserve"> </w:t>
      </w:r>
      <w:r w:rsidR="00CC386C">
        <w:t>NASSER</w:t>
      </w:r>
      <w:r>
        <w:t xml:space="preserve"> ZAWIA</w:t>
      </w:r>
    </w:p>
    <w:p w14:paraId="4364483B" w14:textId="77777777" w:rsidR="007F6BFC" w:rsidRPr="00CC386C" w:rsidRDefault="007F6BFC" w:rsidP="00CC386C">
      <w:pPr>
        <w:widowControl w:val="0"/>
      </w:pPr>
      <w:r w:rsidRPr="00CC386C">
        <w:t xml:space="preserve"> </w:t>
      </w:r>
    </w:p>
    <w:p w14:paraId="7933CC3B" w14:textId="77777777" w:rsidR="007F6BFC" w:rsidRPr="00CC386C" w:rsidRDefault="007F6BFC" w:rsidP="00CC386C">
      <w:pPr>
        <w:widowControl w:val="0"/>
      </w:pPr>
      <w:r w:rsidRPr="00CC386C">
        <w:t xml:space="preserve"> </w:t>
      </w:r>
    </w:p>
    <w:p w14:paraId="532EFA9A" w14:textId="77777777" w:rsidR="007F6BFC" w:rsidRDefault="007F6BFC" w:rsidP="00CC386C">
      <w:pPr>
        <w:widowControl w:val="0"/>
      </w:pPr>
      <w:r w:rsidRPr="00CC386C">
        <w:t xml:space="preserve"> </w:t>
      </w:r>
    </w:p>
    <w:p w14:paraId="420826C7" w14:textId="77777777" w:rsidR="00CC386C" w:rsidRPr="00CC386C" w:rsidRDefault="00CC386C" w:rsidP="00CC386C">
      <w:pPr>
        <w:widowControl w:val="0"/>
      </w:pPr>
    </w:p>
    <w:p w14:paraId="75CAF570" w14:textId="77777777" w:rsidR="007F6BFC" w:rsidRDefault="007F6BFC" w:rsidP="00CC386C">
      <w:pPr>
        <w:widowControl w:val="0"/>
        <w:ind w:firstLine="0"/>
        <w:jc w:val="center"/>
      </w:pPr>
      <w:r w:rsidRPr="00CC386C">
        <w:t>UNIVERSITY OF RHODE ISLAND</w:t>
      </w:r>
    </w:p>
    <w:p w14:paraId="41A76219" w14:textId="77777777" w:rsidR="00DC67D1" w:rsidRDefault="002272B7" w:rsidP="00DC67D1">
      <w:pPr>
        <w:pStyle w:val="Title"/>
        <w:ind w:firstLine="0"/>
        <w:jc w:val="center"/>
        <w:rPr>
          <w:b w:val="0"/>
        </w:rPr>
      </w:pPr>
      <w:r>
        <w:rPr>
          <w:b w:val="0"/>
        </w:rPr>
        <w:t>2019</w:t>
      </w:r>
    </w:p>
    <w:p w14:paraId="237685F4" w14:textId="77777777" w:rsidR="00DC67D1" w:rsidRDefault="00DC67D1">
      <w:pPr>
        <w:spacing w:after="200" w:line="276" w:lineRule="auto"/>
        <w:ind w:firstLine="0"/>
      </w:pPr>
      <w:r>
        <w:rPr>
          <w:b/>
        </w:rPr>
        <w:br w:type="page"/>
      </w:r>
    </w:p>
    <w:p w14:paraId="55BA63B0" w14:textId="4D6B2BA7" w:rsidR="003C14EE" w:rsidRPr="00E74719" w:rsidRDefault="003C14EE" w:rsidP="00CC70C6">
      <w:pPr>
        <w:pStyle w:val="Heading1"/>
      </w:pPr>
      <w:bookmarkStart w:id="0" w:name="_Toc27002724"/>
      <w:commentRangeStart w:id="1"/>
      <w:r w:rsidRPr="00E74719">
        <w:lastRenderedPageBreak/>
        <w:t>ABSTRACT</w:t>
      </w:r>
      <w:commentRangeEnd w:id="1"/>
      <w:r w:rsidR="000A585A">
        <w:rPr>
          <w:rStyle w:val="CommentReference"/>
          <w:b w:val="0"/>
        </w:rPr>
        <w:commentReference w:id="1"/>
      </w:r>
      <w:bookmarkEnd w:id="0"/>
    </w:p>
    <w:p w14:paraId="6FED6984" w14:textId="634EE92D" w:rsidR="00C32A8C" w:rsidRDefault="00384FC2" w:rsidP="00C32A8C">
      <w:r>
        <w:t xml:space="preserve">Taxonomic </w:t>
      </w:r>
      <w:r w:rsidRPr="00DF3AD8">
        <w:t>diversity on coral reefs has declined due to anthropoge</w:t>
      </w:r>
      <w:r>
        <w:t xml:space="preserve">nic stressors. These declines </w:t>
      </w:r>
      <w:r w:rsidRPr="00DF3AD8">
        <w:t>have motivated monitoring programs to estimate species richness for major taxonomic groups: fish and corals. Due to logistical challenges of species identification, there have been efforts attempting to estimate species richness on reefs using landscape features as surrogates</w:t>
      </w:r>
      <w:r>
        <w:t>, simple indicators that provide an estimate of a target component of biodiversity, often referred to more simply as a target</w:t>
      </w:r>
      <w:r w:rsidRPr="00DF3AD8">
        <w:t xml:space="preserve">. Many of these efforts are limited in spatial or temporal scope, focus on rugosity and coral cover as predictors, and use coral and fish </w:t>
      </w:r>
      <w:proofErr w:type="spellStart"/>
      <w:r w:rsidRPr="00DF3AD8">
        <w:t>richnesses</w:t>
      </w:r>
      <w:proofErr w:type="spellEnd"/>
      <w:r w:rsidRPr="00DF3AD8">
        <w:t xml:space="preserve"> as proxies for total species richness. Here we examine how top surrogate-target relationships vary over 27 years and across 8 study sites. We also examine whether frequently measured landscape features of reefs can serve as reliable surrogates for sponge richness. Finally, this study is one of the first to investigate the ability of sponge cover to predict richness of dominant taxonomic groups on coral reefs. This study provides additional support to the idea that surrogate-target relationships should be assessed over space and time because it can provide insight into these relationships and how the ecosystem changes. We also show that including sponges in monitoring studies may provide a broader understanding of how biodiversity is changing on reefs.</w:t>
      </w:r>
    </w:p>
    <w:p w14:paraId="7953BC55" w14:textId="1C2114FB" w:rsidR="006E3AA8" w:rsidRDefault="003C14EE" w:rsidP="003C14EE">
      <w:pPr>
        <w:spacing w:after="200" w:line="276" w:lineRule="auto"/>
        <w:ind w:firstLine="0"/>
        <w:rPr>
          <w:color w:val="333333"/>
          <w:highlight w:val="white"/>
        </w:rPr>
        <w:sectPr w:rsidR="006E3AA8" w:rsidSect="00A82E79">
          <w:footerReference w:type="even" r:id="rId12"/>
          <w:footerReference w:type="default" r:id="rId13"/>
          <w:footnotePr>
            <w:numFmt w:val="lowerLetter"/>
          </w:footnotePr>
          <w:pgSz w:w="12240" w:h="15840"/>
          <w:pgMar w:top="1440" w:right="1440" w:bottom="1440" w:left="2448" w:header="720" w:footer="720" w:gutter="0"/>
          <w:pgNumType w:fmt="lowerRoman" w:start="1"/>
          <w:cols w:space="720"/>
          <w:docGrid w:linePitch="326"/>
        </w:sectPr>
      </w:pPr>
      <w:r>
        <w:rPr>
          <w:color w:val="333333"/>
          <w:highlight w:val="white"/>
        </w:rPr>
        <w:br w:type="page"/>
      </w:r>
    </w:p>
    <w:p w14:paraId="47694E0E" w14:textId="7ED5C661" w:rsidR="003C14EE" w:rsidRPr="003C14EE" w:rsidRDefault="003C14EE" w:rsidP="00E74719">
      <w:pPr>
        <w:pStyle w:val="Heading1"/>
      </w:pPr>
      <w:bookmarkStart w:id="2" w:name="_Toc27002725"/>
      <w:r w:rsidRPr="003C14EE">
        <w:lastRenderedPageBreak/>
        <w:t>ACKNOWLEDGEMENTS</w:t>
      </w:r>
      <w:bookmarkEnd w:id="2"/>
    </w:p>
    <w:p w14:paraId="681E11DE" w14:textId="4B5B63FF" w:rsidR="008104B1" w:rsidRDefault="003C14EE" w:rsidP="008104B1">
      <w:pPr>
        <w:rPr>
          <w:color w:val="333333"/>
        </w:rPr>
      </w:pPr>
      <w:r w:rsidRPr="003C14EE">
        <w:rPr>
          <w:color w:val="333333"/>
        </w:rPr>
        <w:t xml:space="preserve">I would like to thank Dr. </w:t>
      </w:r>
      <w:r>
        <w:rPr>
          <w:color w:val="333333"/>
        </w:rPr>
        <w:t>Graham Forrester</w:t>
      </w:r>
      <w:r w:rsidRPr="003C14EE">
        <w:rPr>
          <w:color w:val="333333"/>
        </w:rPr>
        <w:t>, my major profess</w:t>
      </w:r>
      <w:r>
        <w:rPr>
          <w:color w:val="333333"/>
        </w:rPr>
        <w:t xml:space="preserve">or, </w:t>
      </w:r>
      <w:r w:rsidRPr="003C14EE">
        <w:rPr>
          <w:color w:val="333333"/>
        </w:rPr>
        <w:t>for his continuous support and guidance throughout my t</w:t>
      </w:r>
      <w:r>
        <w:rPr>
          <w:color w:val="333333"/>
        </w:rPr>
        <w:t xml:space="preserve">ime at the University of Rhode </w:t>
      </w:r>
      <w:r w:rsidRPr="003C14EE">
        <w:rPr>
          <w:color w:val="333333"/>
        </w:rPr>
        <w:t xml:space="preserve">Island. I would also like to thank my </w:t>
      </w:r>
      <w:r w:rsidR="00BC63CA">
        <w:rPr>
          <w:color w:val="333333"/>
        </w:rPr>
        <w:t xml:space="preserve">co-major professor, Dr. Brian Gerber, and the </w:t>
      </w:r>
      <w:r w:rsidRPr="003C14EE">
        <w:rPr>
          <w:color w:val="333333"/>
        </w:rPr>
        <w:t>committee me</w:t>
      </w:r>
      <w:r>
        <w:rPr>
          <w:color w:val="333333"/>
        </w:rPr>
        <w:t xml:space="preserve">mbers, Dr. </w:t>
      </w:r>
      <w:proofErr w:type="spellStart"/>
      <w:r>
        <w:rPr>
          <w:color w:val="333333"/>
        </w:rPr>
        <w:t>Gavino</w:t>
      </w:r>
      <w:proofErr w:type="spellEnd"/>
      <w:r>
        <w:rPr>
          <w:color w:val="333333"/>
        </w:rPr>
        <w:t xml:space="preserve"> </w:t>
      </w:r>
      <w:proofErr w:type="spellStart"/>
      <w:r>
        <w:rPr>
          <w:color w:val="333333"/>
        </w:rPr>
        <w:t>Puggioni</w:t>
      </w:r>
      <w:proofErr w:type="spellEnd"/>
      <w:r>
        <w:rPr>
          <w:color w:val="333333"/>
        </w:rPr>
        <w:t xml:space="preserve"> and Dr. Carlos Prada</w:t>
      </w:r>
      <w:r w:rsidRPr="003C14EE">
        <w:rPr>
          <w:color w:val="333333"/>
        </w:rPr>
        <w:t xml:space="preserve">, for contributing so </w:t>
      </w:r>
      <w:r w:rsidR="00BC63CA">
        <w:rPr>
          <w:color w:val="333333"/>
        </w:rPr>
        <w:t>thoughtfully</w:t>
      </w:r>
      <w:r w:rsidRPr="003C14EE">
        <w:rPr>
          <w:color w:val="333333"/>
        </w:rPr>
        <w:t xml:space="preserve"> to the </w:t>
      </w:r>
      <w:r w:rsidR="00BC63CA">
        <w:rPr>
          <w:color w:val="333333"/>
        </w:rPr>
        <w:t>organization</w:t>
      </w:r>
      <w:r w:rsidRPr="003C14EE">
        <w:rPr>
          <w:color w:val="333333"/>
        </w:rPr>
        <w:t xml:space="preserve"> a</w:t>
      </w:r>
      <w:r>
        <w:rPr>
          <w:color w:val="333333"/>
        </w:rPr>
        <w:t xml:space="preserve">nd </w:t>
      </w:r>
      <w:r w:rsidR="00BC63CA">
        <w:rPr>
          <w:color w:val="333333"/>
        </w:rPr>
        <w:t>analysis of this work</w:t>
      </w:r>
      <w:r w:rsidRPr="003C14EE">
        <w:rPr>
          <w:color w:val="333333"/>
        </w:rPr>
        <w:t xml:space="preserve">. Thanks to Dr. </w:t>
      </w:r>
      <w:r>
        <w:rPr>
          <w:color w:val="333333"/>
        </w:rPr>
        <w:t>Rachel Schwartz</w:t>
      </w:r>
      <w:r w:rsidRPr="003C14EE">
        <w:rPr>
          <w:color w:val="333333"/>
        </w:rPr>
        <w:t xml:space="preserve"> </w:t>
      </w:r>
      <w:r>
        <w:rPr>
          <w:color w:val="333333"/>
        </w:rPr>
        <w:t xml:space="preserve">for chairing the committee and </w:t>
      </w:r>
      <w:r w:rsidR="00BC63CA">
        <w:rPr>
          <w:color w:val="333333"/>
        </w:rPr>
        <w:t>teaching m</w:t>
      </w:r>
      <w:r w:rsidR="00C84908">
        <w:rPr>
          <w:color w:val="333333"/>
        </w:rPr>
        <w:t>e about</w:t>
      </w:r>
      <w:r w:rsidR="00BC63CA">
        <w:rPr>
          <w:color w:val="333333"/>
        </w:rPr>
        <w:t xml:space="preserve"> version control for the programs </w:t>
      </w:r>
      <w:r w:rsidR="00C84908">
        <w:rPr>
          <w:color w:val="333333"/>
        </w:rPr>
        <w:t>I creat</w:t>
      </w:r>
      <w:r w:rsidR="00BC63CA">
        <w:rPr>
          <w:color w:val="333333"/>
        </w:rPr>
        <w:t>ed for the analysis</w:t>
      </w:r>
      <w:r w:rsidRPr="003C14EE">
        <w:rPr>
          <w:color w:val="333333"/>
        </w:rPr>
        <w:t xml:space="preserve">. </w:t>
      </w:r>
      <w:r w:rsidR="00C84908">
        <w:rPr>
          <w:color w:val="333333"/>
        </w:rPr>
        <w:t xml:space="preserve">For feedback and encouragement on presentations, </w:t>
      </w:r>
      <w:r w:rsidR="00695E29">
        <w:rPr>
          <w:color w:val="333333"/>
        </w:rPr>
        <w:t xml:space="preserve">early </w:t>
      </w:r>
      <w:r w:rsidR="00C84908">
        <w:rPr>
          <w:color w:val="333333"/>
        </w:rPr>
        <w:t>drafts, and discussions about my work,</w:t>
      </w:r>
      <w:r w:rsidR="00C84908" w:rsidRPr="003C14EE">
        <w:rPr>
          <w:color w:val="333333"/>
        </w:rPr>
        <w:t xml:space="preserve"> </w:t>
      </w:r>
      <w:r w:rsidRPr="003C14EE">
        <w:rPr>
          <w:color w:val="333333"/>
        </w:rPr>
        <w:t xml:space="preserve">I am grateful to </w:t>
      </w:r>
      <w:r w:rsidR="00C84908">
        <w:rPr>
          <w:color w:val="333333"/>
        </w:rPr>
        <w:t xml:space="preserve">Elliot Lungu, Innocent </w:t>
      </w:r>
      <w:proofErr w:type="spellStart"/>
      <w:r w:rsidR="00C84908">
        <w:rPr>
          <w:color w:val="333333"/>
        </w:rPr>
        <w:t>Gumulira</w:t>
      </w:r>
      <w:proofErr w:type="spellEnd"/>
      <w:r w:rsidR="00C84908">
        <w:rPr>
          <w:color w:val="333333"/>
        </w:rPr>
        <w:t xml:space="preserve">, Vida Osei, </w:t>
      </w:r>
      <w:r>
        <w:rPr>
          <w:color w:val="333333"/>
        </w:rPr>
        <w:t xml:space="preserve">Erin </w:t>
      </w:r>
      <w:proofErr w:type="spellStart"/>
      <w:r>
        <w:rPr>
          <w:color w:val="333333"/>
        </w:rPr>
        <w:t>Wampole</w:t>
      </w:r>
      <w:proofErr w:type="spellEnd"/>
      <w:r w:rsidR="006D7B14">
        <w:rPr>
          <w:color w:val="333333"/>
        </w:rPr>
        <w:t>,</w:t>
      </w:r>
      <w:r>
        <w:rPr>
          <w:color w:val="333333"/>
        </w:rPr>
        <w:t xml:space="preserve"> Dylan</w:t>
      </w:r>
      <w:r w:rsidR="006D7B14">
        <w:rPr>
          <w:color w:val="333333"/>
        </w:rPr>
        <w:t xml:space="preserve"> Ferreira,</w:t>
      </w:r>
      <w:r>
        <w:rPr>
          <w:color w:val="333333"/>
        </w:rPr>
        <w:t xml:space="preserve"> </w:t>
      </w:r>
      <w:r w:rsidR="006D7B14">
        <w:rPr>
          <w:color w:val="333333"/>
        </w:rPr>
        <w:t xml:space="preserve">Juliana </w:t>
      </w:r>
      <w:proofErr w:type="spellStart"/>
      <w:r w:rsidR="006D7B14">
        <w:rPr>
          <w:color w:val="333333"/>
        </w:rPr>
        <w:t>Masseloux</w:t>
      </w:r>
      <w:proofErr w:type="spellEnd"/>
      <w:r w:rsidR="00C84908">
        <w:rPr>
          <w:color w:val="333333"/>
        </w:rPr>
        <w:t xml:space="preserve">, Sarah Holbrook, Katie </w:t>
      </w:r>
      <w:proofErr w:type="spellStart"/>
      <w:r w:rsidR="00C84908">
        <w:rPr>
          <w:color w:val="333333"/>
        </w:rPr>
        <w:t>Nickles</w:t>
      </w:r>
      <w:proofErr w:type="spellEnd"/>
      <w:r w:rsidR="00C84908">
        <w:rPr>
          <w:color w:val="333333"/>
        </w:rPr>
        <w:t xml:space="preserve">, and Celeste </w:t>
      </w:r>
      <w:proofErr w:type="spellStart"/>
      <w:r w:rsidR="00C84908">
        <w:rPr>
          <w:color w:val="333333"/>
        </w:rPr>
        <w:t>Venolia</w:t>
      </w:r>
      <w:proofErr w:type="spellEnd"/>
      <w:r w:rsidR="00C84908">
        <w:rPr>
          <w:color w:val="333333"/>
        </w:rPr>
        <w:t xml:space="preserve">. </w:t>
      </w:r>
      <w:r w:rsidR="008A2FEF">
        <w:rPr>
          <w:color w:val="333333"/>
        </w:rPr>
        <w:t xml:space="preserve">I extend my </w:t>
      </w:r>
      <w:r w:rsidR="00B01658">
        <w:rPr>
          <w:color w:val="333333"/>
        </w:rPr>
        <w:t>gratitude</w:t>
      </w:r>
      <w:r w:rsidR="008A2FEF">
        <w:rPr>
          <w:color w:val="333333"/>
        </w:rPr>
        <w:t xml:space="preserve"> to</w:t>
      </w:r>
      <w:r w:rsidR="00CF1C06" w:rsidRPr="003C14EE">
        <w:rPr>
          <w:color w:val="333333"/>
        </w:rPr>
        <w:t xml:space="preserve"> my </w:t>
      </w:r>
      <w:r w:rsidR="00CF1C06">
        <w:rPr>
          <w:color w:val="333333"/>
        </w:rPr>
        <w:t>partner Anthony Peterson for trouble-shooting code with me.</w:t>
      </w:r>
      <w:r w:rsidR="008A2FEF" w:rsidRPr="008A2FEF">
        <w:rPr>
          <w:color w:val="333333"/>
        </w:rPr>
        <w:t xml:space="preserve"> </w:t>
      </w:r>
      <w:r w:rsidR="008A2FEF">
        <w:rPr>
          <w:color w:val="333333"/>
        </w:rPr>
        <w:t xml:space="preserve">A special </w:t>
      </w:r>
      <w:r w:rsidR="008A2FEF" w:rsidRPr="003C14EE">
        <w:rPr>
          <w:color w:val="333333"/>
        </w:rPr>
        <w:t xml:space="preserve">thanks to </w:t>
      </w:r>
      <w:r w:rsidR="008A2FEF" w:rsidRPr="00CF1C06">
        <w:rPr>
          <w:color w:val="333333"/>
          <w:lang w:val="en"/>
        </w:rPr>
        <w:t xml:space="preserve">Dr. </w:t>
      </w:r>
      <w:proofErr w:type="spellStart"/>
      <w:r w:rsidR="008A2FEF" w:rsidRPr="00CF1C06">
        <w:rPr>
          <w:color w:val="333333"/>
          <w:lang w:val="en"/>
        </w:rPr>
        <w:t>Lianna</w:t>
      </w:r>
      <w:proofErr w:type="spellEnd"/>
      <w:r w:rsidR="008A2FEF" w:rsidRPr="00CF1C06">
        <w:rPr>
          <w:color w:val="333333"/>
          <w:lang w:val="en"/>
        </w:rPr>
        <w:t xml:space="preserve"> </w:t>
      </w:r>
      <w:proofErr w:type="spellStart"/>
      <w:r w:rsidR="008A2FEF" w:rsidRPr="00CF1C06">
        <w:rPr>
          <w:color w:val="333333"/>
          <w:lang w:val="en"/>
        </w:rPr>
        <w:t>Jarecki</w:t>
      </w:r>
      <w:proofErr w:type="spellEnd"/>
      <w:r w:rsidR="008A2FEF">
        <w:rPr>
          <w:color w:val="333333"/>
          <w:lang w:val="en"/>
        </w:rPr>
        <w:t xml:space="preserve"> and Linda Forrester</w:t>
      </w:r>
      <w:r w:rsidR="00B01658">
        <w:rPr>
          <w:color w:val="333333"/>
          <w:lang w:val="en"/>
        </w:rPr>
        <w:t xml:space="preserve"> who collected</w:t>
      </w:r>
      <w:r w:rsidR="008A2FEF">
        <w:rPr>
          <w:color w:val="333333"/>
          <w:lang w:val="en"/>
        </w:rPr>
        <w:t xml:space="preserve"> data used in this study.</w:t>
      </w:r>
      <w:r w:rsidR="00B01658">
        <w:rPr>
          <w:color w:val="333333"/>
        </w:rPr>
        <w:t xml:space="preserve"> Thanks to </w:t>
      </w:r>
      <w:proofErr w:type="spellStart"/>
      <w:r w:rsidR="00CF1C06">
        <w:rPr>
          <w:color w:val="333333"/>
          <w:lang w:val="en"/>
        </w:rPr>
        <w:t>Guana</w:t>
      </w:r>
      <w:proofErr w:type="spellEnd"/>
      <w:r w:rsidR="00CF1C06">
        <w:rPr>
          <w:color w:val="333333"/>
          <w:lang w:val="en"/>
        </w:rPr>
        <w:t xml:space="preserve"> Island </w:t>
      </w:r>
      <w:r w:rsidR="00B01658">
        <w:rPr>
          <w:color w:val="333333"/>
          <w:lang w:val="en"/>
        </w:rPr>
        <w:t xml:space="preserve">Staff </w:t>
      </w:r>
      <w:r w:rsidR="00CF1C06">
        <w:rPr>
          <w:color w:val="333333"/>
          <w:lang w:val="en"/>
        </w:rPr>
        <w:t>for logistical support</w:t>
      </w:r>
      <w:r w:rsidR="00B01658">
        <w:rPr>
          <w:color w:val="333333"/>
        </w:rPr>
        <w:t xml:space="preserve">. </w:t>
      </w:r>
      <w:r>
        <w:rPr>
          <w:color w:val="333333"/>
        </w:rPr>
        <w:t xml:space="preserve">This project would not </w:t>
      </w:r>
      <w:r w:rsidRPr="003C14EE">
        <w:rPr>
          <w:color w:val="333333"/>
        </w:rPr>
        <w:t>have been possible without</w:t>
      </w:r>
      <w:r w:rsidR="008A2FEF">
        <w:rPr>
          <w:color w:val="333333"/>
        </w:rPr>
        <w:t xml:space="preserve"> </w:t>
      </w:r>
      <w:r w:rsidRPr="003C14EE">
        <w:rPr>
          <w:color w:val="333333"/>
        </w:rPr>
        <w:t>support from the University of Rhode Island through graduate teaching assistantships.</w:t>
      </w:r>
    </w:p>
    <w:p w14:paraId="4ED375D8" w14:textId="77777777" w:rsidR="008104B1" w:rsidRDefault="008104B1">
      <w:pPr>
        <w:spacing w:after="200" w:line="276" w:lineRule="auto"/>
        <w:ind w:firstLine="0"/>
        <w:rPr>
          <w:color w:val="333333"/>
        </w:rPr>
      </w:pPr>
      <w:r>
        <w:rPr>
          <w:color w:val="333333"/>
        </w:rPr>
        <w:br w:type="page"/>
      </w:r>
    </w:p>
    <w:p w14:paraId="2E8C76FD" w14:textId="215CBFD4" w:rsidR="00655D6A" w:rsidRDefault="008104B1" w:rsidP="00E74719">
      <w:pPr>
        <w:pStyle w:val="Heading1"/>
      </w:pPr>
      <w:bookmarkStart w:id="3" w:name="_Toc27002726"/>
      <w:r>
        <w:lastRenderedPageBreak/>
        <w:t>DEDICATION</w:t>
      </w:r>
      <w:bookmarkEnd w:id="3"/>
    </w:p>
    <w:p w14:paraId="7E37F21E" w14:textId="6B4FB181" w:rsidR="008104B1" w:rsidRPr="008104B1" w:rsidRDefault="008104B1" w:rsidP="008104B1">
      <w:pPr>
        <w:ind w:firstLine="0"/>
        <w:rPr>
          <w:color w:val="333333"/>
        </w:rPr>
      </w:pPr>
      <w:r>
        <w:rPr>
          <w:color w:val="333333"/>
        </w:rPr>
        <w:tab/>
        <w:t xml:space="preserve">This thesis is dedicated to </w:t>
      </w:r>
      <w:r w:rsidR="000509C9">
        <w:rPr>
          <w:color w:val="333333"/>
        </w:rPr>
        <w:t xml:space="preserve">my loving mother, Teresa M. </w:t>
      </w:r>
      <w:proofErr w:type="spellStart"/>
      <w:r w:rsidR="000509C9">
        <w:rPr>
          <w:color w:val="333333"/>
        </w:rPr>
        <w:t>Keefner</w:t>
      </w:r>
      <w:proofErr w:type="spellEnd"/>
      <w:r w:rsidR="000509C9">
        <w:rPr>
          <w:color w:val="333333"/>
        </w:rPr>
        <w:t>, my support in all things that led me to complete this work and the woman who taught me</w:t>
      </w:r>
      <w:r w:rsidR="004C29E0">
        <w:rPr>
          <w:color w:val="333333"/>
        </w:rPr>
        <w:t xml:space="preserve"> to persist through even the most inconceivable challenges.</w:t>
      </w:r>
    </w:p>
    <w:p w14:paraId="359D8C92" w14:textId="3F1B968F" w:rsidR="00655D6A" w:rsidRPr="00655D6A" w:rsidRDefault="003C14EE" w:rsidP="00E74719">
      <w:pPr>
        <w:pStyle w:val="Heading1"/>
      </w:pPr>
      <w:r>
        <w:br w:type="page"/>
      </w:r>
      <w:bookmarkStart w:id="4" w:name="_Toc27002727"/>
      <w:r w:rsidR="00655D6A">
        <w:lastRenderedPageBreak/>
        <w:t>PREFACE</w:t>
      </w:r>
      <w:bookmarkEnd w:id="4"/>
    </w:p>
    <w:p w14:paraId="5B78067B" w14:textId="7D307A4A" w:rsidR="003C14EE" w:rsidRPr="00B01658" w:rsidRDefault="00655D6A" w:rsidP="00655D6A">
      <w:pPr>
        <w:rPr>
          <w:color w:val="333333"/>
        </w:rPr>
      </w:pPr>
      <w:r>
        <w:rPr>
          <w:color w:val="333333"/>
        </w:rPr>
        <w:t xml:space="preserve">The following thesis </w:t>
      </w:r>
      <w:r w:rsidR="007D1B38">
        <w:rPr>
          <w:color w:val="333333"/>
        </w:rPr>
        <w:t>has been submitted in manuscript format</w:t>
      </w:r>
      <w:r>
        <w:rPr>
          <w:color w:val="333333"/>
        </w:rPr>
        <w:t xml:space="preserve"> following the formatting guidelines of the </w:t>
      </w:r>
      <w:r w:rsidRPr="00655D6A">
        <w:rPr>
          <w:i/>
          <w:color w:val="333333"/>
        </w:rPr>
        <w:t>Journal for Nature Conservation</w:t>
      </w:r>
      <w:r>
        <w:rPr>
          <w:color w:val="333333"/>
        </w:rPr>
        <w:t>.</w:t>
      </w:r>
    </w:p>
    <w:p w14:paraId="6C62FAB3" w14:textId="77777777" w:rsidR="00655D6A" w:rsidRDefault="00655D6A">
      <w:pPr>
        <w:spacing w:after="200" w:line="276" w:lineRule="auto"/>
        <w:ind w:firstLine="0"/>
        <w:rPr>
          <w:b/>
        </w:rPr>
      </w:pPr>
      <w:r>
        <w:br w:type="page"/>
      </w:r>
    </w:p>
    <w:p w14:paraId="1E1AA83F" w14:textId="6C46B9CD" w:rsidR="007D1B38" w:rsidRPr="007D1B38" w:rsidRDefault="007D1B38" w:rsidP="00E74719">
      <w:pPr>
        <w:pStyle w:val="Heading1"/>
      </w:pPr>
      <w:bookmarkStart w:id="5" w:name="_Toc27002728"/>
      <w:r w:rsidRPr="007D1B38">
        <w:lastRenderedPageBreak/>
        <w:t>TABLE OF CONTENTS</w:t>
      </w:r>
      <w:bookmarkEnd w:id="5"/>
    </w:p>
    <w:p w14:paraId="681B9A58" w14:textId="77777777" w:rsidR="006F5163" w:rsidRDefault="007E383A">
      <w:pPr>
        <w:pStyle w:val="TOC1"/>
        <w:tabs>
          <w:tab w:val="right" w:leader="dot" w:pos="8342"/>
        </w:tabs>
        <w:rPr>
          <w:rFonts w:asciiTheme="minorHAnsi" w:eastAsiaTheme="minorEastAsia" w:hAnsiTheme="minorHAnsi" w:cstheme="minorBidi"/>
          <w:noProof/>
          <w:sz w:val="22"/>
          <w:szCs w:val="22"/>
        </w:rPr>
      </w:pPr>
      <w:r>
        <w:fldChar w:fldCharType="begin"/>
      </w:r>
      <w:r>
        <w:instrText xml:space="preserve"> TOC \o "1-2" \h \z \u </w:instrText>
      </w:r>
      <w:r>
        <w:fldChar w:fldCharType="separate"/>
      </w:r>
      <w:hyperlink w:anchor="_Toc27002724" w:history="1">
        <w:r w:rsidR="006F5163" w:rsidRPr="004B2904">
          <w:rPr>
            <w:rStyle w:val="Hyperlink"/>
            <w:rFonts w:eastAsia="Georgia"/>
            <w:noProof/>
          </w:rPr>
          <w:t>ABSTRACT</w:t>
        </w:r>
        <w:r w:rsidR="006F5163">
          <w:rPr>
            <w:noProof/>
            <w:webHidden/>
          </w:rPr>
          <w:tab/>
        </w:r>
        <w:r w:rsidR="006F5163">
          <w:rPr>
            <w:noProof/>
            <w:webHidden/>
          </w:rPr>
          <w:fldChar w:fldCharType="begin"/>
        </w:r>
        <w:r w:rsidR="006F5163">
          <w:rPr>
            <w:noProof/>
            <w:webHidden/>
          </w:rPr>
          <w:instrText xml:space="preserve"> PAGEREF _Toc27002724 \h </w:instrText>
        </w:r>
        <w:r w:rsidR="006F5163">
          <w:rPr>
            <w:noProof/>
            <w:webHidden/>
          </w:rPr>
        </w:r>
        <w:r w:rsidR="006F5163">
          <w:rPr>
            <w:noProof/>
            <w:webHidden/>
          </w:rPr>
          <w:fldChar w:fldCharType="separate"/>
        </w:r>
        <w:r w:rsidR="006F5163">
          <w:rPr>
            <w:noProof/>
            <w:webHidden/>
          </w:rPr>
          <w:t>ii</w:t>
        </w:r>
        <w:r w:rsidR="006F5163">
          <w:rPr>
            <w:noProof/>
            <w:webHidden/>
          </w:rPr>
          <w:fldChar w:fldCharType="end"/>
        </w:r>
      </w:hyperlink>
    </w:p>
    <w:p w14:paraId="05FD05ED" w14:textId="77777777" w:rsidR="006F5163" w:rsidRDefault="00463F16">
      <w:pPr>
        <w:pStyle w:val="TOC1"/>
        <w:tabs>
          <w:tab w:val="right" w:leader="dot" w:pos="8342"/>
        </w:tabs>
        <w:rPr>
          <w:rFonts w:asciiTheme="minorHAnsi" w:eastAsiaTheme="minorEastAsia" w:hAnsiTheme="minorHAnsi" w:cstheme="minorBidi"/>
          <w:noProof/>
          <w:sz w:val="22"/>
          <w:szCs w:val="22"/>
        </w:rPr>
      </w:pPr>
      <w:hyperlink w:anchor="_Toc27002725" w:history="1">
        <w:r w:rsidR="006F5163" w:rsidRPr="004B2904">
          <w:rPr>
            <w:rStyle w:val="Hyperlink"/>
            <w:rFonts w:eastAsia="Georgia"/>
            <w:noProof/>
          </w:rPr>
          <w:t>ACKNOWLEDGEMENTS</w:t>
        </w:r>
        <w:r w:rsidR="006F5163">
          <w:rPr>
            <w:noProof/>
            <w:webHidden/>
          </w:rPr>
          <w:tab/>
        </w:r>
        <w:r w:rsidR="006F5163">
          <w:rPr>
            <w:noProof/>
            <w:webHidden/>
          </w:rPr>
          <w:fldChar w:fldCharType="begin"/>
        </w:r>
        <w:r w:rsidR="006F5163">
          <w:rPr>
            <w:noProof/>
            <w:webHidden/>
          </w:rPr>
          <w:instrText xml:space="preserve"> PAGEREF _Toc27002725 \h </w:instrText>
        </w:r>
        <w:r w:rsidR="006F5163">
          <w:rPr>
            <w:noProof/>
            <w:webHidden/>
          </w:rPr>
        </w:r>
        <w:r w:rsidR="006F5163">
          <w:rPr>
            <w:noProof/>
            <w:webHidden/>
          </w:rPr>
          <w:fldChar w:fldCharType="separate"/>
        </w:r>
        <w:r w:rsidR="006F5163">
          <w:rPr>
            <w:noProof/>
            <w:webHidden/>
          </w:rPr>
          <w:t>iii</w:t>
        </w:r>
        <w:r w:rsidR="006F5163">
          <w:rPr>
            <w:noProof/>
            <w:webHidden/>
          </w:rPr>
          <w:fldChar w:fldCharType="end"/>
        </w:r>
      </w:hyperlink>
    </w:p>
    <w:p w14:paraId="56D91469" w14:textId="77777777" w:rsidR="006F5163" w:rsidRDefault="00463F16">
      <w:pPr>
        <w:pStyle w:val="TOC1"/>
        <w:tabs>
          <w:tab w:val="right" w:leader="dot" w:pos="8342"/>
        </w:tabs>
        <w:rPr>
          <w:rFonts w:asciiTheme="minorHAnsi" w:eastAsiaTheme="minorEastAsia" w:hAnsiTheme="minorHAnsi" w:cstheme="minorBidi"/>
          <w:noProof/>
          <w:sz w:val="22"/>
          <w:szCs w:val="22"/>
        </w:rPr>
      </w:pPr>
      <w:hyperlink w:anchor="_Toc27002726" w:history="1">
        <w:r w:rsidR="006F5163" w:rsidRPr="004B2904">
          <w:rPr>
            <w:rStyle w:val="Hyperlink"/>
            <w:rFonts w:eastAsia="Georgia"/>
            <w:noProof/>
          </w:rPr>
          <w:t>DEDICATION</w:t>
        </w:r>
        <w:r w:rsidR="006F5163">
          <w:rPr>
            <w:noProof/>
            <w:webHidden/>
          </w:rPr>
          <w:tab/>
        </w:r>
        <w:r w:rsidR="006F5163">
          <w:rPr>
            <w:noProof/>
            <w:webHidden/>
          </w:rPr>
          <w:fldChar w:fldCharType="begin"/>
        </w:r>
        <w:r w:rsidR="006F5163">
          <w:rPr>
            <w:noProof/>
            <w:webHidden/>
          </w:rPr>
          <w:instrText xml:space="preserve"> PAGEREF _Toc27002726 \h </w:instrText>
        </w:r>
        <w:r w:rsidR="006F5163">
          <w:rPr>
            <w:noProof/>
            <w:webHidden/>
          </w:rPr>
        </w:r>
        <w:r w:rsidR="006F5163">
          <w:rPr>
            <w:noProof/>
            <w:webHidden/>
          </w:rPr>
          <w:fldChar w:fldCharType="separate"/>
        </w:r>
        <w:r w:rsidR="006F5163">
          <w:rPr>
            <w:noProof/>
            <w:webHidden/>
          </w:rPr>
          <w:t>iv</w:t>
        </w:r>
        <w:r w:rsidR="006F5163">
          <w:rPr>
            <w:noProof/>
            <w:webHidden/>
          </w:rPr>
          <w:fldChar w:fldCharType="end"/>
        </w:r>
      </w:hyperlink>
    </w:p>
    <w:p w14:paraId="60F0ECA4" w14:textId="77777777" w:rsidR="006F5163" w:rsidRDefault="00463F16">
      <w:pPr>
        <w:pStyle w:val="TOC1"/>
        <w:tabs>
          <w:tab w:val="right" w:leader="dot" w:pos="8342"/>
        </w:tabs>
        <w:rPr>
          <w:rFonts w:asciiTheme="minorHAnsi" w:eastAsiaTheme="minorEastAsia" w:hAnsiTheme="minorHAnsi" w:cstheme="minorBidi"/>
          <w:noProof/>
          <w:sz w:val="22"/>
          <w:szCs w:val="22"/>
        </w:rPr>
      </w:pPr>
      <w:hyperlink w:anchor="_Toc27002727" w:history="1">
        <w:r w:rsidR="006F5163" w:rsidRPr="004B2904">
          <w:rPr>
            <w:rStyle w:val="Hyperlink"/>
            <w:rFonts w:eastAsia="Georgia"/>
            <w:noProof/>
          </w:rPr>
          <w:t>PREFACE</w:t>
        </w:r>
        <w:r w:rsidR="006F5163">
          <w:rPr>
            <w:noProof/>
            <w:webHidden/>
          </w:rPr>
          <w:tab/>
        </w:r>
        <w:r w:rsidR="006F5163">
          <w:rPr>
            <w:noProof/>
            <w:webHidden/>
          </w:rPr>
          <w:fldChar w:fldCharType="begin"/>
        </w:r>
        <w:r w:rsidR="006F5163">
          <w:rPr>
            <w:noProof/>
            <w:webHidden/>
          </w:rPr>
          <w:instrText xml:space="preserve"> PAGEREF _Toc27002727 \h </w:instrText>
        </w:r>
        <w:r w:rsidR="006F5163">
          <w:rPr>
            <w:noProof/>
            <w:webHidden/>
          </w:rPr>
        </w:r>
        <w:r w:rsidR="006F5163">
          <w:rPr>
            <w:noProof/>
            <w:webHidden/>
          </w:rPr>
          <w:fldChar w:fldCharType="separate"/>
        </w:r>
        <w:r w:rsidR="006F5163">
          <w:rPr>
            <w:noProof/>
            <w:webHidden/>
          </w:rPr>
          <w:t>v</w:t>
        </w:r>
        <w:r w:rsidR="006F5163">
          <w:rPr>
            <w:noProof/>
            <w:webHidden/>
          </w:rPr>
          <w:fldChar w:fldCharType="end"/>
        </w:r>
      </w:hyperlink>
    </w:p>
    <w:p w14:paraId="15B32A05" w14:textId="77777777" w:rsidR="006F5163" w:rsidRDefault="00463F16">
      <w:pPr>
        <w:pStyle w:val="TOC1"/>
        <w:tabs>
          <w:tab w:val="right" w:leader="dot" w:pos="8342"/>
        </w:tabs>
        <w:rPr>
          <w:rFonts w:asciiTheme="minorHAnsi" w:eastAsiaTheme="minorEastAsia" w:hAnsiTheme="minorHAnsi" w:cstheme="minorBidi"/>
          <w:noProof/>
          <w:sz w:val="22"/>
          <w:szCs w:val="22"/>
        </w:rPr>
      </w:pPr>
      <w:hyperlink w:anchor="_Toc27002728" w:history="1">
        <w:r w:rsidR="006F5163" w:rsidRPr="004B2904">
          <w:rPr>
            <w:rStyle w:val="Hyperlink"/>
            <w:rFonts w:eastAsia="Georgia"/>
            <w:noProof/>
          </w:rPr>
          <w:t>TABLE OF CONTENTS</w:t>
        </w:r>
        <w:r w:rsidR="006F5163">
          <w:rPr>
            <w:noProof/>
            <w:webHidden/>
          </w:rPr>
          <w:tab/>
        </w:r>
        <w:r w:rsidR="006F5163">
          <w:rPr>
            <w:noProof/>
            <w:webHidden/>
          </w:rPr>
          <w:fldChar w:fldCharType="begin"/>
        </w:r>
        <w:r w:rsidR="006F5163">
          <w:rPr>
            <w:noProof/>
            <w:webHidden/>
          </w:rPr>
          <w:instrText xml:space="preserve"> PAGEREF _Toc27002728 \h </w:instrText>
        </w:r>
        <w:r w:rsidR="006F5163">
          <w:rPr>
            <w:noProof/>
            <w:webHidden/>
          </w:rPr>
        </w:r>
        <w:r w:rsidR="006F5163">
          <w:rPr>
            <w:noProof/>
            <w:webHidden/>
          </w:rPr>
          <w:fldChar w:fldCharType="separate"/>
        </w:r>
        <w:r w:rsidR="006F5163">
          <w:rPr>
            <w:noProof/>
            <w:webHidden/>
          </w:rPr>
          <w:t>vi</w:t>
        </w:r>
        <w:r w:rsidR="006F5163">
          <w:rPr>
            <w:noProof/>
            <w:webHidden/>
          </w:rPr>
          <w:fldChar w:fldCharType="end"/>
        </w:r>
      </w:hyperlink>
    </w:p>
    <w:p w14:paraId="155FBE83" w14:textId="77777777" w:rsidR="006F5163" w:rsidRDefault="00463F16">
      <w:pPr>
        <w:pStyle w:val="TOC1"/>
        <w:tabs>
          <w:tab w:val="right" w:leader="dot" w:pos="8342"/>
        </w:tabs>
        <w:rPr>
          <w:rFonts w:asciiTheme="minorHAnsi" w:eastAsiaTheme="minorEastAsia" w:hAnsiTheme="minorHAnsi" w:cstheme="minorBidi"/>
          <w:noProof/>
          <w:sz w:val="22"/>
          <w:szCs w:val="22"/>
        </w:rPr>
      </w:pPr>
      <w:hyperlink w:anchor="_Toc27002729" w:history="1">
        <w:r w:rsidR="006F5163" w:rsidRPr="004B2904">
          <w:rPr>
            <w:rStyle w:val="Hyperlink"/>
            <w:rFonts w:eastAsia="Georgia"/>
            <w:noProof/>
          </w:rPr>
          <w:t>LIST OF TABLES</w:t>
        </w:r>
        <w:r w:rsidR="006F5163">
          <w:rPr>
            <w:noProof/>
            <w:webHidden/>
          </w:rPr>
          <w:tab/>
        </w:r>
        <w:r w:rsidR="006F5163">
          <w:rPr>
            <w:noProof/>
            <w:webHidden/>
          </w:rPr>
          <w:fldChar w:fldCharType="begin"/>
        </w:r>
        <w:r w:rsidR="006F5163">
          <w:rPr>
            <w:noProof/>
            <w:webHidden/>
          </w:rPr>
          <w:instrText xml:space="preserve"> PAGEREF _Toc27002729 \h </w:instrText>
        </w:r>
        <w:r w:rsidR="006F5163">
          <w:rPr>
            <w:noProof/>
            <w:webHidden/>
          </w:rPr>
        </w:r>
        <w:r w:rsidR="006F5163">
          <w:rPr>
            <w:noProof/>
            <w:webHidden/>
          </w:rPr>
          <w:fldChar w:fldCharType="separate"/>
        </w:r>
        <w:r w:rsidR="006F5163">
          <w:rPr>
            <w:noProof/>
            <w:webHidden/>
          </w:rPr>
          <w:t>vii</w:t>
        </w:r>
        <w:r w:rsidR="006F5163">
          <w:rPr>
            <w:noProof/>
            <w:webHidden/>
          </w:rPr>
          <w:fldChar w:fldCharType="end"/>
        </w:r>
      </w:hyperlink>
    </w:p>
    <w:p w14:paraId="151C6004" w14:textId="77777777" w:rsidR="006F5163" w:rsidRDefault="00463F16">
      <w:pPr>
        <w:pStyle w:val="TOC1"/>
        <w:tabs>
          <w:tab w:val="right" w:leader="dot" w:pos="8342"/>
        </w:tabs>
        <w:rPr>
          <w:rFonts w:asciiTheme="minorHAnsi" w:eastAsiaTheme="minorEastAsia" w:hAnsiTheme="minorHAnsi" w:cstheme="minorBidi"/>
          <w:noProof/>
          <w:sz w:val="22"/>
          <w:szCs w:val="22"/>
        </w:rPr>
      </w:pPr>
      <w:hyperlink w:anchor="_Toc27002730" w:history="1">
        <w:r w:rsidR="006F5163" w:rsidRPr="004B2904">
          <w:rPr>
            <w:rStyle w:val="Hyperlink"/>
            <w:rFonts w:eastAsia="Georgia"/>
            <w:noProof/>
          </w:rPr>
          <w:t>LIST OF FIGURES</w:t>
        </w:r>
        <w:r w:rsidR="006F5163">
          <w:rPr>
            <w:noProof/>
            <w:webHidden/>
          </w:rPr>
          <w:tab/>
        </w:r>
        <w:r w:rsidR="006F5163">
          <w:rPr>
            <w:noProof/>
            <w:webHidden/>
          </w:rPr>
          <w:fldChar w:fldCharType="begin"/>
        </w:r>
        <w:r w:rsidR="006F5163">
          <w:rPr>
            <w:noProof/>
            <w:webHidden/>
          </w:rPr>
          <w:instrText xml:space="preserve"> PAGEREF _Toc27002730 \h </w:instrText>
        </w:r>
        <w:r w:rsidR="006F5163">
          <w:rPr>
            <w:noProof/>
            <w:webHidden/>
          </w:rPr>
        </w:r>
        <w:r w:rsidR="006F5163">
          <w:rPr>
            <w:noProof/>
            <w:webHidden/>
          </w:rPr>
          <w:fldChar w:fldCharType="separate"/>
        </w:r>
        <w:r w:rsidR="006F5163">
          <w:rPr>
            <w:noProof/>
            <w:webHidden/>
          </w:rPr>
          <w:t>ix</w:t>
        </w:r>
        <w:r w:rsidR="006F5163">
          <w:rPr>
            <w:noProof/>
            <w:webHidden/>
          </w:rPr>
          <w:fldChar w:fldCharType="end"/>
        </w:r>
      </w:hyperlink>
    </w:p>
    <w:p w14:paraId="7C9C244F" w14:textId="77777777" w:rsidR="006F5163" w:rsidRDefault="00463F16">
      <w:pPr>
        <w:pStyle w:val="TOC1"/>
        <w:tabs>
          <w:tab w:val="right" w:leader="dot" w:pos="8342"/>
        </w:tabs>
        <w:rPr>
          <w:rFonts w:asciiTheme="minorHAnsi" w:eastAsiaTheme="minorEastAsia" w:hAnsiTheme="minorHAnsi" w:cstheme="minorBidi"/>
          <w:noProof/>
          <w:sz w:val="22"/>
          <w:szCs w:val="22"/>
        </w:rPr>
      </w:pPr>
      <w:hyperlink w:anchor="_Toc27002731" w:history="1">
        <w:r w:rsidR="006F5163" w:rsidRPr="004B2904">
          <w:rPr>
            <w:rStyle w:val="Hyperlink"/>
            <w:rFonts w:eastAsia="Georgia"/>
            <w:noProof/>
          </w:rPr>
          <w:t>LIST OF APPENDICES</w:t>
        </w:r>
        <w:r w:rsidR="006F5163">
          <w:rPr>
            <w:noProof/>
            <w:webHidden/>
          </w:rPr>
          <w:tab/>
        </w:r>
        <w:r w:rsidR="006F5163">
          <w:rPr>
            <w:noProof/>
            <w:webHidden/>
          </w:rPr>
          <w:fldChar w:fldCharType="begin"/>
        </w:r>
        <w:r w:rsidR="006F5163">
          <w:rPr>
            <w:noProof/>
            <w:webHidden/>
          </w:rPr>
          <w:instrText xml:space="preserve"> PAGEREF _Toc27002731 \h </w:instrText>
        </w:r>
        <w:r w:rsidR="006F5163">
          <w:rPr>
            <w:noProof/>
            <w:webHidden/>
          </w:rPr>
        </w:r>
        <w:r w:rsidR="006F5163">
          <w:rPr>
            <w:noProof/>
            <w:webHidden/>
          </w:rPr>
          <w:fldChar w:fldCharType="separate"/>
        </w:r>
        <w:r w:rsidR="006F5163">
          <w:rPr>
            <w:noProof/>
            <w:webHidden/>
          </w:rPr>
          <w:t>x</w:t>
        </w:r>
        <w:r w:rsidR="006F5163">
          <w:rPr>
            <w:noProof/>
            <w:webHidden/>
          </w:rPr>
          <w:fldChar w:fldCharType="end"/>
        </w:r>
      </w:hyperlink>
    </w:p>
    <w:p w14:paraId="0D29E702" w14:textId="77777777" w:rsidR="006F5163" w:rsidRDefault="00463F16">
      <w:pPr>
        <w:pStyle w:val="TOC1"/>
        <w:tabs>
          <w:tab w:val="right" w:leader="dot" w:pos="8342"/>
        </w:tabs>
        <w:rPr>
          <w:rFonts w:asciiTheme="minorHAnsi" w:eastAsiaTheme="minorEastAsia" w:hAnsiTheme="minorHAnsi" w:cstheme="minorBidi"/>
          <w:noProof/>
          <w:sz w:val="22"/>
          <w:szCs w:val="22"/>
        </w:rPr>
      </w:pPr>
      <w:hyperlink w:anchor="_Toc27002732" w:history="1">
        <w:r w:rsidR="006F5163" w:rsidRPr="004B2904">
          <w:rPr>
            <w:rStyle w:val="Hyperlink"/>
            <w:rFonts w:eastAsia="Georgia"/>
            <w:noProof/>
          </w:rPr>
          <w:t>CHAPTER 1</w:t>
        </w:r>
        <w:r w:rsidR="006F5163">
          <w:rPr>
            <w:noProof/>
            <w:webHidden/>
          </w:rPr>
          <w:tab/>
        </w:r>
        <w:r w:rsidR="006F5163">
          <w:rPr>
            <w:noProof/>
            <w:webHidden/>
          </w:rPr>
          <w:fldChar w:fldCharType="begin"/>
        </w:r>
        <w:r w:rsidR="006F5163">
          <w:rPr>
            <w:noProof/>
            <w:webHidden/>
          </w:rPr>
          <w:instrText xml:space="preserve"> PAGEREF _Toc27002732 \h </w:instrText>
        </w:r>
        <w:r w:rsidR="006F5163">
          <w:rPr>
            <w:noProof/>
            <w:webHidden/>
          </w:rPr>
        </w:r>
        <w:r w:rsidR="006F5163">
          <w:rPr>
            <w:noProof/>
            <w:webHidden/>
          </w:rPr>
          <w:fldChar w:fldCharType="separate"/>
        </w:r>
        <w:r w:rsidR="006F5163">
          <w:rPr>
            <w:noProof/>
            <w:webHidden/>
          </w:rPr>
          <w:t>1</w:t>
        </w:r>
        <w:r w:rsidR="006F5163">
          <w:rPr>
            <w:noProof/>
            <w:webHidden/>
          </w:rPr>
          <w:fldChar w:fldCharType="end"/>
        </w:r>
      </w:hyperlink>
    </w:p>
    <w:p w14:paraId="1B8FF864" w14:textId="77777777" w:rsidR="006F5163" w:rsidRDefault="00463F16">
      <w:pPr>
        <w:pStyle w:val="TOC2"/>
        <w:tabs>
          <w:tab w:val="right" w:leader="dot" w:pos="8342"/>
        </w:tabs>
        <w:rPr>
          <w:rFonts w:asciiTheme="minorHAnsi" w:eastAsiaTheme="minorEastAsia" w:hAnsiTheme="minorHAnsi" w:cstheme="minorBidi"/>
          <w:noProof/>
          <w:sz w:val="22"/>
          <w:szCs w:val="22"/>
        </w:rPr>
      </w:pPr>
      <w:hyperlink w:anchor="_Toc27002733" w:history="1">
        <w:r w:rsidR="006F5163" w:rsidRPr="004B2904">
          <w:rPr>
            <w:rStyle w:val="Hyperlink"/>
            <w:rFonts w:eastAsia="Georgia"/>
            <w:noProof/>
          </w:rPr>
          <w:t>Abstract</w:t>
        </w:r>
        <w:r w:rsidR="006F5163">
          <w:rPr>
            <w:noProof/>
            <w:webHidden/>
          </w:rPr>
          <w:tab/>
        </w:r>
        <w:r w:rsidR="006F5163">
          <w:rPr>
            <w:noProof/>
            <w:webHidden/>
          </w:rPr>
          <w:fldChar w:fldCharType="begin"/>
        </w:r>
        <w:r w:rsidR="006F5163">
          <w:rPr>
            <w:noProof/>
            <w:webHidden/>
          </w:rPr>
          <w:instrText xml:space="preserve"> PAGEREF _Toc27002733 \h </w:instrText>
        </w:r>
        <w:r w:rsidR="006F5163">
          <w:rPr>
            <w:noProof/>
            <w:webHidden/>
          </w:rPr>
        </w:r>
        <w:r w:rsidR="006F5163">
          <w:rPr>
            <w:noProof/>
            <w:webHidden/>
          </w:rPr>
          <w:fldChar w:fldCharType="separate"/>
        </w:r>
        <w:r w:rsidR="006F5163">
          <w:rPr>
            <w:noProof/>
            <w:webHidden/>
          </w:rPr>
          <w:t>2</w:t>
        </w:r>
        <w:r w:rsidR="006F5163">
          <w:rPr>
            <w:noProof/>
            <w:webHidden/>
          </w:rPr>
          <w:fldChar w:fldCharType="end"/>
        </w:r>
      </w:hyperlink>
    </w:p>
    <w:p w14:paraId="7D38E4CC" w14:textId="77777777" w:rsidR="006F5163" w:rsidRDefault="00463F16">
      <w:pPr>
        <w:pStyle w:val="TOC2"/>
        <w:tabs>
          <w:tab w:val="right" w:leader="dot" w:pos="8342"/>
        </w:tabs>
        <w:rPr>
          <w:rFonts w:asciiTheme="minorHAnsi" w:eastAsiaTheme="minorEastAsia" w:hAnsiTheme="minorHAnsi" w:cstheme="minorBidi"/>
          <w:noProof/>
          <w:sz w:val="22"/>
          <w:szCs w:val="22"/>
        </w:rPr>
      </w:pPr>
      <w:hyperlink w:anchor="_Toc27002734" w:history="1">
        <w:r w:rsidR="006F5163" w:rsidRPr="004B2904">
          <w:rPr>
            <w:rStyle w:val="Hyperlink"/>
            <w:rFonts w:eastAsia="Georgia"/>
            <w:noProof/>
          </w:rPr>
          <w:t>Introduction</w:t>
        </w:r>
        <w:r w:rsidR="006F5163">
          <w:rPr>
            <w:noProof/>
            <w:webHidden/>
          </w:rPr>
          <w:tab/>
        </w:r>
        <w:r w:rsidR="006F5163">
          <w:rPr>
            <w:noProof/>
            <w:webHidden/>
          </w:rPr>
          <w:fldChar w:fldCharType="begin"/>
        </w:r>
        <w:r w:rsidR="006F5163">
          <w:rPr>
            <w:noProof/>
            <w:webHidden/>
          </w:rPr>
          <w:instrText xml:space="preserve"> PAGEREF _Toc27002734 \h </w:instrText>
        </w:r>
        <w:r w:rsidR="006F5163">
          <w:rPr>
            <w:noProof/>
            <w:webHidden/>
          </w:rPr>
        </w:r>
        <w:r w:rsidR="006F5163">
          <w:rPr>
            <w:noProof/>
            <w:webHidden/>
          </w:rPr>
          <w:fldChar w:fldCharType="separate"/>
        </w:r>
        <w:r w:rsidR="006F5163">
          <w:rPr>
            <w:noProof/>
            <w:webHidden/>
          </w:rPr>
          <w:t>3</w:t>
        </w:r>
        <w:r w:rsidR="006F5163">
          <w:rPr>
            <w:noProof/>
            <w:webHidden/>
          </w:rPr>
          <w:fldChar w:fldCharType="end"/>
        </w:r>
      </w:hyperlink>
    </w:p>
    <w:p w14:paraId="0AAE6976" w14:textId="77777777" w:rsidR="006F5163" w:rsidRDefault="00463F16">
      <w:pPr>
        <w:pStyle w:val="TOC2"/>
        <w:tabs>
          <w:tab w:val="right" w:leader="dot" w:pos="8342"/>
        </w:tabs>
        <w:rPr>
          <w:rFonts w:asciiTheme="minorHAnsi" w:eastAsiaTheme="minorEastAsia" w:hAnsiTheme="minorHAnsi" w:cstheme="minorBidi"/>
          <w:noProof/>
          <w:sz w:val="22"/>
          <w:szCs w:val="22"/>
        </w:rPr>
      </w:pPr>
      <w:hyperlink w:anchor="_Toc27002735" w:history="1">
        <w:r w:rsidR="006F5163" w:rsidRPr="004B2904">
          <w:rPr>
            <w:rStyle w:val="Hyperlink"/>
            <w:rFonts w:eastAsia="Georgia"/>
            <w:noProof/>
          </w:rPr>
          <w:t>Material and Methods</w:t>
        </w:r>
        <w:r w:rsidR="006F5163">
          <w:rPr>
            <w:noProof/>
            <w:webHidden/>
          </w:rPr>
          <w:tab/>
        </w:r>
        <w:r w:rsidR="006F5163">
          <w:rPr>
            <w:noProof/>
            <w:webHidden/>
          </w:rPr>
          <w:fldChar w:fldCharType="begin"/>
        </w:r>
        <w:r w:rsidR="006F5163">
          <w:rPr>
            <w:noProof/>
            <w:webHidden/>
          </w:rPr>
          <w:instrText xml:space="preserve"> PAGEREF _Toc27002735 \h </w:instrText>
        </w:r>
        <w:r w:rsidR="006F5163">
          <w:rPr>
            <w:noProof/>
            <w:webHidden/>
          </w:rPr>
        </w:r>
        <w:r w:rsidR="006F5163">
          <w:rPr>
            <w:noProof/>
            <w:webHidden/>
          </w:rPr>
          <w:fldChar w:fldCharType="separate"/>
        </w:r>
        <w:r w:rsidR="006F5163">
          <w:rPr>
            <w:noProof/>
            <w:webHidden/>
          </w:rPr>
          <w:t>8</w:t>
        </w:r>
        <w:r w:rsidR="006F5163">
          <w:rPr>
            <w:noProof/>
            <w:webHidden/>
          </w:rPr>
          <w:fldChar w:fldCharType="end"/>
        </w:r>
      </w:hyperlink>
    </w:p>
    <w:p w14:paraId="60109760" w14:textId="77777777" w:rsidR="006F5163" w:rsidRDefault="00463F16">
      <w:pPr>
        <w:pStyle w:val="TOC2"/>
        <w:tabs>
          <w:tab w:val="right" w:leader="dot" w:pos="8342"/>
        </w:tabs>
        <w:rPr>
          <w:rFonts w:asciiTheme="minorHAnsi" w:eastAsiaTheme="minorEastAsia" w:hAnsiTheme="minorHAnsi" w:cstheme="minorBidi"/>
          <w:noProof/>
          <w:sz w:val="22"/>
          <w:szCs w:val="22"/>
        </w:rPr>
      </w:pPr>
      <w:hyperlink w:anchor="_Toc27002736" w:history="1">
        <w:r w:rsidR="006F5163" w:rsidRPr="004B2904">
          <w:rPr>
            <w:rStyle w:val="Hyperlink"/>
            <w:rFonts w:eastAsia="Georgia"/>
            <w:noProof/>
          </w:rPr>
          <w:t>Results</w:t>
        </w:r>
        <w:r w:rsidR="006F5163">
          <w:rPr>
            <w:noProof/>
            <w:webHidden/>
          </w:rPr>
          <w:tab/>
        </w:r>
        <w:r w:rsidR="006F5163">
          <w:rPr>
            <w:noProof/>
            <w:webHidden/>
          </w:rPr>
          <w:fldChar w:fldCharType="begin"/>
        </w:r>
        <w:r w:rsidR="006F5163">
          <w:rPr>
            <w:noProof/>
            <w:webHidden/>
          </w:rPr>
          <w:instrText xml:space="preserve"> PAGEREF _Toc27002736 \h </w:instrText>
        </w:r>
        <w:r w:rsidR="006F5163">
          <w:rPr>
            <w:noProof/>
            <w:webHidden/>
          </w:rPr>
        </w:r>
        <w:r w:rsidR="006F5163">
          <w:rPr>
            <w:noProof/>
            <w:webHidden/>
          </w:rPr>
          <w:fldChar w:fldCharType="separate"/>
        </w:r>
        <w:r w:rsidR="006F5163">
          <w:rPr>
            <w:noProof/>
            <w:webHidden/>
          </w:rPr>
          <w:t>14</w:t>
        </w:r>
        <w:r w:rsidR="006F5163">
          <w:rPr>
            <w:noProof/>
            <w:webHidden/>
          </w:rPr>
          <w:fldChar w:fldCharType="end"/>
        </w:r>
      </w:hyperlink>
    </w:p>
    <w:p w14:paraId="778C30F6" w14:textId="77777777" w:rsidR="006F5163" w:rsidRDefault="00463F16">
      <w:pPr>
        <w:pStyle w:val="TOC2"/>
        <w:tabs>
          <w:tab w:val="right" w:leader="dot" w:pos="8342"/>
        </w:tabs>
        <w:rPr>
          <w:rFonts w:asciiTheme="minorHAnsi" w:eastAsiaTheme="minorEastAsia" w:hAnsiTheme="minorHAnsi" w:cstheme="minorBidi"/>
          <w:noProof/>
          <w:sz w:val="22"/>
          <w:szCs w:val="22"/>
        </w:rPr>
      </w:pPr>
      <w:hyperlink w:anchor="_Toc27002737" w:history="1">
        <w:r w:rsidR="006F5163" w:rsidRPr="004B2904">
          <w:rPr>
            <w:rStyle w:val="Hyperlink"/>
            <w:rFonts w:eastAsia="Georgia"/>
            <w:noProof/>
          </w:rPr>
          <w:t>Discussion</w:t>
        </w:r>
        <w:r w:rsidR="006F5163">
          <w:rPr>
            <w:noProof/>
            <w:webHidden/>
          </w:rPr>
          <w:tab/>
        </w:r>
        <w:r w:rsidR="006F5163">
          <w:rPr>
            <w:noProof/>
            <w:webHidden/>
          </w:rPr>
          <w:fldChar w:fldCharType="begin"/>
        </w:r>
        <w:r w:rsidR="006F5163">
          <w:rPr>
            <w:noProof/>
            <w:webHidden/>
          </w:rPr>
          <w:instrText xml:space="preserve"> PAGEREF _Toc27002737 \h </w:instrText>
        </w:r>
        <w:r w:rsidR="006F5163">
          <w:rPr>
            <w:noProof/>
            <w:webHidden/>
          </w:rPr>
        </w:r>
        <w:r w:rsidR="006F5163">
          <w:rPr>
            <w:noProof/>
            <w:webHidden/>
          </w:rPr>
          <w:fldChar w:fldCharType="separate"/>
        </w:r>
        <w:r w:rsidR="006F5163">
          <w:rPr>
            <w:noProof/>
            <w:webHidden/>
          </w:rPr>
          <w:t>19</w:t>
        </w:r>
        <w:r w:rsidR="006F5163">
          <w:rPr>
            <w:noProof/>
            <w:webHidden/>
          </w:rPr>
          <w:fldChar w:fldCharType="end"/>
        </w:r>
      </w:hyperlink>
    </w:p>
    <w:p w14:paraId="583F4D91" w14:textId="77777777" w:rsidR="006F5163" w:rsidRDefault="00463F16">
      <w:pPr>
        <w:pStyle w:val="TOC2"/>
        <w:tabs>
          <w:tab w:val="right" w:leader="dot" w:pos="8342"/>
        </w:tabs>
        <w:rPr>
          <w:rFonts w:asciiTheme="minorHAnsi" w:eastAsiaTheme="minorEastAsia" w:hAnsiTheme="minorHAnsi" w:cstheme="minorBidi"/>
          <w:noProof/>
          <w:sz w:val="22"/>
          <w:szCs w:val="22"/>
        </w:rPr>
      </w:pPr>
      <w:hyperlink w:anchor="_Toc27002738" w:history="1">
        <w:r w:rsidR="006F5163" w:rsidRPr="004B2904">
          <w:rPr>
            <w:rStyle w:val="Hyperlink"/>
            <w:rFonts w:eastAsia="Georgia"/>
            <w:noProof/>
          </w:rPr>
          <w:t>Acknowledgements</w:t>
        </w:r>
        <w:r w:rsidR="006F5163">
          <w:rPr>
            <w:noProof/>
            <w:webHidden/>
          </w:rPr>
          <w:tab/>
        </w:r>
        <w:r w:rsidR="006F5163">
          <w:rPr>
            <w:noProof/>
            <w:webHidden/>
          </w:rPr>
          <w:fldChar w:fldCharType="begin"/>
        </w:r>
        <w:r w:rsidR="006F5163">
          <w:rPr>
            <w:noProof/>
            <w:webHidden/>
          </w:rPr>
          <w:instrText xml:space="preserve"> PAGEREF _Toc27002738 \h </w:instrText>
        </w:r>
        <w:r w:rsidR="006F5163">
          <w:rPr>
            <w:noProof/>
            <w:webHidden/>
          </w:rPr>
        </w:r>
        <w:r w:rsidR="006F5163">
          <w:rPr>
            <w:noProof/>
            <w:webHidden/>
          </w:rPr>
          <w:fldChar w:fldCharType="separate"/>
        </w:r>
        <w:r w:rsidR="006F5163">
          <w:rPr>
            <w:noProof/>
            <w:webHidden/>
          </w:rPr>
          <w:t>24</w:t>
        </w:r>
        <w:r w:rsidR="006F5163">
          <w:rPr>
            <w:noProof/>
            <w:webHidden/>
          </w:rPr>
          <w:fldChar w:fldCharType="end"/>
        </w:r>
      </w:hyperlink>
    </w:p>
    <w:p w14:paraId="0F8FABCA" w14:textId="77777777" w:rsidR="006F5163" w:rsidRDefault="00463F16">
      <w:pPr>
        <w:pStyle w:val="TOC2"/>
        <w:tabs>
          <w:tab w:val="right" w:leader="dot" w:pos="8342"/>
        </w:tabs>
        <w:rPr>
          <w:rFonts w:asciiTheme="minorHAnsi" w:eastAsiaTheme="minorEastAsia" w:hAnsiTheme="minorHAnsi" w:cstheme="minorBidi"/>
          <w:noProof/>
          <w:sz w:val="22"/>
          <w:szCs w:val="22"/>
        </w:rPr>
      </w:pPr>
      <w:hyperlink w:anchor="_Toc27002739" w:history="1">
        <w:r w:rsidR="006F5163" w:rsidRPr="004B2904">
          <w:rPr>
            <w:rStyle w:val="Hyperlink"/>
            <w:rFonts w:eastAsia="Georgia"/>
            <w:noProof/>
          </w:rPr>
          <w:t>Literature Cited</w:t>
        </w:r>
        <w:r w:rsidR="006F5163">
          <w:rPr>
            <w:noProof/>
            <w:webHidden/>
          </w:rPr>
          <w:tab/>
        </w:r>
        <w:r w:rsidR="006F5163">
          <w:rPr>
            <w:noProof/>
            <w:webHidden/>
          </w:rPr>
          <w:fldChar w:fldCharType="begin"/>
        </w:r>
        <w:r w:rsidR="006F5163">
          <w:rPr>
            <w:noProof/>
            <w:webHidden/>
          </w:rPr>
          <w:instrText xml:space="preserve"> PAGEREF _Toc27002739 \h </w:instrText>
        </w:r>
        <w:r w:rsidR="006F5163">
          <w:rPr>
            <w:noProof/>
            <w:webHidden/>
          </w:rPr>
        </w:r>
        <w:r w:rsidR="006F5163">
          <w:rPr>
            <w:noProof/>
            <w:webHidden/>
          </w:rPr>
          <w:fldChar w:fldCharType="separate"/>
        </w:r>
        <w:r w:rsidR="006F5163">
          <w:rPr>
            <w:noProof/>
            <w:webHidden/>
          </w:rPr>
          <w:t>25</w:t>
        </w:r>
        <w:r w:rsidR="006F5163">
          <w:rPr>
            <w:noProof/>
            <w:webHidden/>
          </w:rPr>
          <w:fldChar w:fldCharType="end"/>
        </w:r>
      </w:hyperlink>
    </w:p>
    <w:p w14:paraId="15BE1E61" w14:textId="77777777" w:rsidR="006F5163" w:rsidRDefault="00463F16">
      <w:pPr>
        <w:pStyle w:val="TOC2"/>
        <w:tabs>
          <w:tab w:val="right" w:leader="dot" w:pos="8342"/>
        </w:tabs>
        <w:rPr>
          <w:rFonts w:asciiTheme="minorHAnsi" w:eastAsiaTheme="minorEastAsia" w:hAnsiTheme="minorHAnsi" w:cstheme="minorBidi"/>
          <w:noProof/>
          <w:sz w:val="22"/>
          <w:szCs w:val="22"/>
        </w:rPr>
      </w:pPr>
      <w:hyperlink w:anchor="_Toc27002740" w:history="1">
        <w:r w:rsidR="006F5163" w:rsidRPr="004B2904">
          <w:rPr>
            <w:rStyle w:val="Hyperlink"/>
            <w:rFonts w:eastAsia="Georgia"/>
            <w:noProof/>
          </w:rPr>
          <w:t>Tables</w:t>
        </w:r>
        <w:r w:rsidR="006F5163">
          <w:rPr>
            <w:noProof/>
            <w:webHidden/>
          </w:rPr>
          <w:tab/>
        </w:r>
        <w:r w:rsidR="006F5163">
          <w:rPr>
            <w:noProof/>
            <w:webHidden/>
          </w:rPr>
          <w:fldChar w:fldCharType="begin"/>
        </w:r>
        <w:r w:rsidR="006F5163">
          <w:rPr>
            <w:noProof/>
            <w:webHidden/>
          </w:rPr>
          <w:instrText xml:space="preserve"> PAGEREF _Toc27002740 \h </w:instrText>
        </w:r>
        <w:r w:rsidR="006F5163">
          <w:rPr>
            <w:noProof/>
            <w:webHidden/>
          </w:rPr>
        </w:r>
        <w:r w:rsidR="006F5163">
          <w:rPr>
            <w:noProof/>
            <w:webHidden/>
          </w:rPr>
          <w:fldChar w:fldCharType="separate"/>
        </w:r>
        <w:r w:rsidR="006F5163">
          <w:rPr>
            <w:noProof/>
            <w:webHidden/>
          </w:rPr>
          <w:t>35</w:t>
        </w:r>
        <w:r w:rsidR="006F5163">
          <w:rPr>
            <w:noProof/>
            <w:webHidden/>
          </w:rPr>
          <w:fldChar w:fldCharType="end"/>
        </w:r>
      </w:hyperlink>
    </w:p>
    <w:p w14:paraId="39A03958" w14:textId="77777777" w:rsidR="006F5163" w:rsidRDefault="00463F16">
      <w:pPr>
        <w:pStyle w:val="TOC2"/>
        <w:tabs>
          <w:tab w:val="right" w:leader="dot" w:pos="8342"/>
        </w:tabs>
        <w:rPr>
          <w:rFonts w:asciiTheme="minorHAnsi" w:eastAsiaTheme="minorEastAsia" w:hAnsiTheme="minorHAnsi" w:cstheme="minorBidi"/>
          <w:noProof/>
          <w:sz w:val="22"/>
          <w:szCs w:val="22"/>
        </w:rPr>
      </w:pPr>
      <w:hyperlink w:anchor="_Toc27002741" w:history="1">
        <w:r w:rsidR="006F5163" w:rsidRPr="004B2904">
          <w:rPr>
            <w:rStyle w:val="Hyperlink"/>
            <w:rFonts w:eastAsia="Georgia"/>
            <w:noProof/>
          </w:rPr>
          <w:t>Figures</w:t>
        </w:r>
        <w:r w:rsidR="006F5163">
          <w:rPr>
            <w:noProof/>
            <w:webHidden/>
          </w:rPr>
          <w:tab/>
        </w:r>
        <w:r w:rsidR="006F5163">
          <w:rPr>
            <w:noProof/>
            <w:webHidden/>
          </w:rPr>
          <w:fldChar w:fldCharType="begin"/>
        </w:r>
        <w:r w:rsidR="006F5163">
          <w:rPr>
            <w:noProof/>
            <w:webHidden/>
          </w:rPr>
          <w:instrText xml:space="preserve"> PAGEREF _Toc27002741 \h </w:instrText>
        </w:r>
        <w:r w:rsidR="006F5163">
          <w:rPr>
            <w:noProof/>
            <w:webHidden/>
          </w:rPr>
        </w:r>
        <w:r w:rsidR="006F5163">
          <w:rPr>
            <w:noProof/>
            <w:webHidden/>
          </w:rPr>
          <w:fldChar w:fldCharType="separate"/>
        </w:r>
        <w:r w:rsidR="006F5163">
          <w:rPr>
            <w:noProof/>
            <w:webHidden/>
          </w:rPr>
          <w:t>43</w:t>
        </w:r>
        <w:r w:rsidR="006F5163">
          <w:rPr>
            <w:noProof/>
            <w:webHidden/>
          </w:rPr>
          <w:fldChar w:fldCharType="end"/>
        </w:r>
      </w:hyperlink>
    </w:p>
    <w:p w14:paraId="52C4B118" w14:textId="77777777" w:rsidR="006F5163" w:rsidRDefault="00463F16">
      <w:pPr>
        <w:pStyle w:val="TOC2"/>
        <w:tabs>
          <w:tab w:val="right" w:leader="dot" w:pos="8342"/>
        </w:tabs>
        <w:rPr>
          <w:rFonts w:asciiTheme="minorHAnsi" w:eastAsiaTheme="minorEastAsia" w:hAnsiTheme="minorHAnsi" w:cstheme="minorBidi"/>
          <w:noProof/>
          <w:sz w:val="22"/>
          <w:szCs w:val="22"/>
        </w:rPr>
      </w:pPr>
      <w:hyperlink w:anchor="_Toc27002742" w:history="1">
        <w:r w:rsidR="006F5163" w:rsidRPr="004B2904">
          <w:rPr>
            <w:rStyle w:val="Hyperlink"/>
            <w:rFonts w:eastAsia="Georgia"/>
            <w:noProof/>
          </w:rPr>
          <w:t>Appendices</w:t>
        </w:r>
        <w:r w:rsidR="006F5163">
          <w:rPr>
            <w:noProof/>
            <w:webHidden/>
          </w:rPr>
          <w:tab/>
        </w:r>
        <w:r w:rsidR="006F5163">
          <w:rPr>
            <w:noProof/>
            <w:webHidden/>
          </w:rPr>
          <w:fldChar w:fldCharType="begin"/>
        </w:r>
        <w:r w:rsidR="006F5163">
          <w:rPr>
            <w:noProof/>
            <w:webHidden/>
          </w:rPr>
          <w:instrText xml:space="preserve"> PAGEREF _Toc27002742 \h </w:instrText>
        </w:r>
        <w:r w:rsidR="006F5163">
          <w:rPr>
            <w:noProof/>
            <w:webHidden/>
          </w:rPr>
        </w:r>
        <w:r w:rsidR="006F5163">
          <w:rPr>
            <w:noProof/>
            <w:webHidden/>
          </w:rPr>
          <w:fldChar w:fldCharType="separate"/>
        </w:r>
        <w:r w:rsidR="006F5163">
          <w:rPr>
            <w:noProof/>
            <w:webHidden/>
          </w:rPr>
          <w:t>51</w:t>
        </w:r>
        <w:r w:rsidR="006F5163">
          <w:rPr>
            <w:noProof/>
            <w:webHidden/>
          </w:rPr>
          <w:fldChar w:fldCharType="end"/>
        </w:r>
      </w:hyperlink>
    </w:p>
    <w:p w14:paraId="3659F7F1" w14:textId="77777777" w:rsidR="00FD751A" w:rsidRPr="007D1B38" w:rsidRDefault="007E383A" w:rsidP="00FD751A">
      <w:pPr>
        <w:pStyle w:val="Heading1"/>
      </w:pPr>
      <w:r>
        <w:fldChar w:fldCharType="end"/>
      </w:r>
      <w:r w:rsidR="007D1B38">
        <w:br w:type="page"/>
      </w:r>
      <w:bookmarkStart w:id="6" w:name="_Toc27002729"/>
      <w:commentRangeStart w:id="7"/>
      <w:r w:rsidR="00FD751A">
        <w:lastRenderedPageBreak/>
        <w:t>LIST OF TABLES</w:t>
      </w:r>
      <w:commentRangeEnd w:id="7"/>
      <w:r w:rsidR="00FD751A">
        <w:rPr>
          <w:rStyle w:val="CommentReference"/>
          <w:b w:val="0"/>
        </w:rPr>
        <w:commentReference w:id="7"/>
      </w:r>
      <w:bookmarkEnd w:id="6"/>
    </w:p>
    <w:p w14:paraId="3489A6DA" w14:textId="77777777" w:rsidR="00FD751A" w:rsidRDefault="00FD751A" w:rsidP="00FD751A">
      <w:pPr>
        <w:spacing w:after="200" w:line="276" w:lineRule="auto"/>
        <w:ind w:firstLine="0"/>
      </w:pPr>
      <w:r w:rsidRPr="00F12CFC">
        <w:t xml:space="preserve">Table 1. </w:t>
      </w:r>
      <w:proofErr w:type="spellStart"/>
      <w:r w:rsidRPr="00F12CFC">
        <w:t>AICc</w:t>
      </w:r>
      <w:proofErr w:type="spellEnd"/>
      <w:r w:rsidRPr="00F12CFC">
        <w:t xml:space="preserve"> table of models with coral richness as the response variable (target) and the candidate surrogates as predictors. The intercept model represents the null with no surrogates. All models use the negative binomial distribution and include the parameter, theta (θ). Data were collected from 8 coral reefs around </w:t>
      </w:r>
      <w:proofErr w:type="spellStart"/>
      <w:r w:rsidRPr="00F12CFC">
        <w:t>Guana</w:t>
      </w:r>
      <w:proofErr w:type="spellEnd"/>
      <w:r w:rsidRPr="00F12CFC">
        <w:t xml:space="preserve"> Island, BVI from 1992-2018.</w:t>
      </w:r>
      <w:r>
        <w:ptab w:relativeTo="margin" w:alignment="right" w:leader="dot"/>
      </w:r>
      <w:r>
        <w:t>36</w:t>
      </w:r>
    </w:p>
    <w:p w14:paraId="1FD2CBEB" w14:textId="77777777" w:rsidR="00FD751A" w:rsidRDefault="00FD751A" w:rsidP="00FD751A">
      <w:pPr>
        <w:spacing w:after="200" w:line="276" w:lineRule="auto"/>
        <w:ind w:firstLine="0"/>
      </w:pPr>
      <w:r>
        <w:t xml:space="preserve">Table 2. </w:t>
      </w:r>
      <w:proofErr w:type="spellStart"/>
      <w:r>
        <w:t>AICc</w:t>
      </w:r>
      <w:proofErr w:type="spellEnd"/>
      <w:r>
        <w:t xml:space="preserve"> table of models with sponge richness as the response variable (target) and the candidate surrogates</w:t>
      </w:r>
      <w:r w:rsidRPr="00D93B1C">
        <w:t xml:space="preserve"> </w:t>
      </w:r>
      <w:r>
        <w:t xml:space="preserve">as predictors. </w:t>
      </w:r>
      <w:r w:rsidRPr="00F12CFC">
        <w:t xml:space="preserve">The intercept model represents the null with no surrogates. All models use the negative binomial distribution and include the parameter, theta (θ). Data were collected from 8 coral reefs around </w:t>
      </w:r>
      <w:proofErr w:type="spellStart"/>
      <w:r w:rsidRPr="00F12CFC">
        <w:t>Guana</w:t>
      </w:r>
      <w:proofErr w:type="spellEnd"/>
      <w:r w:rsidRPr="00F12CFC">
        <w:t xml:space="preserve"> Island, BVI from 1992-2018</w:t>
      </w:r>
      <w:r>
        <w:ptab w:relativeTo="margin" w:alignment="right" w:leader="dot"/>
      </w:r>
      <w:r>
        <w:t>37</w:t>
      </w:r>
    </w:p>
    <w:p w14:paraId="74E5BE39" w14:textId="77777777" w:rsidR="00FD751A" w:rsidRDefault="00FD751A" w:rsidP="00FD751A">
      <w:pPr>
        <w:spacing w:after="200" w:line="276" w:lineRule="auto"/>
        <w:ind w:firstLine="0"/>
      </w:pPr>
      <w:r>
        <w:t xml:space="preserve">Table 3. </w:t>
      </w:r>
      <w:proofErr w:type="spellStart"/>
      <w:r>
        <w:t>AICc</w:t>
      </w:r>
      <w:proofErr w:type="spellEnd"/>
      <w:r>
        <w:t xml:space="preserve"> table of models with fish richness as the response variable (target) and the candidate surrogates</w:t>
      </w:r>
      <w:r w:rsidRPr="00D93B1C">
        <w:t xml:space="preserve"> </w:t>
      </w:r>
      <w:r>
        <w:t>as predictors.</w:t>
      </w:r>
      <w:r w:rsidRPr="00F12CFC">
        <w:t xml:space="preserve"> The intercept model represents the null with no surrogates. All models use the negative binomial distribution and include the parameter, theta (θ). Data were collected from 8 coral reefs around </w:t>
      </w:r>
      <w:proofErr w:type="spellStart"/>
      <w:r w:rsidRPr="00F12CFC">
        <w:t>Guana</w:t>
      </w:r>
      <w:proofErr w:type="spellEnd"/>
      <w:r w:rsidRPr="00F12CFC">
        <w:t xml:space="preserve"> Island, BVI from 1992-2018</w:t>
      </w:r>
      <w:r>
        <w:ptab w:relativeTo="margin" w:alignment="right" w:leader="dot"/>
      </w:r>
      <w:r>
        <w:t>38</w:t>
      </w:r>
    </w:p>
    <w:p w14:paraId="2CBF9854" w14:textId="77777777" w:rsidR="00FD751A" w:rsidRDefault="00FD751A" w:rsidP="00FD751A">
      <w:pPr>
        <w:spacing w:after="200" w:line="276" w:lineRule="auto"/>
        <w:ind w:firstLine="0"/>
      </w:pPr>
      <w:r>
        <w:t xml:space="preserve">Table 4. </w:t>
      </w:r>
      <w:proofErr w:type="spellStart"/>
      <w:r>
        <w:t>AICc</w:t>
      </w:r>
      <w:proofErr w:type="spellEnd"/>
      <w:r>
        <w:t xml:space="preserve"> table of models with combined richness, as the sum of coral, fish, and sponge richness, as the response variable (target) and the candidate surrogates</w:t>
      </w:r>
      <w:r w:rsidRPr="00D93B1C">
        <w:t xml:space="preserve"> </w:t>
      </w:r>
      <w:r>
        <w:t xml:space="preserve">as predictors. </w:t>
      </w:r>
      <w:r w:rsidRPr="00F12CFC">
        <w:t xml:space="preserve">The intercept model represents the null with no surrogates. All models use the negative binomial distribution and include the parameter, theta (θ). Data were collected from 8 coral reefs around </w:t>
      </w:r>
      <w:proofErr w:type="spellStart"/>
      <w:r>
        <w:t>Guana</w:t>
      </w:r>
      <w:proofErr w:type="spellEnd"/>
      <w:r>
        <w:t xml:space="preserve"> Island, BVI from 1992-2018</w:t>
      </w:r>
      <w:r>
        <w:ptab w:relativeTo="margin" w:alignment="right" w:leader="dot"/>
      </w:r>
      <w:r>
        <w:t>39</w:t>
      </w:r>
    </w:p>
    <w:p w14:paraId="4D439F83" w14:textId="77777777" w:rsidR="00FD751A" w:rsidRDefault="00FD751A" w:rsidP="00FD751A">
      <w:pPr>
        <w:spacing w:after="200" w:line="276" w:lineRule="auto"/>
        <w:ind w:firstLine="0"/>
      </w:pPr>
      <w:r>
        <w:t xml:space="preserve">Table 5. </w:t>
      </w:r>
      <w:proofErr w:type="spellStart"/>
      <w:r>
        <w:t>AICc</w:t>
      </w:r>
      <w:proofErr w:type="spellEnd"/>
      <w:r>
        <w:t xml:space="preserve"> table of models with coral richness as the response variable (target) and percent coral cover as the top candidate surrogate.</w:t>
      </w:r>
      <w:r w:rsidRPr="00F12CFC">
        <w:t xml:space="preserve"> All models use the negative binomial distribution and include the parameter, theta (θ). Data were collected from 8 coral reefs around </w:t>
      </w:r>
      <w:proofErr w:type="spellStart"/>
      <w:r w:rsidRPr="00F12CFC">
        <w:t>Guana</w:t>
      </w:r>
      <w:proofErr w:type="spellEnd"/>
      <w:r w:rsidRPr="00F12CFC">
        <w:t xml:space="preserve"> Island, BVI from 1992-2018</w:t>
      </w:r>
      <w:r>
        <w:ptab w:relativeTo="margin" w:alignment="right" w:leader="dot"/>
      </w:r>
      <w:r>
        <w:t>40</w:t>
      </w:r>
    </w:p>
    <w:p w14:paraId="364B4BFE" w14:textId="77777777" w:rsidR="00FD751A" w:rsidRDefault="00FD751A" w:rsidP="00FD751A">
      <w:pPr>
        <w:spacing w:after="200" w:line="276" w:lineRule="auto"/>
        <w:ind w:firstLine="0"/>
      </w:pPr>
      <w:r>
        <w:t xml:space="preserve">Table 6. </w:t>
      </w:r>
      <w:proofErr w:type="spellStart"/>
      <w:r>
        <w:t>AICc</w:t>
      </w:r>
      <w:proofErr w:type="spellEnd"/>
      <w:r>
        <w:t xml:space="preserve"> table of models with sponge richness as the response variable (target) and percent coral cover as the top candidate surrogate.</w:t>
      </w:r>
      <w:r w:rsidRPr="00F12CFC">
        <w:t xml:space="preserve"> All models use the negative binomial distribution and include the parameter, theta (θ). Data were collected from 8 coral reefs around </w:t>
      </w:r>
      <w:proofErr w:type="spellStart"/>
      <w:r w:rsidRPr="00F12CFC">
        <w:t>Guana</w:t>
      </w:r>
      <w:proofErr w:type="spellEnd"/>
      <w:r w:rsidRPr="00F12CFC">
        <w:t xml:space="preserve"> Island, BVI from 1992-2018</w:t>
      </w:r>
      <w:r>
        <w:ptab w:relativeTo="margin" w:alignment="right" w:leader="dot"/>
      </w:r>
      <w:r>
        <w:t>41</w:t>
      </w:r>
    </w:p>
    <w:p w14:paraId="01AF1C3B" w14:textId="77777777" w:rsidR="00FD751A" w:rsidRDefault="00FD751A" w:rsidP="00FD751A">
      <w:pPr>
        <w:spacing w:after="200" w:line="276" w:lineRule="auto"/>
        <w:ind w:firstLine="0"/>
      </w:pPr>
      <w:r>
        <w:t xml:space="preserve">Table 7. </w:t>
      </w:r>
      <w:proofErr w:type="spellStart"/>
      <w:r>
        <w:t>AICc</w:t>
      </w:r>
      <w:proofErr w:type="spellEnd"/>
      <w:r>
        <w:t xml:space="preserve"> table of models with fish richness as the response variable (target) and rugosity (in cm) as the top candidate surrogate.</w:t>
      </w:r>
      <w:r w:rsidRPr="00F12CFC">
        <w:t xml:space="preserve"> All models use the negative binomial distribution and include the parameter, theta (θ). Data were collected from 8 coral reefs around </w:t>
      </w:r>
      <w:proofErr w:type="spellStart"/>
      <w:r w:rsidRPr="00F12CFC">
        <w:t>Guana</w:t>
      </w:r>
      <w:proofErr w:type="spellEnd"/>
      <w:r w:rsidRPr="00F12CFC">
        <w:t xml:space="preserve"> Island, BVI from 1992-2018</w:t>
      </w:r>
      <w:r>
        <w:ptab w:relativeTo="margin" w:alignment="right" w:leader="dot"/>
      </w:r>
      <w:r>
        <w:t>42</w:t>
      </w:r>
    </w:p>
    <w:p w14:paraId="35DAA574" w14:textId="77777777" w:rsidR="00FD751A" w:rsidRDefault="00FD751A" w:rsidP="00FD751A">
      <w:pPr>
        <w:spacing w:after="200" w:line="276" w:lineRule="auto"/>
        <w:ind w:firstLine="0"/>
      </w:pPr>
      <w:r>
        <w:t xml:space="preserve">Table 8. </w:t>
      </w:r>
      <w:proofErr w:type="spellStart"/>
      <w:r>
        <w:t>AICc</w:t>
      </w:r>
      <w:proofErr w:type="spellEnd"/>
      <w:r>
        <w:t xml:space="preserve"> table of models with combined richness, as the sum of coral, fish, and sponge richness, as the response variable (target) and rugosity (in cm) as the top </w:t>
      </w:r>
      <w:r>
        <w:lastRenderedPageBreak/>
        <w:t>candidate surrogate.</w:t>
      </w:r>
      <w:r w:rsidRPr="00F12CFC">
        <w:t xml:space="preserve"> All models use the negative binomial distribution and include the parameter, theta (θ). Data were collected from 8 coral reefs around </w:t>
      </w:r>
      <w:proofErr w:type="spellStart"/>
      <w:r w:rsidRPr="00F12CFC">
        <w:t>Guana</w:t>
      </w:r>
      <w:proofErr w:type="spellEnd"/>
      <w:r w:rsidRPr="00F12CFC">
        <w:t xml:space="preserve"> Island, BVI from 1992-2018</w:t>
      </w:r>
      <w:r>
        <w:ptab w:relativeTo="margin" w:alignment="right" w:leader="dot"/>
      </w:r>
      <w:r>
        <w:t>43</w:t>
      </w:r>
    </w:p>
    <w:p w14:paraId="200A1874" w14:textId="77777777" w:rsidR="00FD751A" w:rsidRDefault="00FD751A" w:rsidP="00FD751A">
      <w:pPr>
        <w:spacing w:after="200" w:line="276" w:lineRule="auto"/>
        <w:ind w:firstLine="0"/>
      </w:pPr>
      <w:r>
        <w:br w:type="page"/>
      </w:r>
    </w:p>
    <w:p w14:paraId="03D56795" w14:textId="77777777" w:rsidR="00FD751A" w:rsidRPr="007D1B38" w:rsidRDefault="00FD751A" w:rsidP="00FD751A">
      <w:pPr>
        <w:pStyle w:val="Heading1"/>
      </w:pPr>
      <w:bookmarkStart w:id="8" w:name="_Toc27002730"/>
      <w:commentRangeStart w:id="9"/>
      <w:r>
        <w:lastRenderedPageBreak/>
        <w:t>LIST OF FIGURES</w:t>
      </w:r>
      <w:commentRangeEnd w:id="9"/>
      <w:r>
        <w:rPr>
          <w:rStyle w:val="CommentReference"/>
          <w:b w:val="0"/>
        </w:rPr>
        <w:commentReference w:id="9"/>
      </w:r>
      <w:bookmarkEnd w:id="8"/>
    </w:p>
    <w:p w14:paraId="0C9EA2ED" w14:textId="50506658" w:rsidR="00982442" w:rsidRDefault="00982442" w:rsidP="00982442">
      <w:pPr>
        <w:spacing w:after="200" w:line="276" w:lineRule="auto"/>
        <w:ind w:firstLine="0"/>
      </w:pPr>
      <w:r>
        <w:t xml:space="preserve">Figure 1. Top panel: a map of </w:t>
      </w:r>
      <w:proofErr w:type="spellStart"/>
      <w:r>
        <w:t>Guana</w:t>
      </w:r>
      <w:proofErr w:type="spellEnd"/>
      <w:r>
        <w:t xml:space="preserve"> Island, British Virgin Islands showing the eight study sites: (1) Grand </w:t>
      </w:r>
      <w:proofErr w:type="spellStart"/>
      <w:r>
        <w:t>Ghut</w:t>
      </w:r>
      <w:proofErr w:type="spellEnd"/>
      <w:r>
        <w:t xml:space="preserve">, (2) Pelican </w:t>
      </w:r>
      <w:proofErr w:type="spellStart"/>
      <w:r>
        <w:t>Ghut</w:t>
      </w:r>
      <w:proofErr w:type="spellEnd"/>
      <w:r>
        <w:t xml:space="preserve">, (3) Bigelow Beach, (4) Monkey Point, (5) White Bay, (6) Iguana Head, (7) Crab Cove, and (8) Long Point, also known as Muskmelon. Lower panel: the location of </w:t>
      </w:r>
      <w:proofErr w:type="spellStart"/>
      <w:r>
        <w:t>Guana</w:t>
      </w:r>
      <w:proofErr w:type="spellEnd"/>
      <w:r>
        <w:t xml:space="preserve"> Island within the British Virgin Islands</w:t>
      </w:r>
      <w:r>
        <w:ptab w:relativeTo="margin" w:alignment="right" w:leader="dot"/>
      </w:r>
      <w:r>
        <w:t>3</w:t>
      </w:r>
      <w:r w:rsidR="00951B41">
        <w:t>7</w:t>
      </w:r>
    </w:p>
    <w:p w14:paraId="3CDD11B9" w14:textId="5456FE07" w:rsidR="00982442" w:rsidRDefault="00982442" w:rsidP="00982442">
      <w:pPr>
        <w:spacing w:after="200" w:line="276" w:lineRule="auto"/>
        <w:ind w:firstLine="0"/>
      </w:pPr>
      <w:r>
        <w:t xml:space="preserve">Figure 2. </w:t>
      </w:r>
      <w:r w:rsidR="00662C05" w:rsidRPr="00662C05">
        <w:t xml:space="preserve">Plots of the targets (rows) and candidate surrogates (columns). 95% confidence intervals shown. </w:t>
      </w:r>
      <w:proofErr w:type="spellStart"/>
      <w:r w:rsidR="00662C05" w:rsidRPr="00662C05">
        <w:t>Nagelkerke’s</w:t>
      </w:r>
      <w:proofErr w:type="spellEnd"/>
      <w:r w:rsidR="00662C05" w:rsidRPr="00662C05">
        <w:t xml:space="preserve"> pseudo-r-squared values (</w:t>
      </w:r>
      <w:r w:rsidR="00662C05" w:rsidRPr="00662C05">
        <w:rPr>
          <w:i/>
        </w:rPr>
        <w:t>R</w:t>
      </w:r>
      <w:r w:rsidR="00662C05" w:rsidRPr="00662C05">
        <w:rPr>
          <w:vertAlign w:val="subscript"/>
        </w:rPr>
        <w:t>N</w:t>
      </w:r>
      <w:r w:rsidR="00662C05" w:rsidRPr="00662C05">
        <w:rPr>
          <w:vertAlign w:val="superscript"/>
        </w:rPr>
        <w:t>2</w:t>
      </w:r>
      <w:r w:rsidR="00662C05" w:rsidRPr="00662C05">
        <w:t>) are shown for the top candidate surrogate for each of the targets. Rugosity measured in centimeters.</w:t>
      </w:r>
      <w:r>
        <w:ptab w:relativeTo="margin" w:alignment="right" w:leader="dot"/>
      </w:r>
      <w:r>
        <w:t>3</w:t>
      </w:r>
      <w:r w:rsidR="00951B41">
        <w:t>8</w:t>
      </w:r>
    </w:p>
    <w:p w14:paraId="07FDC5D2" w14:textId="739DF795" w:rsidR="00982442" w:rsidRDefault="00982442" w:rsidP="00982442">
      <w:pPr>
        <w:spacing w:after="200" w:line="276" w:lineRule="auto"/>
        <w:ind w:firstLine="0"/>
      </w:pPr>
      <w:r>
        <w:t xml:space="preserve">Figure 3. </w:t>
      </w:r>
      <w:r w:rsidR="00662C05" w:rsidRPr="00662C05">
        <w:t>Temporal variation of coral richness as it varies with percent coral cover. Points represent observed values and lines represent predicted values.</w:t>
      </w:r>
      <w:r>
        <w:ptab w:relativeTo="margin" w:alignment="right" w:leader="dot"/>
      </w:r>
      <w:r>
        <w:t>3</w:t>
      </w:r>
      <w:r w:rsidR="00951B41">
        <w:t>9</w:t>
      </w:r>
    </w:p>
    <w:p w14:paraId="2D9AB413" w14:textId="3A57DCD0" w:rsidR="00982442" w:rsidRDefault="00982442" w:rsidP="00982442">
      <w:pPr>
        <w:spacing w:after="200" w:line="276" w:lineRule="auto"/>
        <w:ind w:firstLine="0"/>
      </w:pPr>
      <w:r>
        <w:t xml:space="preserve">Figure 4. </w:t>
      </w:r>
      <w:r w:rsidR="00662C05" w:rsidRPr="00662C05">
        <w:t>Spatial variation of sponge richness as it varies with percent coral cover across 8 monitoring sites. Points represent observed values and lines represent predicted values.</w:t>
      </w:r>
      <w:r>
        <w:ptab w:relativeTo="margin" w:alignment="right" w:leader="dot"/>
      </w:r>
      <w:r w:rsidR="00951B41">
        <w:t>40</w:t>
      </w:r>
    </w:p>
    <w:p w14:paraId="22FB0BE1" w14:textId="52AA54D0" w:rsidR="00982442" w:rsidRDefault="00982442" w:rsidP="00982442">
      <w:pPr>
        <w:spacing w:after="200" w:line="276" w:lineRule="auto"/>
        <w:ind w:firstLine="0"/>
      </w:pPr>
      <w:r>
        <w:t xml:space="preserve">Figure 5. </w:t>
      </w:r>
      <w:r w:rsidR="00662C05">
        <w:t>Temporal variation of sponge richness as it varies with percent coral cover. Points represent observed values and lines represent predicted values.</w:t>
      </w:r>
      <w:r>
        <w:ptab w:relativeTo="margin" w:alignment="right" w:leader="dot"/>
      </w:r>
      <w:r>
        <w:t>4</w:t>
      </w:r>
      <w:r w:rsidR="00951B41">
        <w:t>1</w:t>
      </w:r>
    </w:p>
    <w:p w14:paraId="14037B73" w14:textId="59E52011" w:rsidR="00982442" w:rsidRDefault="00982442" w:rsidP="00982442">
      <w:pPr>
        <w:spacing w:after="200" w:line="276" w:lineRule="auto"/>
        <w:ind w:firstLine="0"/>
      </w:pPr>
      <w:r>
        <w:t xml:space="preserve">Figure 6. </w:t>
      </w:r>
      <w:r w:rsidR="00662C05" w:rsidRPr="00662C05">
        <w:t>Spatial variation of fish richness as it varies with rugosity (in cm) across 8 monitoring sites. Points represent observed values and lines represent predicted values. Lines are truncated to correspond with the observed ranges of rugosity for each site.</w:t>
      </w:r>
      <w:r>
        <w:ptab w:relativeTo="margin" w:alignment="right" w:leader="dot"/>
      </w:r>
      <w:r>
        <w:t>4</w:t>
      </w:r>
      <w:r w:rsidR="00951B41">
        <w:t>2</w:t>
      </w:r>
    </w:p>
    <w:p w14:paraId="64A3B3E8" w14:textId="58A57E39" w:rsidR="00982442" w:rsidRDefault="00982442" w:rsidP="00982442">
      <w:pPr>
        <w:spacing w:after="200" w:line="276" w:lineRule="auto"/>
        <w:ind w:firstLine="0"/>
      </w:pPr>
      <w:r>
        <w:t xml:space="preserve">Figure 7. </w:t>
      </w:r>
      <w:r w:rsidR="00662C05" w:rsidRPr="00662C05">
        <w:t xml:space="preserve">Spatial variation of combined richness as it varies with rugosity (in cm) across 8 monitoring sites, where combined richness is the sum of </w:t>
      </w:r>
      <w:proofErr w:type="spellStart"/>
      <w:r w:rsidR="00662C05" w:rsidRPr="00662C05">
        <w:t>richnesses</w:t>
      </w:r>
      <w:proofErr w:type="spellEnd"/>
      <w:r w:rsidR="00662C05" w:rsidRPr="00662C05">
        <w:t xml:space="preserve"> of corals, fishes, and sponges. Points represent observed values and lines represent predicted values. Lines are truncated to correspond with the observed ranges of rugosity for each site.</w:t>
      </w:r>
      <w:r>
        <w:ptab w:relativeTo="margin" w:alignment="right" w:leader="dot"/>
      </w:r>
      <w:r>
        <w:t>4</w:t>
      </w:r>
      <w:r w:rsidR="00951B41">
        <w:t>3</w:t>
      </w:r>
    </w:p>
    <w:p w14:paraId="7739AFE8" w14:textId="6C69A3DA" w:rsidR="00982442" w:rsidRDefault="00982442" w:rsidP="00982442">
      <w:pPr>
        <w:spacing w:after="200" w:line="276" w:lineRule="auto"/>
        <w:ind w:firstLine="0"/>
      </w:pPr>
      <w:r>
        <w:t xml:space="preserve">Figure 8. </w:t>
      </w:r>
      <w:r w:rsidR="00662C05" w:rsidRPr="00662C05">
        <w:t xml:space="preserve">Temporal variation of combined richness as it varies with rugosity (in cm), where combined richness is the sum of </w:t>
      </w:r>
      <w:proofErr w:type="spellStart"/>
      <w:r w:rsidR="00662C05" w:rsidRPr="00662C05">
        <w:t>richnesses</w:t>
      </w:r>
      <w:proofErr w:type="spellEnd"/>
      <w:r w:rsidR="00662C05" w:rsidRPr="00662C05">
        <w:t xml:space="preserve"> of corals, fishes, and sponges. Points represent observed values and lines represent predicted values.</w:t>
      </w:r>
      <w:r>
        <w:ptab w:relativeTo="margin" w:alignment="right" w:leader="dot"/>
      </w:r>
      <w:r>
        <w:t>4</w:t>
      </w:r>
      <w:r w:rsidR="00951B41">
        <w:t>4</w:t>
      </w:r>
    </w:p>
    <w:p w14:paraId="1FB435BC" w14:textId="24693905" w:rsidR="007F25E6" w:rsidRPr="007D1B38" w:rsidRDefault="007D1B38" w:rsidP="007F25E6">
      <w:pPr>
        <w:pStyle w:val="Heading1"/>
      </w:pPr>
      <w:r>
        <w:br w:type="page"/>
      </w:r>
      <w:bookmarkStart w:id="10" w:name="_Toc27002731"/>
      <w:commentRangeStart w:id="11"/>
      <w:r w:rsidR="00FD751A">
        <w:lastRenderedPageBreak/>
        <w:t>LIST OF APPENDICES</w:t>
      </w:r>
      <w:commentRangeEnd w:id="11"/>
      <w:r w:rsidR="00FD751A">
        <w:rPr>
          <w:rStyle w:val="CommentReference"/>
          <w:b w:val="0"/>
        </w:rPr>
        <w:commentReference w:id="11"/>
      </w:r>
      <w:bookmarkEnd w:id="10"/>
    </w:p>
    <w:p w14:paraId="5F7E3334" w14:textId="3DDAC5D2" w:rsidR="007F25E6" w:rsidRDefault="007F25E6" w:rsidP="007F25E6">
      <w:pPr>
        <w:spacing w:after="200" w:line="276" w:lineRule="auto"/>
        <w:ind w:firstLine="0"/>
      </w:pPr>
      <w:r w:rsidRPr="0018320D">
        <w:t>Table A.1</w:t>
      </w:r>
      <w:r>
        <w:t>. Fish species included in richness calculations</w:t>
      </w:r>
      <w:r>
        <w:ptab w:relativeTo="margin" w:alignment="right" w:leader="dot"/>
      </w:r>
      <w:r>
        <w:t>4</w:t>
      </w:r>
      <w:r w:rsidR="00951B41">
        <w:t>6</w:t>
      </w:r>
    </w:p>
    <w:p w14:paraId="077F3DCB" w14:textId="41128381" w:rsidR="007F25E6" w:rsidRDefault="007F25E6" w:rsidP="007F25E6">
      <w:pPr>
        <w:spacing w:after="200" w:line="276" w:lineRule="auto"/>
        <w:ind w:firstLine="0"/>
      </w:pPr>
      <w:r w:rsidRPr="0018320D">
        <w:t>Table A.</w:t>
      </w:r>
      <w:r>
        <w:t>2. Benthic species included in richness calculations</w:t>
      </w:r>
      <w:r>
        <w:ptab w:relativeTo="margin" w:alignment="right" w:leader="dot"/>
      </w:r>
      <w:r>
        <w:t>4</w:t>
      </w:r>
      <w:r w:rsidR="00951B41">
        <w:t>7</w:t>
      </w:r>
    </w:p>
    <w:p w14:paraId="29D40E90" w14:textId="11C622AB" w:rsidR="00C11451" w:rsidRDefault="00C11451" w:rsidP="00C11451">
      <w:pPr>
        <w:spacing w:after="200" w:line="276" w:lineRule="auto"/>
        <w:ind w:firstLine="0"/>
      </w:pPr>
      <w:r>
        <w:t>Figure</w:t>
      </w:r>
      <w:r w:rsidRPr="0018320D">
        <w:t xml:space="preserve"> A.</w:t>
      </w:r>
      <w:r>
        <w:t xml:space="preserve">3. </w:t>
      </w:r>
      <w:r w:rsidR="00662C05">
        <w:t>Basic associations between the targets. Traditional r-squared values are shown.</w:t>
      </w:r>
      <w:r>
        <w:ptab w:relativeTo="margin" w:alignment="right" w:leader="dot"/>
      </w:r>
      <w:r>
        <w:t>4</w:t>
      </w:r>
      <w:r w:rsidR="00951B41">
        <w:t>8</w:t>
      </w:r>
    </w:p>
    <w:p w14:paraId="0ED117A8" w14:textId="02D8F318" w:rsidR="00C11451" w:rsidRDefault="00C11451" w:rsidP="00C11451">
      <w:pPr>
        <w:spacing w:after="200" w:line="276" w:lineRule="auto"/>
        <w:ind w:firstLine="0"/>
      </w:pPr>
      <w:r>
        <w:t>Figure</w:t>
      </w:r>
      <w:r w:rsidRPr="0018320D">
        <w:t xml:space="preserve"> A.</w:t>
      </w:r>
      <w:r>
        <w:t xml:space="preserve">4. </w:t>
      </w:r>
      <w:r w:rsidR="00662C05">
        <w:t>Basic associations between the surrogates.</w:t>
      </w:r>
      <w:r w:rsidR="00662C05" w:rsidRPr="00C11451">
        <w:t xml:space="preserve"> </w:t>
      </w:r>
      <w:r w:rsidR="00662C05">
        <w:rPr>
          <w:rStyle w:val="TableheadingChar"/>
        </w:rPr>
        <w:t xml:space="preserve">Rugosity measured in centimeters. </w:t>
      </w:r>
      <w:r w:rsidR="00662C05">
        <w:t>Traditional r-squared values are shown</w:t>
      </w:r>
      <w:r>
        <w:ptab w:relativeTo="margin" w:alignment="right" w:leader="dot"/>
      </w:r>
      <w:r>
        <w:t>4</w:t>
      </w:r>
      <w:r w:rsidR="00951B41">
        <w:t>9</w:t>
      </w:r>
    </w:p>
    <w:p w14:paraId="5B068D54" w14:textId="18D5DEA3" w:rsidR="007817DC" w:rsidRDefault="007817DC" w:rsidP="00662C05">
      <w:pPr>
        <w:pStyle w:val="Tableheading"/>
      </w:pPr>
      <w:r>
        <w:t>Figure</w:t>
      </w:r>
      <w:r w:rsidRPr="0018320D">
        <w:t xml:space="preserve"> A.</w:t>
      </w:r>
      <w:r>
        <w:t xml:space="preserve">5. </w:t>
      </w:r>
      <w:r w:rsidR="00662C05">
        <w:t>Coral richness and coral cover over time. Basic goodness-of-fit lines shown</w:t>
      </w:r>
      <w:r>
        <w:ptab w:relativeTo="margin" w:alignment="right" w:leader="dot"/>
      </w:r>
      <w:r w:rsidR="00951B41">
        <w:t>50</w:t>
      </w:r>
    </w:p>
    <w:p w14:paraId="301F4337" w14:textId="0D719FA7" w:rsidR="007F25E6" w:rsidRDefault="007F25E6" w:rsidP="007F25E6">
      <w:pPr>
        <w:spacing w:after="200" w:line="276" w:lineRule="auto"/>
        <w:ind w:firstLine="0"/>
      </w:pPr>
      <w:r>
        <w:br w:type="page"/>
      </w:r>
    </w:p>
    <w:p w14:paraId="0AF23BC8" w14:textId="54C109B7" w:rsidR="006E3AA8" w:rsidRDefault="006E3AA8" w:rsidP="007D1B38">
      <w:pPr>
        <w:spacing w:after="200" w:line="276" w:lineRule="auto"/>
        <w:ind w:firstLine="0"/>
        <w:sectPr w:rsidR="006E3AA8" w:rsidSect="002272B7">
          <w:footerReference w:type="default" r:id="rId14"/>
          <w:footnotePr>
            <w:numFmt w:val="lowerLetter"/>
          </w:footnotePr>
          <w:pgSz w:w="12240" w:h="15840"/>
          <w:pgMar w:top="1440" w:right="1440" w:bottom="1440" w:left="2448" w:header="720" w:footer="720" w:gutter="0"/>
          <w:pgNumType w:fmt="lowerRoman" w:start="3"/>
          <w:cols w:space="720"/>
        </w:sectPr>
      </w:pPr>
    </w:p>
    <w:p w14:paraId="380026A4" w14:textId="4953F7CE" w:rsidR="003474A6" w:rsidRPr="003474A6" w:rsidRDefault="003474A6" w:rsidP="00E74719">
      <w:pPr>
        <w:pStyle w:val="Heading1"/>
      </w:pPr>
      <w:bookmarkStart w:id="12" w:name="_Toc27002732"/>
      <w:r w:rsidRPr="003474A6">
        <w:lastRenderedPageBreak/>
        <w:t>CHAPTER 1</w:t>
      </w:r>
      <w:bookmarkEnd w:id="12"/>
    </w:p>
    <w:p w14:paraId="78D7228A" w14:textId="77777777" w:rsidR="003474A6" w:rsidRDefault="003474A6" w:rsidP="003474A6">
      <w:pPr>
        <w:ind w:firstLine="0"/>
      </w:pPr>
      <w:r>
        <w:t xml:space="preserve"> </w:t>
      </w:r>
    </w:p>
    <w:p w14:paraId="0633DF30" w14:textId="780243AB" w:rsidR="003474A6" w:rsidRDefault="003474A6" w:rsidP="003474A6">
      <w:pPr>
        <w:ind w:firstLine="0"/>
        <w:jc w:val="center"/>
      </w:pPr>
      <w:r>
        <w:t>Temporal effectiveness of biodiversity surrogates in coral reefs in the British Virgin Islands</w:t>
      </w:r>
    </w:p>
    <w:p w14:paraId="733F6F6A" w14:textId="049762ED" w:rsidR="003474A6" w:rsidRDefault="003474A6" w:rsidP="003474A6">
      <w:pPr>
        <w:ind w:firstLine="0"/>
      </w:pPr>
    </w:p>
    <w:p w14:paraId="63A23004" w14:textId="77777777" w:rsidR="003474A6" w:rsidRDefault="003474A6" w:rsidP="003474A6">
      <w:pPr>
        <w:ind w:firstLine="0"/>
      </w:pPr>
      <w:r>
        <w:t xml:space="preserve"> </w:t>
      </w:r>
    </w:p>
    <w:p w14:paraId="09EAFC92" w14:textId="31236773" w:rsidR="003474A6" w:rsidRPr="003474A6" w:rsidRDefault="003474A6" w:rsidP="003474A6">
      <w:pPr>
        <w:ind w:firstLine="0"/>
        <w:jc w:val="center"/>
        <w:rPr>
          <w:b/>
        </w:rPr>
      </w:pPr>
      <w:r w:rsidRPr="003474A6">
        <w:rPr>
          <w:b/>
        </w:rPr>
        <w:t>Authors</w:t>
      </w:r>
    </w:p>
    <w:p w14:paraId="6018E2B1" w14:textId="393E8003" w:rsidR="003474A6" w:rsidRDefault="003474A6" w:rsidP="003474A6">
      <w:pPr>
        <w:ind w:firstLine="0"/>
        <w:jc w:val="center"/>
      </w:pPr>
      <w:r>
        <w:t xml:space="preserve">Nicole B. </w:t>
      </w:r>
      <w:proofErr w:type="spellStart"/>
      <w:r>
        <w:t>Keefner</w:t>
      </w:r>
      <w:proofErr w:type="spellEnd"/>
      <w:r w:rsidR="00512A9A">
        <w:rPr>
          <w:rStyle w:val="FootnoteReference"/>
        </w:rPr>
        <w:footnoteReference w:id="1"/>
      </w:r>
      <w:r>
        <w:t>; Graham E. Forrester</w:t>
      </w:r>
      <w:r w:rsidR="00512A9A">
        <w:rPr>
          <w:rStyle w:val="FootnoteReference"/>
        </w:rPr>
        <w:footnoteReference w:id="2"/>
      </w:r>
    </w:p>
    <w:p w14:paraId="35BD86F4" w14:textId="77777777" w:rsidR="003474A6" w:rsidRDefault="003474A6" w:rsidP="003474A6">
      <w:pPr>
        <w:ind w:firstLine="0"/>
      </w:pPr>
      <w:r>
        <w:t xml:space="preserve"> </w:t>
      </w:r>
    </w:p>
    <w:p w14:paraId="42EF12A3" w14:textId="77777777" w:rsidR="003474A6" w:rsidRDefault="003474A6" w:rsidP="003474A6">
      <w:pPr>
        <w:ind w:firstLine="0"/>
      </w:pPr>
      <w:r>
        <w:t xml:space="preserve"> </w:t>
      </w:r>
    </w:p>
    <w:p w14:paraId="68AAC271" w14:textId="77777777" w:rsidR="003474A6" w:rsidRDefault="003474A6" w:rsidP="003474A6">
      <w:pPr>
        <w:ind w:firstLine="0"/>
      </w:pPr>
      <w:r>
        <w:t xml:space="preserve"> </w:t>
      </w:r>
    </w:p>
    <w:p w14:paraId="79F250F9" w14:textId="77777777" w:rsidR="003474A6" w:rsidRDefault="003474A6" w:rsidP="003474A6">
      <w:pPr>
        <w:ind w:firstLine="0"/>
      </w:pPr>
      <w:r>
        <w:t xml:space="preserve"> </w:t>
      </w:r>
    </w:p>
    <w:p w14:paraId="60195E2F" w14:textId="77777777" w:rsidR="003474A6" w:rsidRDefault="003474A6" w:rsidP="003474A6">
      <w:pPr>
        <w:ind w:firstLine="0"/>
      </w:pPr>
      <w:r>
        <w:t xml:space="preserve"> </w:t>
      </w:r>
    </w:p>
    <w:p w14:paraId="483F2955" w14:textId="2D399A83" w:rsidR="003474A6" w:rsidRDefault="003474A6" w:rsidP="003474A6">
      <w:pPr>
        <w:ind w:firstLine="0"/>
        <w:jc w:val="center"/>
      </w:pPr>
      <w:r>
        <w:t xml:space="preserve">Manuscript in preparation for </w:t>
      </w:r>
      <w:r w:rsidRPr="003474A6">
        <w:rPr>
          <w:i/>
        </w:rPr>
        <w:t>Journal for Nature Conservation</w:t>
      </w:r>
    </w:p>
    <w:p w14:paraId="3A21902D" w14:textId="77777777" w:rsidR="003474A6" w:rsidRDefault="003474A6" w:rsidP="003474A6">
      <w:pPr>
        <w:ind w:firstLine="0"/>
      </w:pPr>
      <w:r>
        <w:t xml:space="preserve">  </w:t>
      </w:r>
    </w:p>
    <w:p w14:paraId="34A4D036" w14:textId="77777777" w:rsidR="003474A6" w:rsidRDefault="003474A6" w:rsidP="003474A6">
      <w:pPr>
        <w:ind w:firstLine="0"/>
      </w:pPr>
      <w:r>
        <w:t xml:space="preserve">                                               </w:t>
      </w:r>
    </w:p>
    <w:p w14:paraId="67C78503" w14:textId="3E85ED8D" w:rsidR="003474A6" w:rsidRDefault="003474A6">
      <w:pPr>
        <w:spacing w:after="200" w:line="276" w:lineRule="auto"/>
        <w:ind w:firstLine="0"/>
        <w:rPr>
          <w:b/>
        </w:rPr>
      </w:pPr>
      <w:r>
        <w:rPr>
          <w:b/>
        </w:rPr>
        <w:br w:type="page"/>
      </w:r>
    </w:p>
    <w:p w14:paraId="4A2B4C41" w14:textId="22787722" w:rsidR="00A679EA" w:rsidRPr="00B42A1E" w:rsidRDefault="00A679EA" w:rsidP="00B42A1E">
      <w:pPr>
        <w:pStyle w:val="Heading2"/>
      </w:pPr>
      <w:bookmarkStart w:id="13" w:name="_Toc27002733"/>
      <w:commentRangeStart w:id="14"/>
      <w:commentRangeStart w:id="15"/>
      <w:commentRangeStart w:id="16"/>
      <w:r w:rsidRPr="00B42A1E">
        <w:lastRenderedPageBreak/>
        <w:t>Abstract</w:t>
      </w:r>
      <w:commentRangeEnd w:id="14"/>
      <w:r w:rsidR="004662A3">
        <w:rPr>
          <w:rStyle w:val="CommentReference"/>
          <w:b w:val="0"/>
        </w:rPr>
        <w:commentReference w:id="14"/>
      </w:r>
      <w:commentRangeEnd w:id="15"/>
      <w:commentRangeEnd w:id="16"/>
      <w:r w:rsidR="00226D8D">
        <w:rPr>
          <w:rStyle w:val="CommentReference"/>
          <w:b w:val="0"/>
        </w:rPr>
        <w:commentReference w:id="15"/>
      </w:r>
      <w:r w:rsidR="000A585A">
        <w:rPr>
          <w:rStyle w:val="CommentReference"/>
          <w:b w:val="0"/>
        </w:rPr>
        <w:commentReference w:id="16"/>
      </w:r>
      <w:bookmarkEnd w:id="13"/>
    </w:p>
    <w:p w14:paraId="1D980721" w14:textId="5B64EA1D" w:rsidR="00FE2FA4" w:rsidRDefault="00C32A8C" w:rsidP="00C32A8C">
      <w:r>
        <w:rPr>
          <w:rStyle w:val="CommentReference"/>
        </w:rPr>
        <w:annotationRef/>
      </w:r>
      <w:commentRangeStart w:id="17"/>
      <w:r>
        <w:t>Taxonomic</w:t>
      </w:r>
      <w:commentRangeEnd w:id="17"/>
      <w:r w:rsidR="000460F7">
        <w:rPr>
          <w:rStyle w:val="CommentReference"/>
        </w:rPr>
        <w:commentReference w:id="17"/>
      </w:r>
      <w:r>
        <w:t xml:space="preserve"> </w:t>
      </w:r>
      <w:r w:rsidRPr="00DF3AD8">
        <w:t>diversity on coral reefs has declined due to anthropoge</w:t>
      </w:r>
      <w:r>
        <w:t xml:space="preserve">nic stressors. These declines </w:t>
      </w:r>
      <w:r w:rsidRPr="00DF3AD8">
        <w:t>have motivated monitoring programs to estimate species richness for major taxonomic groups</w:t>
      </w:r>
      <w:commentRangeStart w:id="18"/>
      <w:r w:rsidRPr="00DF3AD8">
        <w:t>:</w:t>
      </w:r>
      <w:commentRangeEnd w:id="18"/>
      <w:r w:rsidR="00256595">
        <w:rPr>
          <w:rStyle w:val="CommentReference"/>
        </w:rPr>
        <w:commentReference w:id="18"/>
      </w:r>
      <w:r w:rsidRPr="00DF3AD8">
        <w:t xml:space="preserve"> fish and corals. Due to logistical challenges of species identification, there have been efforts </w:t>
      </w:r>
      <w:commentRangeStart w:id="19"/>
      <w:r w:rsidRPr="00DF3AD8">
        <w:t>attempting</w:t>
      </w:r>
      <w:commentRangeEnd w:id="19"/>
      <w:r w:rsidR="00256595">
        <w:rPr>
          <w:rStyle w:val="CommentReference"/>
        </w:rPr>
        <w:commentReference w:id="19"/>
      </w:r>
      <w:r w:rsidRPr="00DF3AD8">
        <w:t xml:space="preserve"> to estimate species richness on reefs using landscape features as surrogates</w:t>
      </w:r>
      <w:r>
        <w:t xml:space="preserve">, simple indicators that provide an estimate of a target component of biodiversity, often referred </w:t>
      </w:r>
      <w:commentRangeStart w:id="20"/>
      <w:r>
        <w:t xml:space="preserve">to more simply </w:t>
      </w:r>
      <w:commentRangeEnd w:id="20"/>
      <w:r w:rsidR="00A85B62">
        <w:rPr>
          <w:rStyle w:val="CommentReference"/>
        </w:rPr>
        <w:commentReference w:id="20"/>
      </w:r>
      <w:r>
        <w:t>as a target</w:t>
      </w:r>
      <w:r w:rsidRPr="00DF3AD8">
        <w:t xml:space="preserve">. Many of these efforts are limited in spatial or temporal scope, focus on rugosity and coral cover as predictors, and use coral and fish </w:t>
      </w:r>
      <w:proofErr w:type="spellStart"/>
      <w:r w:rsidRPr="00DF3AD8">
        <w:t>richnesses</w:t>
      </w:r>
      <w:proofErr w:type="spellEnd"/>
      <w:r w:rsidRPr="00DF3AD8">
        <w:t xml:space="preserve"> as proxies for total species richness. Here we examine how </w:t>
      </w:r>
      <w:commentRangeStart w:id="21"/>
      <w:r w:rsidRPr="00DF3AD8">
        <w:t>top</w:t>
      </w:r>
      <w:commentRangeEnd w:id="21"/>
      <w:r w:rsidR="00226D8D">
        <w:rPr>
          <w:rStyle w:val="CommentReference"/>
        </w:rPr>
        <w:commentReference w:id="21"/>
      </w:r>
      <w:r w:rsidRPr="00DF3AD8">
        <w:t xml:space="preserve"> surrogate-target relationships vary over 27 years and across 8 study sites. We also examine whether frequently measured landscape features of reefs can serve as reliable surrogates for sponge richness. Finally, this study is one of the first to investigate the ability of sponge cover to predict richness of dominant taxonomic groups on coral reefs.</w:t>
      </w:r>
      <w:commentRangeStart w:id="22"/>
      <w:r w:rsidRPr="00DF3AD8">
        <w:t xml:space="preserve"> </w:t>
      </w:r>
      <w:commentRangeEnd w:id="22"/>
      <w:r w:rsidR="00B42DAD">
        <w:rPr>
          <w:rStyle w:val="CommentReference"/>
        </w:rPr>
        <w:commentReference w:id="22"/>
      </w:r>
      <w:r w:rsidRPr="00DF3AD8">
        <w:t xml:space="preserve">This study provides additional support to the idea that surrogate-target relationships should be assessed over space and time because it can provide </w:t>
      </w:r>
      <w:commentRangeStart w:id="23"/>
      <w:r w:rsidRPr="00DF3AD8">
        <w:t>insight</w:t>
      </w:r>
      <w:commentRangeEnd w:id="23"/>
      <w:r w:rsidR="00226D8D">
        <w:rPr>
          <w:rStyle w:val="CommentReference"/>
        </w:rPr>
        <w:commentReference w:id="23"/>
      </w:r>
      <w:r w:rsidRPr="00DF3AD8">
        <w:t xml:space="preserve"> into these relationships and how the ecosystem changes. We also </w:t>
      </w:r>
      <w:commentRangeStart w:id="24"/>
      <w:r w:rsidRPr="00DF3AD8">
        <w:t>show</w:t>
      </w:r>
      <w:commentRangeEnd w:id="24"/>
      <w:r w:rsidR="00226D8D">
        <w:rPr>
          <w:rStyle w:val="CommentReference"/>
        </w:rPr>
        <w:commentReference w:id="24"/>
      </w:r>
      <w:r w:rsidRPr="00DF3AD8">
        <w:t xml:space="preserve"> that including sponges in monitoring studies may provide a broader understanding of how biodiversity is changing on reefs.</w:t>
      </w:r>
    </w:p>
    <w:p w14:paraId="7936FCC2" w14:textId="77777777" w:rsidR="00C32A8C" w:rsidRDefault="00C32A8C" w:rsidP="00C32A8C">
      <w:pPr>
        <w:ind w:firstLine="0"/>
        <w:rPr>
          <w:color w:val="333333"/>
          <w:highlight w:val="white"/>
        </w:rPr>
      </w:pPr>
    </w:p>
    <w:p w14:paraId="6C564631" w14:textId="35423D23" w:rsidR="00FE2FA4" w:rsidRDefault="00FE2FA4" w:rsidP="00FE2FA4">
      <w:pPr>
        <w:ind w:firstLine="0"/>
        <w:rPr>
          <w:color w:val="333333"/>
          <w:highlight w:val="white"/>
        </w:rPr>
      </w:pPr>
      <w:r w:rsidRPr="00FE2FA4">
        <w:rPr>
          <w:i/>
          <w:color w:val="333333"/>
          <w:highlight w:val="white"/>
        </w:rPr>
        <w:t>Keywords:</w:t>
      </w:r>
      <w:r>
        <w:rPr>
          <w:color w:val="333333"/>
          <w:highlight w:val="white"/>
        </w:rPr>
        <w:t xml:space="preserve"> biodiversity surrogate, British Virgin Islands, Caribbean, coral diversity,</w:t>
      </w:r>
      <w:r w:rsidRPr="00FE2FA4">
        <w:rPr>
          <w:color w:val="333333"/>
          <w:highlight w:val="white"/>
        </w:rPr>
        <w:t xml:space="preserve"> </w:t>
      </w:r>
      <w:r>
        <w:rPr>
          <w:color w:val="333333"/>
          <w:highlight w:val="white"/>
        </w:rPr>
        <w:t>fish diversity, sponge diversity.</w:t>
      </w:r>
    </w:p>
    <w:p w14:paraId="31CC925A" w14:textId="77777777" w:rsidR="00A679EA" w:rsidRDefault="00A679EA" w:rsidP="00CC386C">
      <w:pPr>
        <w:widowControl w:val="0"/>
      </w:pPr>
    </w:p>
    <w:p w14:paraId="10174EDB" w14:textId="77777777" w:rsidR="00A679EA" w:rsidRDefault="00A679EA" w:rsidP="00E74719">
      <w:pPr>
        <w:pStyle w:val="Heading1"/>
      </w:pPr>
      <w:r>
        <w:br w:type="page"/>
      </w:r>
    </w:p>
    <w:p w14:paraId="6938D7F6" w14:textId="77777777" w:rsidR="00A679EA" w:rsidRDefault="00A679EA" w:rsidP="00E74719">
      <w:pPr>
        <w:pStyle w:val="Heading2"/>
      </w:pPr>
      <w:bookmarkStart w:id="25" w:name="_Toc27002734"/>
      <w:r>
        <w:lastRenderedPageBreak/>
        <w:t>Introduction</w:t>
      </w:r>
      <w:bookmarkEnd w:id="25"/>
      <w:r>
        <w:t xml:space="preserve"> </w:t>
      </w:r>
    </w:p>
    <w:p w14:paraId="44C1DF3E" w14:textId="64C91CC5" w:rsidR="00A679EA" w:rsidRDefault="00A679EA" w:rsidP="00CC386C">
      <w:bookmarkStart w:id="26" w:name="_gjdgxs" w:colFirst="0" w:colLast="0"/>
      <w:bookmarkEnd w:id="26"/>
      <w:commentRangeStart w:id="27"/>
      <w:r>
        <w:t>Biodiversity</w:t>
      </w:r>
      <w:commentRangeEnd w:id="27"/>
      <w:r>
        <w:rPr>
          <w:rStyle w:val="CommentReference"/>
        </w:rPr>
        <w:commentReference w:id="27"/>
      </w:r>
      <w:r>
        <w:t xml:space="preserve"> declines associated with increasing levels of anthropogenic </w:t>
      </w:r>
      <w:r w:rsidR="00367168">
        <w:t>impact</w:t>
      </w:r>
      <w:r>
        <w:t xml:space="preserve"> are of great concern because they reflect loss of species, disruption of community dynamics and diminished ecosystem function</w:t>
      </w:r>
      <w:r w:rsidR="00CD5F38">
        <w:t xml:space="preserve"> </w:t>
      </w:r>
      <w:commentRangeStart w:id="28"/>
      <w:r w:rsidR="00CD5F38">
        <w:fldChar w:fldCharType="begin" w:fldLock="1"/>
      </w:r>
      <w:r w:rsidR="00CD5F38">
        <w:instrText>ADDIN CSL_CITATION {"citationItems":[{"id":"ITEM-1","itemData":{"ISSN":"0012-9658","PMID":"16937628","abstract":"The provisioning of sustaining goods and services that we obtain from natural ecosystems is a strong economic justification for the conservation of biological diversity. Understanding the relationship between these goods and services and changes in the size, arrangement, and quality of natural habitats is a fundamental challenge of natural resource management. In this paper, we describe a new approach to assessing the implications of habitat loss for loss of ecosystem services by examining how the provision of different ecosystem services is dominated by species from different trophic levels. We then develop a mathematical model that illustrates how declines in habitat quality and quantity lead to sequential losses of trophic diversity. The model suggests that declines in the provisioning of services will initially be slow but will then accelerate as species from higher trophic levels are lost at faster rates. Comparison of these patterns with empirical examples of ecosystem collapse (and assembly) suggest similar patterns occur in natural systems impacted by anthropogenic change. In general, ecosystem goods and services provided by species in the upper trophic levels will be lost before those provided by species lower in the food chain. The decrease in terrestrial food chain length predicted by the model parallels that observed in the oceans following overexploitation. The large area requirements of higher trophic levels make them as susceptible to extinction as they are in marine systems where they are systematically exploited. Whereas the traditional species-area curve suggests that 50% of species are driven extinct by an order-of-magnitude decline in habitat abundance, this magnitude of loss may represent the loss of an entire trophic level and all the ecosystem services performed by the species on this trophic level.","author":[{"dropping-particle":"","family":"Dobson","given":"Andrew","non-dropping-particle":"","parse-names":false,"suffix":""},{"dropping-particle":"","family":"Lodge","given":"David","non-dropping-particle":"","parse-names":false,"suffix":""},{"dropping-particle":"","family":"Alder","given":"Jackie","non-dropping-particle":"","parse-names":false,"suffix":""},{"dropping-particle":"","family":"Cumming","given":"Graeme S.","non-dropping-particle":"","parse-names":false,"suffix":""},{"dropping-particle":"","family":"Keymer","given":"Juan","non-dropping-particle":"","parse-names":false,"suffix":""},{"dropping-particle":"","family":"McGlade","given":"Jacquie","non-dropping-particle":"","parse-names":false,"suffix":""},{"dropping-particle":"","family":"Mooney","given":"Hal","non-dropping-particle":"","parse-names":false,"suffix":""},{"dropping-particle":"","family":"Rusak","given":"James A.","non-dropping-particle":"","parse-names":false,"suffix":""},{"dropping-particle":"","family":"Sala","given":"Osvaldo","non-dropping-particle":"","parse-names":false,"suffix":""},{"dropping-particle":"","family":"Wolters","given":"Volkmar","non-dropping-particle":"","parse-names":false,"suffix":""},{"dropping-particle":"","family":"Wall","given":"Diana","non-dropping-particle":"","parse-names":false,"suffix":""},{"dropping-particle":"","family":"Winfree","given":"Rachel","non-dropping-particle":"","parse-names":false,"suffix":""},{"dropping-particle":"","family":"Xenopoulos","given":"Marguerite A.","non-dropping-particle":"","parse-names":false,"suffix":""}],"container-title":"Ecology","id":"ITEM-1","issue":"8","issued":{"date-parts":[["2006"]]},"note":"-Biodiversity changes and declines disrupt community dynamics\n-Biodiversity contributes to ecosystem function\n-Models the decline of ecosystem services\n\nTakeaway from these papers: overall these papers provide evidence that biodiversity is important for community persistence and ecosystem function and that biodiversity is generally declining globally","page":"1915-1924","title":"Habitat loss, trophic collapse, and the decline of ecosystem services","type":"article-journal","volume":"87"},"uris":["http://www.mendeley.com/documents/?uuid=28d2bf04-c77a-450b-84d5-9419ec5587d6"]},{"id":"ITEM-2","itemData":{"author":[{"dropping-particle":"","family":"Ehrlich","given":"Paul R.","non-dropping-particle":"","parse-names":false,"suffix":""},{"dropping-particle":"","family":"Wilson","given":"Edward O.","non-dropping-particle":"","parse-names":false,"suffix":""}],"container-title":"Science","id":"ITEM-2","issue":"5021","issued":{"date-parts":[["1991"]]},"note":"-Biodiversity changes and declines disrupt community dynamics\n-Biodiversity contributes to ecosystem function\n-Makes distinction between natural and human induced extinction\n-Ends with call to action to reduce anthropogenic impacts on the environment\n\nTakeaway from these papers: overall these papers provide evidence that biodiversity is important for community persistence and ecosystem function and that biodiversity is generally declining globally","page":"758-762","title":"Biodiversity studies: Science and policy","type":"article-journal","volume":"253"},"uris":["http://www.mendeley.com/documents/?uuid=0d57bcf8-ef02-46b0-9fd0-63253ab9940d"]},{"id":"ITEM-3","itemData":{"ISBN":"1540-9295","ISSN":"15409295","PMID":"16895442","abstract":"Controlled experiments have substantially advanced our understanding of the links between changing biodiversity and ecosystem functioning (BEF) in recent years. However, controversy continues regarding the relevance of BEF experiments to the complex ecosystems and large spatial and temporal scales of interest in conservation and management. Here, I address some of the persistent criticisms regarding experimental BEF research and argue that these have been overstated. Contrary to some suggestions, many putative artifacts attributed to experiments render their conclusions about BEF links stronger, rather than weaker. Like other broad ecological concepts, BEF focuses on general patterns, rather than looking at species-level, applied conservation problems. Nevertheless, insights from BEF experiments conducted to date are likely to underestimate, rather than overestimate, the importance of biodiversity to ecosystem functioning and the provision of ecosystem services in the real world. These experiments suggest that managing ecosystems to promote biodiversity can have important practical benefits.","author":[{"dropping-particle":"","family":"Duffy","given":"J. Emmett","non-dropping-particle":"","parse-names":false,"suffix":""}],"container-title":"Frontiers in Ecology and the Environment","id":"ITEM-3","issue":"8","issued":{"date-parts":[["2009"]]},"note":"This paper supports and defends the positive relationship between biodiversity and ecosystem function (i.e. biodiversity contributes to ecosystem function).\n\nTakeaway from these papers: overall these papers provide evidence that biodiversity is important for community persistence and ecosystem function and that biodiversity is generally declining globally","page":"437-444","title":"Why biodiversity is important to the functioning of real-world ecosystems","type":"article-journal","volume":"7"},"uris":["http://www.mendeley.com/documents/?uuid=cb4cd939-516b-4cb2-965d-276c34cb2763"]},{"id":"ITEM-4","itemData":{"ISSN":"00280836","abstract":"COMMUNITIES of species and their associated biological, chemical and physical processes, collectively known as ecosystems, drive the Earth's biogeochemical processes1,2. Currently most ecosystems are experiencing loss of biodiversity associated with the activities of human expansion3–5, raising the issue of whether the biogeochemical functioning of ecosystems will be impaired by this loss of species6–8. Current ecological knowledge supports a wide range of views on the subject9–13, but empirical tests are few9,14–16. Here we provide evidence from direct experimental manipulation of diversity by over an order of magnitude, using multi-trophic level communities and simultaneous measures of several ecosystem processes, that reduced biodiversity may indeed alter the performance of ecosystems.","author":[{"dropping-particle":"","family":"Naeem","given":"Shahid","non-dropping-particle":"","parse-names":false,"suffix":""},{"dropping-particle":"","family":"Thompson","given":"Lindsey J.","non-dropping-particle":"","parse-names":false,"suffix":""},{"dropping-particle":"","family":"Lawler","given":"Sharon P.","non-dropping-particle":"","parse-names":false,"suffix":""},{"dropping-particle":"","family":"Lawton","given":"John H.","non-dropping-particle":"","parse-names":false,"suffix":""},{"dropping-particle":"","family":"Woodfin","given":"Richard M.","non-dropping-particle":"","parse-names":false,"suffix":""}],"container-title":"Nature","id":"ITEM-4","issue":"6473","issued":{"date-parts":[["1994"]]},"note":"-Biodiversity changes and declines disrupt community dynamics\n-Biodiversity contributes to ecosystem function\n-Different ecosystem processes respond differently to biodiversity loss\n\nTakeaway from these papers: overall these papers provide evidence that biodiversity is important for community persistence and ecosystem function and that biodiversity is generally declining globally","page":"734-737","title":"Declining biodiversity can alter the performance of ecosystems","type":"article-journal","volume":"368"},"uris":["http://www.mendeley.com/documents/?uuid=14e5b474-1b13-452c-8308-7d8fd7e2f107"]},{"id":"ITEM-5","itemData":{"abstract":"This paper provides a synthesis of the recent literature describing how global biodiversity is being affected by climate change and is projected to respond in the future. Current studies reinforce earlier findings of major cli- mate-change-related impacts on biological systems and document new, more subtle after-effects. For example, many species are shifting their distributions and phenologies at faster rates than were recorded just a few years ago; however, responses are not uniform across species. Shifts have been idiosyncratic and in some cases coun- terintuitive, promoting new community compositions and altering biotic interactions. Although genetic diversity enhances species’ potential to respond to variable conditions, climate change may outpace intrinsic adaptive capacities and increase the relative vulnerabilities of many organisms. Developing effective adapta- tion strategies for biodiversity conservation will not only require flexible decision-making and management approaches that account for uncertainties in climate projections and ecological responses but will also neces- sitate coordinated monitoring efforts.","author":[{"dropping-particle":"","family":"Staudinger","given":"Michelle D.","non-dropping-particle":"","parse-names":false,"suffix":""},{"dropping-particle":"","family":"Carter","given":"Shawn L.","non-dropping-particle":"","parse-names":false,"suffix":""},{"dropping-particle":"","family":"Cross","given":"Molly S.","non-dropping-particle":"","parse-names":false,"suffix":""},{"dropping-particle":"","family":"Dubois","given":"Natalie S.","non-dropping-particle":"","parse-names":false,"suffix":""},{"dropping-particle":"","family":"Duffy","given":"J. Emmett","non-dropping-particle":"","parse-names":false,"suffix":""},{"dropping-particle":"","family":"Enquist","given":"Carolyn","non-dropping-particle":"","parse-names":false,"suffix":""},{"dropping-particle":"","family":"Griffis","given":"Roger","non-dropping-particle":"","parse-names":false,"suffix":""},{"dropping-particle":"","family":"Hellmann","given":"Jessica J.","non-dropping-particle":"","parse-names":false,"suffix":""},{"dropping-particle":"","family":"Lawler","given":"Joshua J.","non-dropping-particle":"","parse-names":false,"suffix":""},{"dropping-particle":"","family":"O'Leary","given":"John","non-dropping-particle":"","parse-names":false,"suffix":""},{"dropping-particle":"","family":"Morrison","given":"Scott A.","non-dropping-particle":"","parse-names":false,"suffix":""},{"dropping-particle":"","family":"Sneddon","given":"Lesley","non-dropping-particle":"","parse-names":false,"suffix":""},{"dropping-particle":"","family":"Stein","given":"Bruce A.","non-dropping-particle":"","parse-names":false,"suffix":""},{"dropping-particle":"","family":"Thompson","given":"Laura M.","non-dropping-particle":"","parse-names":false,"suffix":""},{"dropping-particle":"","family":"Turner","given":"Woody","non-dropping-particle":"","parse-names":false,"suffix":""}],"container-title":"Frontiers in Ecology and the Environment","id":"ITEM-5","issue":"9","issued":{"date-parts":[["2013"]]},"note":"-Biodiversity contributes to ecosystem function, so loss of biodiversity can lead to disruption of community dynamics\n\nTakeaway from these papers: overall these papers provide evidence that biodiversity is important for community persistence and ecosystem function and that biodiversity is generally declining globally","page":"465-473","title":"Biodiversity in a changing climate: A synthesis of current and projected trends in the US","type":"article-journal","volume":"11"},"uris":["http://www.mendeley.com/documents/?uuid=c54f8dc8-090d-35f7-b9ec-f7195b583678"]},{"id":"ITEM-6","itemData":{"ISBN":"0960-3115","ISSN":"09603115","PMID":"12625467","abstract":"There is a widespread belief that we are experiencing a mass extinction event similar in severity to previous mass extinction events in the last 600 million years where up to 95% of species disappeared. This paper reviews evidence for current extinctions and different methods of assessing extinction rates including species-area relationships and loss of tropical forests, changing threat status of species, co-extinction rates and modelling the impact of climate change. For 30 years some have suggested that extinctions through tropical forest loss are occurring at a rate of up to 100 species a day and yet less than 1,200 extinctions have been recorded in the last 400 years. Reasons for low number of identified global extinctions are suggested here and include success in protecting many endangered species, poor monitoring of most of the rest of species and their level of threat, extinction debt where forests have been lost but species still survive, that regrowth forests may be important in retaining 'old growth' species, fewer co-extinctions of species than expected, and large differences in the vulnerability of different taxa to extinction threats. More recently, others have suggested similar rates of extinction to earlier estimates but with the key cause of extinction being climate change, and in particular rising temperatures, rather than deforestation alone. Here I suggest that climate change, rather than deforestation is likely to bring about such high levels of extinction since the impacts of climate change are local to global and that climate change is acting synergistically with a range of other threats to biodiversity including deforestation.","author":[{"dropping-particle":"","family":"Stork","given":"Nigel E.","non-dropping-particle":"","parse-names":false,"suffix":""}],"container-title":"Biodiversity and Conservation","id":"ITEM-6","issued":{"date-parts":[["2010"]]},"note":"-Biodiversity contributes to ecosystem function, so loss of biodiversity can lead to disruption of community dynamics\n-This paper mostly focuses on the crisis of rapid biodiversity changes and losses\n\nTakeaway from these papers: overall these papers provide evidence that biodiversity is important for community persistence and ecosystem function and that biodiversity is generally declining globally","page":"357-371","title":"Re-assessing current extinction rates","type":"article-journal","volume":"19"},"uris":["http://www.mendeley.com/documents/?uuid=f08a73b9-9e68-3096-9a20-99377748bcfc"]}],"mendeley":{"formattedCitation":"(Dobson et al., 2006; Duffy, 2009; Ehrlich &amp; Wilson, 1991; Naeem, Thompson, Lawler, Lawton, &amp; Woodfin, 1994; Staudinger et al., 2013; Stork, 2010)","plainTextFormattedCitation":"(Dobson et al., 2006; Duffy, 2009; Ehrlich &amp; Wilson, 1991; Naeem, Thompson, Lawler, Lawton, &amp; Woodfin, 1994; Staudinger et al., 2013; Stork, 2010)","previouslyFormattedCitation":"(Dobson et al., 2006; Duffy, 2009; Ehrlich &amp; Wilson, 1991; Naeem, Thompson, Lawler, Lawton, &amp; Woodfin, 1994; Staudinger et al., 2013; Stork, 2010)"},"properties":{"noteIndex":0},"schema":"https://github.com/citation-style-language/schema/raw/master/csl-citation.json"}</w:instrText>
      </w:r>
      <w:r w:rsidR="00CD5F38">
        <w:fldChar w:fldCharType="separate"/>
      </w:r>
      <w:r w:rsidR="00CD5F38" w:rsidRPr="00CD5F38">
        <w:rPr>
          <w:noProof/>
        </w:rPr>
        <w:t>(Dobson et al., 2006; Duffy, 2009; Ehrlich &amp; Wilson, 1991; Naeem, Thompson, Lawler, Lawton, &amp; Woodfin, 1994; Staudinger et al., 2013; Stork, 2010)</w:t>
      </w:r>
      <w:r w:rsidR="00CD5F38">
        <w:fldChar w:fldCharType="end"/>
      </w:r>
      <w:commentRangeEnd w:id="28"/>
      <w:r w:rsidR="00CD5F38">
        <w:rPr>
          <w:rStyle w:val="CommentReference"/>
        </w:rPr>
        <w:commentReference w:id="28"/>
      </w:r>
      <w:r>
        <w:t xml:space="preserve">. </w:t>
      </w:r>
      <w:r w:rsidR="00367168">
        <w:t>Documenting</w:t>
      </w:r>
      <w:r>
        <w:t xml:space="preserve"> these declines</w:t>
      </w:r>
      <w:r w:rsidR="00367168">
        <w:t xml:space="preserve"> is based on tracking </w:t>
      </w:r>
      <w:r>
        <w:t xml:space="preserve">different aspects of biodiversity </w:t>
      </w:r>
      <w:r w:rsidR="00BF35E9">
        <w:t>(</w:t>
      </w:r>
      <w:r w:rsidR="00367168">
        <w:t xml:space="preserve">i.e. </w:t>
      </w:r>
      <w:r w:rsidR="00BF35E9">
        <w:t xml:space="preserve">landscape, ecosystem, taxonomic, and genetic) </w:t>
      </w:r>
      <w:r>
        <w:t xml:space="preserve">over time and space </w:t>
      </w:r>
      <w:commentRangeStart w:id="29"/>
      <w:r w:rsidR="00CD5F38">
        <w:fldChar w:fldCharType="begin" w:fldLock="1"/>
      </w:r>
      <w:r w:rsidR="00CD5F38">
        <w:instrText>ADDIN CSL_CITATION {"citationItems":[{"id":"ITEM-1","itemData":{"ISBN":"0167-8809","ISSN":"01678809","PMID":"532","abstract":"Ideally, an indicator for biodiversity is a linear correlate to the entity or aspect of biodiversity under evaluation. Different motivations for assessing entities or aspects of biodiversity lead to different value systems; their indicators may not correlate at all. For biodiversity evaluation in agricultural landscapes, three indices are proposed, each consisting of a basket of concordant indicators. They represent the three value systems \"conservation\" (protection and enhancement of rare and threatened species), \"ecology\" (ecological resilience, ecosystem functioning, based on species diversity), and \"biological control\" (diversity of antagonists of potential pest organisms). The quality and reliability of commonly used indicators could and should be tested with a three-step approach. First, the motivations and value systems and their corresponding biodiversity aspects or entities have to be defined. In a time consuming second step, a number of habitats have to be sampled as thoroughly as possible with regard to one or several of the three value systems or motivations. The third step is to test the linear correlations of a choice of easily measurable indicators with the entities quantified in the second step. Some examples of good and bad correlations are discussed. © 2003 Elsevier Science B.V. All rights reserved.","author":[{"dropping-particle":"","family":"Duelli","given":"Peter","non-dropping-particle":"","parse-names":false,"suffix":""},{"dropping-particle":"","family":"Obrist","given":"Martin K.","non-dropping-particle":"","parse-names":false,"suffix":""}],"container-title":"Agriculture, Ecosystems and Environment","id":"ITEM-1","issued":{"date-parts":[["2003"]]},"note":"-biodiversity has many aspects (see figure 1)\n\nTakeaway from this paper: There are many aspects of biodiversity ","page":"87-98","title":"Biodiversity indicators: The choice of values and measures","type":"article-journal","volume":"98"},"uris":["http://www.mendeley.com/documents/?uuid=24c26456-ae66-4147-9446-cf951349d63a"]},{"id":"ITEM-2","itemData":{"author":[{"dropping-particle":"","family":"Noss","given":"Reed F.","non-dropping-particle":"","parse-names":false,"suffix":""}],"container-title":"Conservation Biology","id":"ITEM-2","issue":"4","issued":{"date-parts":[["1990"]]},"note":"-Reviews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approach","type":"article-journal","volume":"4"},"uris":["http://www.mendeley.com/documents/?uuid=c5291a8d-f844-3e49-9df0-0ebeccc7a7ae"]}],"mendeley":{"formattedCitation":"(Duelli &amp; Obrist, 2003; Noss, 1990)","plainTextFormattedCitation":"(Duelli &amp; Obrist, 2003; Noss, 1990)","previouslyFormattedCitation":"(Duelli &amp; Obrist, 2003; Noss, 1990)"},"properties":{"noteIndex":0},"schema":"https://github.com/citation-style-language/schema/raw/master/csl-citation.json"}</w:instrText>
      </w:r>
      <w:r w:rsidR="00CD5F38">
        <w:fldChar w:fldCharType="separate"/>
      </w:r>
      <w:r w:rsidR="00CD5F38" w:rsidRPr="00CD5F38">
        <w:rPr>
          <w:noProof/>
        </w:rPr>
        <w:t>(Duelli &amp; Obrist, 2003; Noss, 1990)</w:t>
      </w:r>
      <w:r w:rsidR="00CD5F38">
        <w:fldChar w:fldCharType="end"/>
      </w:r>
      <w:commentRangeEnd w:id="29"/>
      <w:r w:rsidR="00CD5F38">
        <w:rPr>
          <w:rStyle w:val="CommentReference"/>
        </w:rPr>
        <w:commentReference w:id="29"/>
      </w:r>
      <w:r>
        <w:t>. Taxonomic diversity, particularly species richness</w:t>
      </w:r>
      <w:r w:rsidR="00BF35E9">
        <w:t xml:space="preserve"> (</w:t>
      </w:r>
      <w:r>
        <w:t xml:space="preserve">a count of species in </w:t>
      </w:r>
      <w:r w:rsidR="00BF35E9">
        <w:t xml:space="preserve">a defined </w:t>
      </w:r>
      <w:r>
        <w:t>area</w:t>
      </w:r>
      <w:r w:rsidR="00BF35E9">
        <w:t>),</w:t>
      </w:r>
      <w:r>
        <w:t xml:space="preserve"> is the most commonly </w:t>
      </w:r>
      <w:r w:rsidR="00BF35E9">
        <w:t xml:space="preserve">studied </w:t>
      </w:r>
      <w:r>
        <w:t xml:space="preserve">component of biodiversity in ecological and conservation-related field </w:t>
      </w:r>
      <w:r w:rsidR="00BF35E9">
        <w:t xml:space="preserve">research </w:t>
      </w:r>
      <w:r>
        <w:t xml:space="preserve">because it offers </w:t>
      </w:r>
      <w:r w:rsidR="00BF35E9">
        <w:t>a simple</w:t>
      </w:r>
      <w:r w:rsidR="004D5430">
        <w:t>,</w:t>
      </w:r>
      <w:r w:rsidR="00BF35E9">
        <w:t xml:space="preserve"> </w:t>
      </w:r>
      <w:r>
        <w:t>intuitive me</w:t>
      </w:r>
      <w:r w:rsidR="00367168">
        <w:t>asure</w:t>
      </w:r>
      <w:r>
        <w:t xml:space="preserve"> </w:t>
      </w:r>
      <w:r w:rsidR="00BF35E9">
        <w:t xml:space="preserve">of biodiversity </w:t>
      </w:r>
      <w:r>
        <w:t xml:space="preserve">that can be readily compared across similar environments </w:t>
      </w:r>
      <w:commentRangeStart w:id="30"/>
      <w:r w:rsidR="00CD5F38">
        <w:fldChar w:fldCharType="begin" w:fldLock="1"/>
      </w:r>
      <w:r w:rsidR="00CD5F38">
        <w:instrText>ADDIN CSL_CITATION {"citationItems":[{"id":"ITEM-1","itemData":{"author":[{"dropping-particle":"","family":"Blake","given":"John G.","non-dropping-particle":"","parse-names":false,"suffix":""},{"dropping-particle":"","family":"Loiselle","given":"Bette A.","non-dropping-particle":"","parse-names":false,"suffix":""}],"container-title":"The Auk","id":"ITEM-1","issue":"3","issued":{"date-parts":[["2000"]]},"note":"Takeaway from these papers: richness can be used to compare biodiversity across small and large scale spatial gradients (both of these have to do with bird species richness) ","page":"663-686","title":"Diversity of birds along an elevational gradient in the Cordillera Central, Costa Rica","type":"article-journal","volume":"117"},"uris":["http://www.mendeley.com/documents/?uuid=58211b67-3fc4-43c8-97ff-aa9210fd84ce"]},{"id":"ITEM-2","itemData":{"ISSN":"00278424","abstract":"The search for a common cause of species richness gradients has spawned more than 100 explanatory hypotheses in just the past two decades. Despite recent conceptual advances, further refinement of the most plausible models has been stifled by the difficulty of compiling high-resolution databases at continental scales. We used a database of the geographic ranges of 2,869 species of birds breeding in South America (nearly a third of the world's living avian species) to explore the influence of climate, quadrat area, ecosystem diversity, and topography on species richness gradients at 10 spatial scales (quadrat area, ≈12,300 to ≈1,225,000 km2). Topography, precipitation, topography x latitude, ecosystem diversity, and cloud cover emerged as the most important predictors of regional variability of species richness in regression models incorporating 16 independent variables, although ranking of variables depended on spatial scale. Direct measures of ambient energy such as mean and maximum temperature were of ancillary importance. Species richness values for 1° × 1° latitude-longitude quadrats in the Andes (peaking at 845 species) were ≈30-250% greater than those recorded at equivalent latitudes in the central Amazon basin. These findings reflect the extraordinary abundance of species associated with humid montane regions at equatorial latitudes and the importance of orography in avian speciation. In a broader context, our data reinforce the hypothesis that terrestrial species richness from the equator to the poles is ultimately governed by a synergism between climate and coarse-scale topographic heterogeneity.","author":[{"dropping-particle":"","family":"Rahbek","given":"Carsten","non-dropping-particle":"","parse-names":false,"suffix":""},{"dropping-particle":"","family":"Graves","given":"Gary R.","non-dropping-particle":"","parse-names":false,"suffix":""}],"container-title":"Proceedings of the National Academy of Sciences of the United States of America","id":"ITEM-2","issue":"8","issued":{"date-parts":[["2001"]]},"note":"Takeaway from these papers: richness can be used to compare biodiversity across small and large scale spatial gradients (both of these have to do with bird species richness)","page":"4534-4539","title":"Multiscale assessment of patterns of avian species richness","type":"article-journal","volume":"98"},"uris":["http://www.mendeley.com/documents/?uuid=c63ad0c4-da98-4c7a-8307-035ccd20aa87"]}],"mendeley":{"formattedCitation":"(Blake &amp; Loiselle, 2000; Rahbek &amp; Graves, 2001)","plainTextFormattedCitation":"(Blake &amp; Loiselle, 2000; Rahbek &amp; Graves, 2001)","previouslyFormattedCitation":"(Blake &amp; Loiselle, 2000; Rahbek &amp; Graves, 2001)"},"properties":{"noteIndex":0},"schema":"https://github.com/citation-style-language/schema/raw/master/csl-citation.json"}</w:instrText>
      </w:r>
      <w:r w:rsidR="00CD5F38">
        <w:fldChar w:fldCharType="separate"/>
      </w:r>
      <w:r w:rsidR="00CD5F38" w:rsidRPr="00CD5F38">
        <w:rPr>
          <w:noProof/>
        </w:rPr>
        <w:t>(Blake &amp; Loiselle, 2000; Rahbek &amp; Graves, 2001)</w:t>
      </w:r>
      <w:r w:rsidR="00CD5F38">
        <w:fldChar w:fldCharType="end"/>
      </w:r>
      <w:commentRangeEnd w:id="30"/>
      <w:r w:rsidR="00CD5F38">
        <w:rPr>
          <w:rStyle w:val="CommentReference"/>
        </w:rPr>
        <w:commentReference w:id="30"/>
      </w:r>
      <w:r>
        <w:t>.</w:t>
      </w:r>
    </w:p>
    <w:p w14:paraId="17B674DA" w14:textId="10517EB7" w:rsidR="00FB6DD0" w:rsidRDefault="00FB6DD0" w:rsidP="00FB6DD0">
      <w:r>
        <w:t xml:space="preserve">Monitoring species richness requires substantial </w:t>
      </w:r>
      <w:ins w:id="31" w:author="Graham Forrester" w:date="2019-12-12T11:46:00Z">
        <w:r w:rsidR="005F28E6">
          <w:t xml:space="preserve">effort and </w:t>
        </w:r>
      </w:ins>
      <w:r>
        <w:t xml:space="preserve">taxonomic expertise </w:t>
      </w:r>
      <w:commentRangeStart w:id="32"/>
      <w:r>
        <w:fldChar w:fldCharType="begin" w:fldLock="1"/>
      </w:r>
      <w:r>
        <w:instrText>ADDIN CSL_CITATION {"citationItems":[{"id":"ITEM-1","itemData":{"author":[{"dropping-particle":"","family":"Hirst","given":"Alastair J.","non-dropping-particle":"","parse-names":false,"suffix":""}],"container-title":"Biological Conservation","id":"ITEM-1","issued":{"date-parts":[["2008"]]},"note":"-Species richness requires taxonomic expertise\n\nTakeaway from this paper: arthropod diversity is challenging to measure directly, so authors attempt to use macroalgal diversity as a surrogate because macroalgae are easier to identify and examine ","page":"211-220","title":"Surrogate measures for assessing cryptic faunal biodiversity on macroalgal-dominated subtidal reefs","type":"article-journal","volume":"141"},"uris":["http://www.mendeley.com/documents/?uuid=5b878b0b-8cd9-3d0a-9a1f-735895f16504"]},{"id":"ITEM-2","itemData":{"ISBN":"1470-160X","ISSN":"1470160X","abstract":"In European forests, large scale biodiversity monitoring networks need to be implemented - networks which include components such as taxonomical groups that are at risk and that depend directly on forest stand structure. In this context, monitoring the species-rich group of saproxylic beetles is challenging. In the absence of sufficient resources to comprehensively survey a particular group, surrogates of species richness can be meaningful tools in biodiversity evaluations. In search of restricted subsets of species to use as surrogates of saproxylic beetle richness, we led a case study in Western Europe. Beetle data were compiled from 67 biodiversity surveys and ecological studies carried out from 1999 to 2010 with standardised trapping methods in France and Belgium. This large-scale dataset contains 642 forest plots, 1521 traps and 856 species. Twenty-two simplified species subsets were identified as potential surrogates, as well as the number of genera, a higher taxonomic level, taking into account, for each surrogate, the effort required for species identification, the practical monitoring experience necessary, the species conservation potential or the frequency of species occurrence. The performance of each surrogate was analyzed based on the following parameters: overall surrogacy (correlation between subset richness and total species richness), surrogacy vs. identification cost balance, surrogacy variation over a wide range of ecological conditions (forest type, altitude, latitude and bio-geographical area) and consistency with spatial scale. Ecological representativeness and ability to monitor rare species were supplementary criteria used to assess surrogate performance. The subsets consisting of the identifiable (or only easy-to-identify species) could easily be applied in practice and appear to be the best performing subsets, from a global point of view. The number of genera showed good prediction at the trap level and its surrogacy did not vary across wide environmental gradients. However, the subset of easy-to-identify species and the genus number were highly sensitive to spatial scale, which limits their use in large-scale studies. The number of rare species or the species richness of single beetle families (even the best single-family subset, the Cerambycidae) was very weak surrogates for total species richness. Conversely, the German list of monitoring species had high surrogacy, low identification costs and was not strongly influenced by…","author":[{"dropping-particle":"","family":"Sebek","given":"Pavel","non-dropping-particle":"","parse-names":false,"suffix":""},{"dropping-particle":"","family":"Barnouin","given":"Thomas","non-dropping-particle":"","parse-names":false,"suffix":""},{"dropping-particle":"","family":"Brin","given":"Antoine","non-dropping-particle":"","parse-names":false,"suffix":""},{"dropping-particle":"","family":"Brustel","given":"Hervé","non-dropping-particle":"","parse-names":false,"suffix":""},{"dropping-particle":"","family":"Dufrêne","given":"Marc","non-dropping-particle":"","parse-names":false,"suffix":""},{"dropping-particle":"","family":"Gosselin","given":"Frederic","non-dropping-particle":"","parse-names":false,"suffix":""},{"dropping-particle":"","family":"Meriguet","given":"Bruno","non-dropping-particle":"","parse-names":false,"suffix":""},{"dropping-particle":"","family":"Micas","given":"Lilian","non-dropping-particle":"","parse-names":false,"suffix":""},{"dropping-particle":"","family":"Noblecourt","given":"Thierry","non-dropping-particle":"","parse-names":false,"suffix":""},{"dropping-particle":"","family":"Rose","given":"Olivier","non-dropping-particle":"","parse-names":false,"suffix":""},{"dropping-particle":"","family":"Velle","given":"Laurent","non-dropping-particle":"","parse-names":false,"suffix":""},{"dropping-particle":"","family":"Bouget","given":"Christophe","non-dropping-particle":"","parse-names":false,"suffix":""}],"container-title":"Ecological Indicators","id":"ITEM-2","issued":{"date-parts":[["2012"]]},"note":"-Richness requires taxonomic expertise\n\nlooking at different levels of taxonomic resolution - look up their references\n\nTakeaway from this paper: saproxylic beetles are difficult to identify, so authors attempt to use RTU’s as surrogate for taxonomic diversity of beetles because they can be organized by less-experienced technicians ","page":"304-315","publisher":"Elsevier Ltd","title":"A test for assessment of saproxylic beetle biodiversity using subsets of \"monitoring species\"","type":"article-journal","volume":"20"},"uris":["http://www.mendeley.com/documents/?uuid=05b5c7fc-9d4d-3677-b214-4815c19f07c0"]},{"id":"ITEM-3","itemData":{"author":[{"dropping-particle":"","family":"Derraik","given":"José G. B.","non-dropping-particle":"","parse-names":false,"suffix":""},{"dropping-particle":"","family":"Closs","given":"Gerard P.","non-dropping-particle":"","parse-names":false,"suffix":""},{"dropping-particle":"","family":"Dickinson","given":"Katharine J. M.","non-dropping-particle":"","parse-names":false,"suffix":""},{"dropping-particle":"","family":"Sirvid","given":"Philip","non-dropping-particle":"","parse-names":false,"suffix":""},{"dropping-particle":"","family":"Barratt","given":"Barbara I. P.","non-dropping-particle":"","parse-names":false,"suffix":""},{"dropping-particle":"","family":"Patrick","given":"Brian H.","non-dropping-particle":"","parse-names":false,"suffix":""}],"container-title":"Conservation Biology","id":"ITEM-3","issue":"4","issued":{"date-parts":[["2002"]]},"note":"-RTU definition and usage\n\nTakeaway from this paper: inverts are hard to id to species, so authors compared morphospecies to professional species id’s to see if they were comparable ","page":"1015-1023","title":"Arthropod morphospecies versus taxonomic species: A case study with Araneae, Coleoptera, and Lepidoptera","type":"article-journal","volume":"16"},"uris":["http://www.mendeley.com/documents/?uuid=e8f1fc82-6305-326c-a10f-d6bbd34023b3"]}],"mendeley":{"formattedCitation":"(Derraik et al., 2002; Hirst, 2008; Sebek et al., 2012)","plainTextFormattedCitation":"(Derraik et al., 2002; Hirst, 2008; Sebek et al., 2012)","previouslyFormattedCitation":"(Derraik et al., 2002; Hirst, 2008; Sebek et al., 2012)"},"properties":{"noteIndex":0},"schema":"https://github.com/citation-style-language/schema/raw/master/csl-citation.json"}</w:instrText>
      </w:r>
      <w:r>
        <w:fldChar w:fldCharType="separate"/>
      </w:r>
      <w:r w:rsidRPr="00484C29">
        <w:rPr>
          <w:noProof/>
        </w:rPr>
        <w:t>(Derraik et al., 2002; Hirst, 2008; Sebek et al., 2012)</w:t>
      </w:r>
      <w:r>
        <w:fldChar w:fldCharType="end"/>
      </w:r>
      <w:commentRangeEnd w:id="32"/>
      <w:r>
        <w:rPr>
          <w:rStyle w:val="CommentReference"/>
        </w:rPr>
        <w:commentReference w:id="32"/>
      </w:r>
      <w:r>
        <w:t xml:space="preserve">. Even for taxonomic groups that can be completely inventoried in principle, monitoring strategies that could detect all species in a given habitat are often prohibitively expensive and time-consuming </w:t>
      </w:r>
      <w:commentRangeStart w:id="33"/>
      <w:r>
        <w:fldChar w:fldCharType="begin" w:fldLock="1"/>
      </w:r>
      <w:r>
        <w:instrText>ADDIN CSL_CITATION {"citationItems":[{"id":"ITEM-1","itemData":{"abstract":"We examined six groups of taxa-woody plants, aquatic and terrestrial herpetofauna, small terrestrial birds, orchids, and Orthoptera-to determine their efficiency as biodiversity indicators in the Dadia Reserve in northern Greece. We investigated the indicator value of each group by examining the degree of congruence of its species-richness pattern with that of the other groups and the efficiency of its complementary network in conserving the other groups and biodiversity. The two techniques differed in many respects in their outputs, but they both showed woody plants as the best biodiversity indicator. There was in general low congruence in the species richness patterns across the different groups. Significant relationships were found between woody plants and birds, Orthoptera and terrestrial herpetofauna, and birds and aquatic herpetofauna. None of the optimal complementary networks of the groups we examined protected all species of the other groups. Nevertheless, the complementary network of woody plants adequately conserved all groups except orchids. We conclude that the principle of complementarity must be integrated into the methodology of evaluating an indicator. In an applied context, our results provide a scientific background on which to base a biomon-itoring program for the Dadia Reserve. In a wider scope, if the group of woody plants prove an adequate biodiversity indicator for other Mediterranean areas as well, this will be important because it will facilitate conservation-related decisions for the entire Mediterranean region. Resumen: Examinamos seis grupos de taxones-plantas leñosas, herpetofauna acuática, herpetofauna ter-restre, aves terrestres pequeñas, orquídeas y Orthoptera-para determinar su eficiencia como indicadores de biodiversidad en la Reserva Dadia en el norte de Grecia. Investigamos el valor de cada grupo como indicador examinando el grado de congruencia de su patrón de riqueza de especies con el de otros grupos y la eficiencia de su red complementaria para conservar a los otros grupos y a la biodiversidad. Las dos técnicas difirieron en muchos aspectos de sus resultados, pero ambos mostraron a las plantas leñosas como el mejor indicador de biodiversidad. Hubo poca congruencia en los patrones de riqueza de especies en los diferentes grupos. Se encontraron relaciones significativas entre plantas leñosas y aves, Orthoptera y herpetofauna terrestre, y aves y herpetofauna acuática. Ninguna de las redes complementariasóptimascompl…","author":[{"dropping-particle":"","family":"Kati","given":"Vassiliki","non-dropping-particle":"","parse-names":false,"suffix":""},{"dropping-particle":"","family":"Devillers","given":"Pierre","non-dropping-particle":"","parse-names":false,"suffix":""},{"dropping-particle":"","family":"Dufrêne","given":"Marc","non-dropping-particle":"","parse-names":false,"suffix":""},{"dropping-particle":"","family":"Legakis","given":"Anastasios","non-dropping-particle":"","parse-names":false,"suffix":""},{"dropping-particle":"","family":"Vokou","given":"Despina","non-dropping-particle":"","parse-names":false,"suffix":""},{"dropping-particle":"","family":"Lebrun","given":"Philippe","non-dropping-particle":"","parse-names":false,"suffix":""}],"container-title":"Conservation Biology","id":"ITEM-1","issue":"3","issued":{"date-parts":[["2004"]]},"note":"-Used taxonomic surrogates\n-It's time-consuming and expensive to monitor all species\n-Considers the effect of scale in the dicussion, but only directly looks at local scales\n\nTakeaway from this paper: authors try to identify biodiversity indicators instead of measuring it directly because it’s time-consuming and expensive to monitor all species ","page":"667-675","title":"Testing the value of six taxonomic groups as biodiversity indicators at a local scale","type":"article-journal","volume":"18"},"uris":["http://www.mendeley.com/documents/?uuid=6e1b29f7-9196-35b2-921f-bb70a2f4b6a6"]}],"mendeley":{"formattedCitation":"(Kati et al., 2004)","plainTextFormattedCitation":"(Kati et al., 2004)","previouslyFormattedCitation":"(Kati et al., 2004)"},"properties":{"noteIndex":0},"schema":"https://github.com/citation-style-language/schema/raw/master/csl-citation.json"}</w:instrText>
      </w:r>
      <w:r>
        <w:fldChar w:fldCharType="separate"/>
      </w:r>
      <w:r w:rsidRPr="008D6764">
        <w:rPr>
          <w:noProof/>
        </w:rPr>
        <w:t>(Kati et al., 2004)</w:t>
      </w:r>
      <w:r>
        <w:fldChar w:fldCharType="end"/>
      </w:r>
      <w:commentRangeEnd w:id="33"/>
      <w:r>
        <w:rPr>
          <w:rStyle w:val="CommentReference"/>
        </w:rPr>
        <w:commentReference w:id="33"/>
      </w:r>
      <w:r>
        <w:t xml:space="preserve">. Because a complete inventory of species present in an area is unattainable in many ecosystems, particularly in high diversity systems, surrogates are often used </w:t>
      </w:r>
      <w:del w:id="34" w:author="Graham Forrester" w:date="2019-12-12T11:47:00Z">
        <w:r w:rsidDel="00637118">
          <w:delText>their place</w:delText>
        </w:r>
      </w:del>
      <w:ins w:id="35" w:author="Graham Forrester" w:date="2019-12-12T11:47:00Z">
        <w:r w:rsidR="00637118">
          <w:t>instead</w:t>
        </w:r>
      </w:ins>
      <w:r>
        <w:t xml:space="preserve">. Surrogates are simple indicators that provide an estimate of a target component of biodiversity, often referred to more simply as a target </w:t>
      </w:r>
      <w:commentRangeStart w:id="36"/>
      <w:r>
        <w:fldChar w:fldCharType="begin" w:fldLock="1"/>
      </w:r>
      <w:r>
        <w:instrText>ADDIN CSL_CITATION {"citationItems":[{"id":"ITEM-1","itemData":{"author":[{"dropping-particle":"","family":"Noss","given":"Reed F.","non-dropping-particle":"","parse-names":false,"suffix":""}],"container-title":"Conservation Biology","id":"ITEM-1","issue":"4","issued":{"date-parts":[["1990"]]},"note":"-Reviews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approach","type":"article-journal","volume":"4"},"uris":["http://www.mendeley.com/documents/?uuid=c5291a8d-f844-3e49-9df0-0ebeccc7a7ae"]}],"mendeley":{"formattedCitation":"(Noss, 1990)","plainTextFormattedCitation":"(Noss, 1990)","previouslyFormattedCitation":"(Noss, 1990)"},"properties":{"noteIndex":0},"schema":"https://github.com/citation-style-language/schema/raw/master/csl-citation.json"}</w:instrText>
      </w:r>
      <w:r>
        <w:fldChar w:fldCharType="separate"/>
      </w:r>
      <w:r w:rsidRPr="009933F1">
        <w:rPr>
          <w:noProof/>
        </w:rPr>
        <w:t>(Noss, 1990)</w:t>
      </w:r>
      <w:r>
        <w:fldChar w:fldCharType="end"/>
      </w:r>
      <w:commentRangeEnd w:id="36"/>
      <w:r>
        <w:rPr>
          <w:rStyle w:val="CommentReference"/>
        </w:rPr>
        <w:commentReference w:id="36"/>
      </w:r>
      <w:r>
        <w:t>.</w:t>
      </w:r>
    </w:p>
    <w:p w14:paraId="16F464A2" w14:textId="6A1C6E3B" w:rsidR="00A74D35" w:rsidRDefault="00A74D35" w:rsidP="00FB6DD0">
      <w:r>
        <w:t xml:space="preserve">Several types of biological and abiotic surrogate have been developed as indicators of species richness targets. Biological surrogates can be </w:t>
      </w:r>
      <w:r w:rsidR="00FE2D2F">
        <w:t>classified</w:t>
      </w:r>
      <w:r>
        <w:t xml:space="preserve"> as </w:t>
      </w:r>
      <w:r>
        <w:lastRenderedPageBreak/>
        <w:t>“higher-taxa</w:t>
      </w:r>
      <w:r w:rsidR="00F31459">
        <w:t xml:space="preserve"> surrogates</w:t>
      </w:r>
      <w:r>
        <w:t xml:space="preserve">”, when </w:t>
      </w:r>
      <w:r w:rsidR="001C0F3A">
        <w:t>a</w:t>
      </w:r>
      <w:r>
        <w:t xml:space="preserve"> </w:t>
      </w:r>
      <w:proofErr w:type="spellStart"/>
      <w:r>
        <w:t>taxon</w:t>
      </w:r>
      <w:proofErr w:type="spellEnd"/>
      <w:r>
        <w:t xml:space="preserve"> </w:t>
      </w:r>
      <w:r w:rsidR="001C0F3A">
        <w:t xml:space="preserve">at a higher level </w:t>
      </w:r>
      <w:r>
        <w:t xml:space="preserve">is used as a surrogate for the species richness of </w:t>
      </w:r>
      <w:r w:rsidR="00F31459">
        <w:t>taxa at lower taxonomic levels</w:t>
      </w:r>
      <w:r>
        <w:t>, “cross-taxa</w:t>
      </w:r>
      <w:r w:rsidR="00F31459">
        <w:t xml:space="preserve"> surrogates</w:t>
      </w:r>
      <w:r>
        <w:t>”, when species richness of one taxon is used as a surrogate for species richness of another taxon at the same taxonomic level</w:t>
      </w:r>
      <w:r w:rsidR="00F31459">
        <w:t xml:space="preserve">, or “subset-taxa surrogates” </w:t>
      </w:r>
      <w:r w:rsidR="001C0F3A">
        <w:t>when one taxon acts as a surrogate for a larger target group of which it is a part</w:t>
      </w:r>
      <w:r w:rsidR="00126F94">
        <w:t xml:space="preserve"> </w:t>
      </w:r>
      <w:r w:rsidR="00126F94">
        <w:fldChar w:fldCharType="begin" w:fldLock="1"/>
      </w:r>
      <w:r w:rsidR="00126F94">
        <w:instrText>ADDIN CSL_CITATION {"citationItems":[{"id":"ITEM-1","itemData":{"ISSN":"1932-6203","abstract":"The use of biological surrogates as proxies for biodiversity patterns is gaining popularity, particularly in marine systems where field surveys can be expensive and species richness high. Yet, uncertainty regarding their applicability remains because of inconsistency of definitions, a lack of standard methods for estimating effectiveness, and variable spatial scales considered. We present a Bayesian meta-analysis of the effectiveness of biological surrogates in marine ecosystems. Surrogate effectiveness was defined both as the proportion of surrogacy tests where predictions based on surrogates were better than random (i.e., low probability of making a Type I error; P) and as the predictability of targets using surrogates (R2). A total of 264 published surrogacy tests combined with prior probabilities elicited from eight international experts demonstrated that the habitat, spatial scale, type of surrogate and statistical method used all influenced surrogate effectiveness, at least according to either P or R2. The type of surrogate used (higher-taxa, cross-taxa or subset taxa) was the best predictor of P, with the higher-taxa surrogates outperforming all others. The marine habitat was the best predictor of R2, with particularly low predictability in tropical reefs. Surrogate effectiveness was greatest for higher-taxa surrogates at a &lt;10-km spatial scale, in low-complexity marine habitats such as soft bottoms, and using multivariate-based methods. Comparisons with terrestrial studies in terms of the methods used to study surrogates revealed that marine applications still ignore some problems with several widely used statistical approaches to surrogacy. Our study provides a benchmark for the reliable use of biological surrogates in marine ecosystems, and highlights directions for future development of biological surrogates in predicting biodiversity.","author":[{"dropping-particle":"","family":"Mellin","given":"Camille","non-dropping-particle":"","parse-names":false,"suffix":""},{"dropping-particle":"","family":"Delean","given":"Steve","non-dropping-particle":"","parse-names":false,"suffix":""},{"dropping-particle":"","family":"Caley","given":"Julian","non-dropping-particle":"","parse-names":false,"suffix":""},{"dropping-particle":"","family":"Edgar","given":"Graham","non-dropping-particle":"","parse-names":false,"suffix":""},{"dropping-particle":"","family":"Meekan","given":"Mark","non-dropping-particle":"","parse-names":false,"suffix":""},{"dropping-particle":"","family":"Pitcher","given":"Roland","non-dropping-particle":"","parse-names":false,"suffix":""},{"dropping-particle":"","family":"Przeslawski","given":"Rachel","non-dropping-particle":"","parse-names":false,"suffix":""},{"dropping-particle":"","family":"Williams","given":"Alan","non-dropping-particle":"","parse-names":false,"suffix":""},{"dropping-particle":"","family":"Bradshaw","given":"Corey","non-dropping-particle":"","parse-names":false,"suffix":""}],"container-title":"PLoS ONE","editor":[{"dropping-particle":"","family":"Gilbert","given":"Jack Anthony","non-dropping-particle":"","parse-names":false,"suffix":""}],"id":"ITEM-1","issue":"6","issued":{"date-parts":[["2011","6","14"]]},"note":"-Recognizes the importance of temporal variations on surrogate effectiveness\n\n\n-describes what makes a good surrogate-surrogate effectiveness low for coral reefs\n-recommends using taxa other than corals as surrogates\n-mention of temporal stability\n\nTakeaway from these papers: Each of these papers made statements in their intro or discussion sections emphasizing the need for temporal evaluation of surrogates for one reason or other... Takeaway from Mellin: Temporal robustness of the surrogate-target relationship should be addressed to improve the reliability of biological surrogates","publisher":"Public Library of Science","title":"Effectiveness of biological surrogates for predicting patterns of marine biodiversity: A global meta-analysis","type":"article-journal","volume":"6"},"uris":["http://www.mendeley.com/documents/?uuid=14432efb-9ec5-39d7-8325-ef375608f2fa"]}],"mendeley":{"formattedCitation":"(Mellin et al., 2011)","plainTextFormattedCitation":"(Mellin et al., 2011)","previouslyFormattedCitation":"(Mellin et al., 2011)"},"properties":{"noteIndex":0},"schema":"https://github.com/citation-style-language/schema/raw/master/csl-citation.json"}</w:instrText>
      </w:r>
      <w:r w:rsidR="00126F94">
        <w:fldChar w:fldCharType="separate"/>
      </w:r>
      <w:r w:rsidR="00126F94" w:rsidRPr="00126F94">
        <w:rPr>
          <w:noProof/>
        </w:rPr>
        <w:t>(Mellin et al., 2011)</w:t>
      </w:r>
      <w:r w:rsidR="00126F94">
        <w:fldChar w:fldCharType="end"/>
      </w:r>
      <w:r w:rsidR="001C0F3A">
        <w:t xml:space="preserve">. Abiotic surrogates </w:t>
      </w:r>
      <w:r w:rsidR="00FE2D2F">
        <w:t xml:space="preserve">include variables related to resource use (e.g. light, nutrients), variables influencing physiological tolerances (e.g. temperature), and variables indirectly related to either of these </w:t>
      </w:r>
      <w:r w:rsidR="00126F94">
        <w:fldChar w:fldCharType="begin" w:fldLock="1"/>
      </w:r>
      <w:r w:rsidR="00126F94">
        <w:instrText>ADDIN CSL_CITATION {"citationItems":[{"id":"ITEM-1","itemData":{"author":[{"dropping-particle":"","family":"McArthur","given":"M. A.","non-dropping-particle":"","parse-names":false,"suffix":""},{"dropping-particle":"","family":"Brooke","given":"B. P.","non-dropping-particle":"","parse-names":false,"suffix":""},{"dropping-particle":"","family":"Przeslawski","given":"R.","non-dropping-particle":"","parse-names":false,"suffix":""},{"dropping-particle":"","family":"Ryan","given":"D. A.","non-dropping-particle":"","parse-names":false,"suffix":""},{"dropping-particle":"","family":"Lucieer","given":"V. L.","non-dropping-particle":"","parse-names":false,"suffix":""},{"dropping-particle":"","family":"Nichol","given":"S.","non-dropping-particle":"","parse-names":false,"suffix":""},{"dropping-particle":"","family":"McCallum","given":"A. W.","non-dropping-particle":"","parse-names":false,"suffix":""},{"dropping-particle":"","family":"Mellin","given":"C.","non-dropping-particle":"","parse-names":false,"suffix":""},{"dropping-particle":"","family":"Cresswell","given":"I. D.","non-dropping-particle":"","parse-names":false,"suffix":""},{"dropping-particle":"","family":"Radke","given":"L. C.","non-dropping-particle":"","parse-names":false,"suffix":""}],"container-title":"Estuarine, Coastal and Shelf Science","id":"ITEM-1","issued":{"date-parts":[["2010"]]},"note":"-discusses time as an important factor and how little is known about effectiveness of surrogates over time\n-mentions some neg. anthropogenic factors on benthic community","page":"21-32","title":"On the use of abiotic surrogates to describe marine benthic biodiversity","type":"article-journal","volume":"88"},"label":"figure","prefix":"e.g. depth, latitude; ","uris":["http://www.mendeley.com/documents/?uuid=2b664691-5db4-355a-8486-f3e00bad17c5"]}],"mendeley":{"formattedCitation":"(e.g. depth, latitude; McArthur et al., 2010)","plainTextFormattedCitation":"(e.g. depth, latitude; McArthur et al., 2010)","previouslyFormattedCitation":"(e.g. depth, latitude; McArthur et al., 2010)"},"properties":{"noteIndex":0},"schema":"https://github.com/citation-style-language/schema/raw/master/csl-citation.json"}</w:instrText>
      </w:r>
      <w:r w:rsidR="00126F94">
        <w:fldChar w:fldCharType="separate"/>
      </w:r>
      <w:r w:rsidR="00126F94" w:rsidRPr="00126F94">
        <w:rPr>
          <w:noProof/>
        </w:rPr>
        <w:t>(e.g. depth, latitude; McArthur et al., 2010)</w:t>
      </w:r>
      <w:r w:rsidR="00126F94">
        <w:fldChar w:fldCharType="end"/>
      </w:r>
      <w:r w:rsidR="00FE2D2F">
        <w:t xml:space="preserve">.  </w:t>
      </w:r>
    </w:p>
    <w:p w14:paraId="1BBB1F82" w14:textId="156C6099" w:rsidR="00A0565F" w:rsidRDefault="00FE2D2F" w:rsidP="00A0565F">
      <w:r>
        <w:t xml:space="preserve">An effective surrogate has two essential features: first, it takes less time, money, and experience to measure than the target and second, it maintains a consistently strong correlation with the target over space and time </w:t>
      </w:r>
      <w:commentRangeStart w:id="37"/>
      <w:r>
        <w:fldChar w:fldCharType="begin" w:fldLock="1"/>
      </w:r>
      <w:r>
        <w:instrText>ADDIN CSL_CITATION {"citationItems":[{"id":"ITEM-1","itemData":{"author":[{"dropping-particle":"","family":"Colwell","given":"Robert K.","non-dropping-particle":"","parse-names":false,"suffix":""},{"dropping-particle":"","family":"Coddington","given":"Jonathan A.","non-dropping-particle":"","parse-names":false,"suffix":""}],"container-title":"Philosophical Transactions of the Royal Society B","id":"ITEM-1","issued":{"date-parts":[["1994"]]},"note":"-Relationship between target and surrogate should be logical and based on a priori knowledge\n-Site should be considered when determining whether an indicator species is a good predictor for overall richness or richness of another group\n\n\nUseful information on species accumulation curves\n\nTakeaway from these papers: space and time can have impacts on species relationships and should be accounted for when selecting a surrogate to predict a target ","page":"101-118","title":"Estimating terrestrial biodiversity through extrapolation","type":"article-journal","volume":"345"},"uris":["http://www.mendeley.com/documents/?uuid=1c71cd05-6a0d-4e0c-b5f7-7226aca1bba6"]},{"id":"ITEM-2","itemData":{"abstract":"The usefulness of surrogates to estimate complex variables describing community structure, such as the various components of biodiversity, is long established. Most attention has been given to surrogates of species richness and species diversity and has focused on identifying a subset of taxa as a surrogate of total community richness or diversity. In adopting a surrogate measure, it is assumed that the relationship between the surrogate(s) and total richness or diversity is consistent in both space and time. These assumptions are rarely examined explicitly. We examined the robustness of potential surrogates of familial richness and multivariate community structure for macrofauna communities inhabiting artificial kelp holdfasts by comparing among communities of dissimilar ages and among communities established at different times of the year. This is important because most benthic ''landscapes'' will be a mosaic of patches reflecting different intensities, frequencies, and timing of disturbances. The total abundance of organisms and familial richness of crustaceans or polychaetes were all good predictors of total familial richness (R 2. 0.68). In contrast, while the familial richness of other groups, such as mollusks and echinoderms, were well correlated with total familial richness for communities at an early stage of development, the strength of these relationships declined with community age. For multivariate community structure, carefully selected subsets of ;10% of the total taxa yielded similar patterns to the total suite of taxa, irrespective of the age of the community. Thus, useful surrogates of both familial richness and multivariate community structure can be identified for this type of community. However, the choice of technique for selecting surrogate taxa largely depends on the nature of the pilot data available, and careful selection is required to ensure that surrogates perform consistently across different-aged communities. While the specific taxa selected as surrogates will vary among different communities, and possibly even among similar communities at different sites, the techniques and the concepts we address are applicable to any community type.","author":[{"dropping-particle":"","family":"Magierowski","given":"Regina H.","non-dropping-particle":"","parse-names":false,"suffix":""},{"dropping-particle":"","family":"Johnson","given":"Craig R.","non-dropping-particle":"","parse-names":false,"suffix":""}],"container-title":"Ecological Applications","id":"ITEM-2","issue":"6","issued":{"date-parts":[["2006"]]},"note":"-Temporal variation should be considered when identifying surrogates\n\n-I like the way this intro is set up\n-mentions gap in literature of time\n-this studies says they look at time, but it's over 13 months\n-methods may be useful\n-paraphrase: regular validation of a surrogate is necessary especially in areas of frequent disturbance\n\nTakeaway from these papers: space and time can have impacts on species relationships and should be accounted for when selecting a surrogate to predict a target \n\nTakeaway from these papers: non-metaanalysis studies that explicitly address the temporal aspect of candidate surrogate-target relationships ","page":"2264-2275","title":"Robustness of surrogates of biodiversity in marine benthic communities","type":"article-journal","volume":"16"},"uris":["http://www.mendeley.com/documents/?uuid=16ca88c3-fa99-34f4-acc4-2f11f46ed10b"]},{"id":"ITEM-3","itemData":{"ISSN":"1743-4955","PMID":"50","abstract":"The terms related to rapid alternative routes for appraising species diversity (biodiversity assessment shortcuts), through the use of biodiversity target groups, indicator groups and other biodiversity surrogates are examined. Biodiversity target groups are selected for their methodological and taxonomical advantages, and the purpose of their use is the assessment of their own diversity patterns. The focus of biodiversity indicator groups is on assessing the health of the entire ecosystem or a part of it, with respect to a visible phenomenon. Biodiversity surrogates include taxa-for-taxa surrogates, higher taxa, morphospecies and environmental surrogates. These are faster, less expensive routes for assessing general biodiversity patterns as compared with taking complete biological inventories. These concepts are clarified, examples of their use are examined and the published studies that have implemented such shortcuts are also analysed. For the selection of biological groups according to biodiversity research goals we have also proposed general recommendations","author":[{"dropping-particle":"","family":"Moreno","given":"Claudia E.","non-dropping-particle":"","parse-names":false,"suffix":""},{"dropping-particle":"","family":"Rojas","given":"Gerardo Sánchez","non-dropping-particle":"","parse-names":false,"suffix":""},{"dropping-particle":"","family":"Pineda","given":"Eduardo","non-dropping-particle":"","parse-names":false,"suffix":""},{"dropping-particle":"","family":"Escobar","given":"Federico","non-dropping-particle":"","parse-names":false,"suffix":""}],"container-title":"International Journal of Environment and Health","id":"ITEM-3","issue":"1","issued":{"date-parts":[["2007"]]},"note":"-Spatial scales and temporal variation should be considered when evaluating surrogate effectiveness\n\nTakeaway from these papers: space and time can have impacts on species relationships and should be accounted for when selecting a surrogate to predict a target ","page":"71-86","title":"Shortcuts for biodiversity evaluation: A review of terminology and recommendations for the use of target groups, bioindicators and surrogates","type":"article-journal","volume":"1"},"uris":["http://www.mendeley.com/documents/?uuid=3971f537-7bd5-3946-b9d8-83bef9cc801d"]}],"mendeley":{"formattedCitation":"(Colwell &amp; Coddington, 1994; Magierowski &amp; Johnson, 2006; Moreno, Rojas, Pineda, &amp; Escobar, 2007)","plainTextFormattedCitation":"(Colwell &amp; Coddington, 1994; Magierowski &amp; Johnson, 2006; Moreno, Rojas, Pineda, &amp; Escobar, 2007)","previouslyFormattedCitation":"(Colwell &amp; Coddington, 1994; Magierowski &amp; Johnson, 2006; Moreno, Rojas, Pineda, &amp; Escobar, 2007)"},"properties":{"noteIndex":0},"schema":"https://github.com/citation-style-language/schema/raw/master/csl-citation.json"}</w:instrText>
      </w:r>
      <w:r>
        <w:fldChar w:fldCharType="separate"/>
      </w:r>
      <w:r w:rsidRPr="000E4FE9">
        <w:rPr>
          <w:noProof/>
        </w:rPr>
        <w:t>(Colwell &amp; Coddington, 1994; Magierowski &amp; Johnson, 2006; Moreno, Rojas, Pineda, &amp; Escobar, 2007)</w:t>
      </w:r>
      <w:r>
        <w:fldChar w:fldCharType="end"/>
      </w:r>
      <w:commentRangeEnd w:id="37"/>
      <w:r>
        <w:t>.</w:t>
      </w:r>
      <w:r>
        <w:rPr>
          <w:rStyle w:val="CommentReference"/>
        </w:rPr>
        <w:commentReference w:id="37"/>
      </w:r>
      <w:r w:rsidR="00A0565F">
        <w:t xml:space="preserve"> </w:t>
      </w:r>
      <w:r w:rsidR="003157A0">
        <w:t>Several</w:t>
      </w:r>
      <w:r w:rsidR="00A0565F">
        <w:t xml:space="preserve"> studies have </w:t>
      </w:r>
      <w:r w:rsidR="003157A0">
        <w:t>evaluated</w:t>
      </w:r>
      <w:r w:rsidR="00A0565F">
        <w:t xml:space="preserve"> </w:t>
      </w:r>
      <w:r w:rsidR="00E53F7F">
        <w:t>how effectively</w:t>
      </w:r>
      <w:r w:rsidR="00A0565F">
        <w:t xml:space="preserve"> surrogates </w:t>
      </w:r>
      <w:r w:rsidR="00E53F7F">
        <w:t xml:space="preserve">predict patterns of </w:t>
      </w:r>
      <w:r w:rsidR="003157A0">
        <w:t xml:space="preserve"> species richness across sites</w:t>
      </w:r>
      <w:r w:rsidR="00A0565F">
        <w:t xml:space="preserve"> </w:t>
      </w:r>
      <w:commentRangeStart w:id="38"/>
      <w:r w:rsidR="00A0565F">
        <w:fldChar w:fldCharType="begin" w:fldLock="1"/>
      </w:r>
      <w:r w:rsidR="00A0565F">
        <w:instrText>ADDIN CSL_CITATION {"citationItems":[{"id":"ITEM-1","itemData":{"ISSN":"00220981","abstract":"The focus of this study was to measure natural spatial variability in the biodiversity of fauna inhabiting kelp holdfasts in northeastern New Zealand at several spatial scales: from meters up to hundreds of kilometers. We wished to test the hypothesis that multivariate variation and biodiversity would vary significantly at different spatial scales in different ways for the major phyla in the holdfast community (Arthropoda, Annelida, Mollusca and Bryozoa). Biodiversity was considered in terms of richness, total abundance, structural composition (as measured by the Bray-Curtis dissimilarity measure) and taxonomic breadth for each major phylum and for the assemblage as a whole. We also examined the effect of taxonomic resolution on multivariate patterns. Species richness and total abundance increased with increases in holdfast volume. Multivariate variation was greatest at the smallest spatial scale for all phyla, but different phyla showed different patterns of multivariate variation at different spatial scales. Variations among locations at the largest spatial scale were primarily due to differences in the composition and richness of bryozoans and molluscs. Location effects became less and less distinct with decreases in taxonomic resolution. There were very few significant differences in richness or abundance for holdfasts of a given volume, taxonomic breadth did not vary significantly across locations, nor did the proportional abundances of phyla. These consistencies across large spatial scales in the absence of environmental impacts and results from other studies suggest that holdfast communities in New Zealand systems would provide a useful model assemblage against which future impacts may be detected as changes in proportions of component phyla. In addition, high variability detected at small and large scales at the species level, especially for bryozoans and molluscs, suggest that these communities may also provide unique opportunities for studying and understanding sources and functions of marine biodiversity. © 2005 Elsevier B.V. All rights reserved.","author":[{"dropping-particle":"","family":"Anderson","given":"Marti J.","non-dropping-particle":"","parse-names":false,"suffix":""},{"dropping-particle":"","family":"Diebel","given":"Carol E.","non-dropping-particle":"","parse-names":false,"suffix":""},{"dropping-particle":"","family":"Blom","given":"Wilma M.","non-dropping-particle":"","parse-names":false,"suffix":""},{"dropping-particle":"","family":"Landers","given":"Todd J.","non-dropping-particle":"","parse-names":false,"suffix":""}],"container-title":"Journal of Experimental Marine Biology and Ecology","id":"ITEM-1","issued":{"date-parts":[["2005"]]},"note":"Takeaway from these papers: the ability to predict a target with a candidate surrogate can vary across spatial scales ","page":"35-56","title":"Consistency and variation in kelp holdfast assemblages: Spatial patterns of biodiversity for the major phyla at different taxonomic resolutions","type":"article-journal","volume":"320"},"uris":["http://www.mendeley.com/documents/?uuid=1dc00ecb-1433-4a81-ae52-c0a0b414aab6"]},{"id":"ITEM-2","itemData":{"ISBN":"0722-4028","ISSN":"0722-4028","abstract":"With the ongoing loss of coral cover and the associated flattening of reef architecture, understanding the links between coral habitat and reef fishes is of critical importance. Here, we investigate whether considering coral traits and functional diversity provides new insights into the relationship between structural complexity and reef fish communities, and whether coral traits and community composition can predict structural complexity. Across 157 sites in Seychelles, Maldives, the Chagos Archipelago, and Australia’s Great Barrier Reef, we find that structural complexity and reef zone are the strongest and most con- sistent predictors of reef fish abundance, biomass, species richness, and trophic structure. However, coral traits, diversity, and life histories provided additional predictive power for models of reef fish assemblages, and were key drivers of structural complexity. Our findings highlight that reef complexity relies on living corals—with different traits and life histories—continuing to build carbonate skeletons, and that these nuanced relationships between coral assemblages and habitat complexity can affect the structure of reef fish assemblages. Seascape-level estimates of structural complexity are rapid and cost effective with important implications for the structure and function of fish assemblages, and should be incorporated into monitoring programs.","author":[{"dropping-particle":"","family":"Darling","given":"Emily S.","non-dropping-particle":"","parse-names":false,"suffix":""},{"dropping-particle":"","family":"Graham","given":"Nicholas A. J.","non-dropping-particle":"","parse-names":false,"suffix":""},{"dropping-particle":"","family":"Januchowski-Hartley","given":"Fraser A.","non-dropping-particle":"","parse-names":false,"suffix":""},{"dropping-particle":"","family":"Nash","given":"Kirsty L.","non-dropping-particle":"","parse-names":false,"suffix":""},{"dropping-particle":"","family":"Pratchett","given":"Morgan S.","non-dropping-particle":"","parse-names":false,"suffix":""},{"dropping-particle":"","family":"Wilson","given":"Shaun K.","non-dropping-particle":"","parse-names":false,"suffix":""}],"container-title":"Coral Reefs","id":"ITEM-2","issued":{"date-parts":[["2017","6","12"]]},"note":"-Greater complexity is correlated with greater fish diversity\n\n-Reef fish negatively impacted by loss of coral cover and complexity\n\nThis study looks at how structural reef complexity may affect fish assemblages\n-scleractinian corals as foundation species\n-using functional roles of corals based on their morphology\n\nTakeaway from these papers: the ability to predict a target with a candidate surrogate can vary across spatial scales \n\nTakeaway from this paper:  Greater complexity is correlated with greater fish diversity and reef fish are negatively impacted by loss of coral cover and complexity ","page":"561-575","title":"Relationships between structural complexity, coral traits, and reef fish assemblages","type":"article-journal","volume":"36"},"uris":["http://www.mendeley.com/documents/?uuid=aa37ab54-9cfa-4eed-803c-0e0633071fda"]},{"id":"ITEM-3","itemData":{"ISSN":"16171381","abstract":"Aim: Indicators are an important tool by which conservationists monitor biodiversity because resources and expertise needed to survey biodiversity in a more direct way are often lacking. We aim to examine the effectiveness of species richness in birds as an indicator of species richness in other taxa. Birds are perhaps the most widely monitored species group so it is important to understand whether they can act as surrogates for distribution and abundance of other taxa. Methods: We use a meta-analytical approach to assess the effectiveness of birds as indicators of cross-taxonomic species richness on spatial data from terrestrial temperate studies. Results: The literature showed mixed results but, in general, species richness in birds only weakly reflected species richness in other taxa. On average 19% of the variation in total species richness in other taxa was explained by species richness in birds. This is marginally higher than results found in a previous meta-analysis of species richness correlations between all taxa. Birds were more effective at reflecting cross-taxa species richness in study areas that were dominated by agricultural mosaics or mixtures of habitat types; they were less effective in forests and grassland environments. Overall, birds were better at reflecting species richness in mammals than other taxa, and relationships were more effective at larger spatial scales. Main conclusions: Species richness in birds only weakly reflected that of other taxa. Birds might be most useful as indicators of spatial variation in wider biodiversity in relatively patchy environments and for taxa that have similar spatial requirements. Species richness is one of many potential metrics for measuring biodiversity. There is a need to assess whether temporal change in bird populations and assemblages, as opposed to spatial variation, reflects change in other taxa and to identify elements of biodiversity for which birds could be the most effective surrogates. © 2012 Elsevier GmbH.","author":[{"dropping-particle":"","family":"Eglington","given":"Sarah M.","non-dropping-particle":"","parse-names":false,"suffix":""},{"dropping-particle":"","family":"Noble","given":"David G.","non-dropping-particle":"","parse-names":false,"suffix":""},{"dropping-particle":"","family":"Fuller","given":"Robert J.","non-dropping-particle":"","parse-names":false,"suffix":""}],"container-title":"Journal for Nature Conservation","id":"ITEM-3","issued":{"date-parts":[["2012"]]},"note":"Takeaway from these papers: the ability to predict a target with a candidate surrogate can vary across spatial scales ","page":"301-309","publisher":"Elsevier GmbH.","title":"A meta-analysis of spatial relationships in species richness across taxa: Birds as indicators of wider biodiversity in temperate regions","type":"article-journal","volume":"20"},"uris":["http://www.mendeley.com/documents/?uuid=e36e72da-f41e-4d3a-a6a6-06016132b421"]},{"id":"ITEM-4","itemData":{"ISSN":"13669516","abstract":"Aim To examine the influence of spatial scale on the usefulness of commonly employed biodiversity surrogates in subtidal macroalgae assemblages. Location South-west Australia. Methods The relationship between biodiversity surrogates and univariate and multivariate species-level patterns was tested at multiple spatial scales, ranging from metres (between quadrats) to hundreds of kilometres (between regions), using samples collected from almost 2000 km of temperate coastline that represented almost 300 species. Biodiversity surrogates included commonly used cost-effective alternatives to species-level sampling, such as those derived from functional groups and from taxonomic aggregation. Results Overall, surrogates derived from taxonomic aggregation to genus or family level correlated strongly with species-level patterns, although the family-level surrogate was a less effective predictor of species richness at large spatial scales. Surrogates derived from aggregation to coarser taxonomic levels and functional groups performed poorly, while the effectiveness of a surrogate measure derived from canopy-forming species improved with increasing spatial scale. Main conclusions A critical, but rarely examined, assumption of biodiversity surrogates is that the relationship between surrogate and species-level patterns is consistent in both space and time, and across a range of spatial and temporal scales. As the performance of all surrogates was, to some degree, scale-dependent, this work empirically demonstrated the need to consider the spatial extent and design of any biodiversity monitoring programme when choosing cost-effective alternatives to species-level data collection.","author":[{"dropping-particle":"","family":"Smale","given":"Dan A.","non-dropping-particle":"","parse-names":false,"suffix":""}],"container-title":"Diversity and Distributions","id":"ITEM-4","issued":{"date-parts":[["2010"]]},"note":"-Investigates the effectiveness of surrogate over spatial scales\n-Recognizes the importance of temporal variations on surrogate effectiveness, but doesn't directly measure this\n\nTakeaway from these papers: the ability to predict a target with a candidate surrogate can vary across spatial scales ","page":"985-995","title":"Monitoring marine macroalgae: The influence of spatial scale on the usefulness of biodiversity surrogates","type":"article-journal","volume":"16"},"uris":["http://www.mendeley.com/documents/?uuid=3ca6a9e2-fd84-4be4-b722-7ba9adfbe6ef"]}],"mendeley":{"formattedCitation":"(Anderson, Diebel, Blom, &amp; Landers, 2005; Darling et al., 2017; Eglington, Noble, &amp; Fuller, 2012; Smale, 2010)","plainTextFormattedCitation":"(Anderson, Diebel, Blom, &amp; Landers, 2005; Darling et al., 2017; Eglington, Noble, &amp; Fuller, 2012; Smale, 2010)","previouslyFormattedCitation":"(Anderson, Diebel, Blom, &amp; Landers, 2005; Darling et al., 2017; Eglington, Noble, &amp; Fuller, 2012; Smale, 2010)"},"properties":{"noteIndex":0},"schema":"https://github.com/citation-style-language/schema/raw/master/csl-citation.json"}</w:instrText>
      </w:r>
      <w:r w:rsidR="00A0565F">
        <w:fldChar w:fldCharType="separate"/>
      </w:r>
      <w:r w:rsidR="00A0565F" w:rsidRPr="00C26A73">
        <w:rPr>
          <w:noProof/>
        </w:rPr>
        <w:t>(Anderson, Diebel, Blom, &amp; Landers, 2005; Darling et al., 2017; Eglington, Noble, &amp; Fuller, 2012; Smale, 2010)</w:t>
      </w:r>
      <w:r w:rsidR="00A0565F">
        <w:fldChar w:fldCharType="end"/>
      </w:r>
      <w:commentRangeEnd w:id="38"/>
      <w:r w:rsidR="00A0565F">
        <w:rPr>
          <w:rStyle w:val="CommentReference"/>
        </w:rPr>
        <w:commentReference w:id="38"/>
      </w:r>
      <w:r w:rsidR="00A0565F">
        <w:t xml:space="preserve">. The </w:t>
      </w:r>
      <w:del w:id="39" w:author="Graham Forrester" w:date="2019-12-12T11:48:00Z">
        <w:r w:rsidR="00A0565F" w:rsidDel="00637118">
          <w:delText xml:space="preserve">prevalence </w:delText>
        </w:r>
      </w:del>
      <w:ins w:id="40" w:author="Graham Forrester" w:date="2019-12-12T11:48:00Z">
        <w:r w:rsidR="00637118">
          <w:t xml:space="preserve">frequency </w:t>
        </w:r>
      </w:ins>
      <w:r w:rsidR="00A0565F">
        <w:t xml:space="preserve">of studies </w:t>
      </w:r>
      <w:r w:rsidR="003157A0">
        <w:t>analyzing the spatial predi</w:t>
      </w:r>
      <w:r w:rsidR="00F10053">
        <w:t>c</w:t>
      </w:r>
      <w:r w:rsidR="003157A0">
        <w:t>tability of surrogates</w:t>
      </w:r>
      <w:r w:rsidR="00A0565F">
        <w:t xml:space="preserve"> may </w:t>
      </w:r>
      <w:del w:id="41" w:author="Graham Forrester" w:date="2019-12-12T11:48:00Z">
        <w:r w:rsidR="00A0565F" w:rsidDel="00637118">
          <w:delText>be due to</w:delText>
        </w:r>
      </w:del>
      <w:ins w:id="42" w:author="Graham Forrester" w:date="2019-12-12T11:48:00Z">
        <w:r w:rsidR="00637118">
          <w:t>reflect</w:t>
        </w:r>
      </w:ins>
      <w:r w:rsidR="00A0565F">
        <w:t xml:space="preserve"> the</w:t>
      </w:r>
      <w:r w:rsidR="003157A0">
        <w:t>ir</w:t>
      </w:r>
      <w:r w:rsidR="00A0565F">
        <w:t xml:space="preserve"> widespread use to identify priority conservation areas; this task requires an understanding of how the size and dispersion of the areas being conserved affects the relationship between the surrogate and </w:t>
      </w:r>
      <w:r w:rsidR="003157A0">
        <w:t xml:space="preserve">the </w:t>
      </w:r>
      <w:r w:rsidR="00A0565F">
        <w:t xml:space="preserve">target </w:t>
      </w:r>
      <w:commentRangeStart w:id="43"/>
      <w:r w:rsidR="00A0565F">
        <w:fldChar w:fldCharType="begin" w:fldLock="1"/>
      </w:r>
      <w:r w:rsidR="00A0565F">
        <w:instrText>ADDIN CSL_CITATION {"citationItems":[{"id":"ITEM-1","itemData":{"author":[{"dropping-particle":"","family":"Margules","given":"C. R.","non-dropping-particle":"","parse-names":false,"suffix":""},{"dropping-particle":"","family":"Pressey","given":"R. L.","non-dropping-particle":"","parse-names":false,"suffix":""},{"dropping-particle":"","family":"Williams","given":"P. H.","non-dropping-particle":"","parse-names":false,"suffix":""}],"container-title":"Journal of Biosciences","id":"ITEM-1","issue":"4","issued":{"date-parts":[["2002"]]},"note":"-Surrogates used to ID priority conservation areas, so the focus of many of these studies is on the spatial effectiveness of the surrogates\n\n-Static study focusing on spatial aspect\n-Predicting overall diversity with one group\n\nTakeaway from these papers: authors attempt to identify surrogates that are able to predict target aspects of biodiversity at multiple spatial scales in order to inform/identify restoration projects/areas for reserves","page":"309-326","title":"Representing biodiversity: Data and procedures for identifying priority areas for conservation","type":"article-journal","volume":"27"},"uris":["http://www.mendeley.com/documents/?uuid=0fe850a3-7b95-3d88-92f8-d753171576ec"]},{"id":"ITEM-2","itemData":{"ISBN":"1470-160X","ISSN":"1470160X","PMID":"308","abstract":"The use of bioindicators as a tool in conservation and landscape ecology projects is becoming more widespread. We suggest objective criteria for selecting suitable focal species to identify important semi-natural elements in agricultural landscapes and provide quality indications at two different spatial scales. At a broad scale, focal species can indicate overall landscape quality, and species abundance data allow an environment suitability map to be drawn. At a local scale, focal species abundances can be related to structural characteristics of landscape elements, thus, providing valuable indications of the most effective locations for restoration projects. © 2005 Published by Elsevier Ltd.","author":[{"dropping-particle":"","family":"Padoa-Schioppa","given":"Emilio","non-dropping-particle":"","parse-names":false,"suffix":""},{"dropping-particle":"","family":"Baietto","given":"Marco","non-dropping-particle":"","parse-names":false,"suffix":""},{"dropping-particle":"","family":"Massa","given":"Renato","non-dropping-particle":"","parse-names":false,"suffix":""},{"dropping-particle":"","family":"Bottoni","given":"Luciana","non-dropping-particle":"","parse-names":false,"suffix":""}],"container-title":"Ecological Indicators","id":"ITEM-2","issued":{"date-parts":[["2006"]]},"note":"-Surrogates used to ID priority conservation areas, so the focus of many of these studies is on the spatial effectiveness of the surrogates\n\nTakeaway from these papers: authors attempt to identify surrogates that are able to predict target aspects of biodiversity at multiple spatial scales in order to inform/identify restoration projects/areas for reserves","page":"83-93","title":"Bird communities as bioindicators: The focal species concept in agricultural landscapes","type":"article-journal","volume":"6"},"uris":["http://www.mendeley.com/documents/?uuid=4e32da55-a26d-3d9e-8edc-74d4e3da9e0d"]},{"id":"ITEM-3","itemData":{"author":[{"dropping-particle":"","family":"Ward","given":"T. J.","non-dropping-particle":"","parse-names":false,"suffix":""},{"dropping-particle":"","family":"Vanderklift","given":"M. A.","non-dropping-particle":"","parse-names":false,"suffix":""},{"dropping-particle":"","family":"Nicholls","given":"A. O.","non-dropping-particle":"","parse-names":false,"suffix":""},{"dropping-particle":"","family":"Kenchington","given":"R. A.","non-dropping-particle":"","parse-names":false,"suffix":""}],"container-title":"Ecological Applications","id":"ITEM-3","issue":"2","issued":{"date-parts":[["1999"]]},"note":"-Surrogates used to ID priority conservation areas, so the focus of many of these studies is on the spatial effectiveness of the surrogates\n-Study uses 3 years of data\n\n-static\n-spatial\n-marine reserves\n\nTakeaway from these papers: authors attempt to identify surrogates that are able to predict target aspects of biodiversity at multiple spatial scales in order to inform/identify restoration projects/areas for reserves ","page":"691-698","title":"Selecting marine reserves using habitats and species assemblages as surrogates for biological diversity","type":"article-journal","volume":"9"},"uris":["http://www.mendeley.com/documents/?uuid=7ab79edc-ca3e-3591-b810-baadc817036b"]}],"mendeley":{"formattedCitation":"(Margules, Pressey, &amp; Williams, 2002; Padoa-Schioppa, Baietto, Massa, &amp; Bottoni, 2006; T. J. Ward, Vanderklift, Nicholls, &amp; Kenchington, 1999)","plainTextFormattedCitation":"(Margules, Pressey, &amp; Williams, 2002; Padoa-Schioppa, Baietto, Massa, &amp; Bottoni, 2006; T. J. Ward, Vanderklift, Nicholls, &amp; Kenchington, 1999)","previouslyFormattedCitation":"(Margules, Pressey, &amp; Williams, 2002; Padoa-Schioppa, Baietto, Massa, &amp; Bottoni, 2006; T. J. Ward, Vanderklift, Nicholls, &amp; Kenchington, 1999)"},"properties":{"noteIndex":0},"schema":"https://github.com/citation-style-language/schema/raw/master/csl-citation.json"}</w:instrText>
      </w:r>
      <w:r w:rsidR="00A0565F">
        <w:fldChar w:fldCharType="separate"/>
      </w:r>
      <w:r w:rsidR="00A0565F" w:rsidRPr="004C5F85">
        <w:rPr>
          <w:noProof/>
        </w:rPr>
        <w:t>(Margules, Pressey, &amp; Williams, 2002; Padoa-Schioppa, Baietto, Massa, &amp; Bottoni, 2006; T. J. Ward, Vanderklift, Nicholls, &amp; Kenchington, 1999)</w:t>
      </w:r>
      <w:r w:rsidR="00A0565F">
        <w:fldChar w:fldCharType="end"/>
      </w:r>
      <w:commentRangeEnd w:id="43"/>
      <w:r w:rsidR="00A0565F">
        <w:rPr>
          <w:rStyle w:val="CommentReference"/>
        </w:rPr>
        <w:commentReference w:id="43"/>
      </w:r>
      <w:r w:rsidR="00A0565F">
        <w:t xml:space="preserve">. </w:t>
      </w:r>
      <w:del w:id="44" w:author="Graham Forrester" w:date="2019-12-12T11:48:00Z">
        <w:r w:rsidR="00A0565F" w:rsidDel="00637118">
          <w:delText>However, f</w:delText>
        </w:r>
      </w:del>
      <w:ins w:id="45" w:author="Graham Forrester" w:date="2019-12-12T11:48:00Z">
        <w:r w:rsidR="00637118">
          <w:t>F</w:t>
        </w:r>
      </w:ins>
      <w:r w:rsidR="00A0565F">
        <w:t>ew studies</w:t>
      </w:r>
      <w:ins w:id="46" w:author="Graham Forrester" w:date="2019-12-12T11:48:00Z">
        <w:r w:rsidR="00637118">
          <w:t>, however,</w:t>
        </w:r>
      </w:ins>
      <w:r w:rsidR="00A0565F">
        <w:t xml:space="preserve"> have explicitly investigated surrogate effectiveness </w:t>
      </w:r>
      <w:r w:rsidR="003157A0">
        <w:t>over time</w:t>
      </w:r>
      <w:r w:rsidR="00A0565F">
        <w:t xml:space="preserve">, and those that have are typically quite short </w:t>
      </w:r>
      <w:commentRangeStart w:id="47"/>
      <w:r w:rsidR="00A0565F">
        <w:fldChar w:fldCharType="begin" w:fldLock="1"/>
      </w:r>
      <w:r w:rsidR="00A0565F">
        <w:instrText>ADDIN CSL_CITATION {"citationItems":[{"id":"ITEM-1","itemData":{"abstract":"The usefulness of surrogates to estimate complex variables describing community structure, such as the various components of biodiversity, is long established. Most attention has been given to surrogates of species richness and species diversity and has focused on identifying a subset of taxa as a surrogate of total community richness or diversity. In adopting a surrogate measure, it is assumed that the relationship between the surrogate(s) and total richness or diversity is consistent in both space and time. These assumptions are rarely examined explicitly. We examined the robustness of potential surrogates of familial richness and multivariate community structure for macrofauna communities inhabiting artificial kelp holdfasts by comparing among communities of dissimilar ages and among communities established at different times of the year. This is important because most benthic ''landscapes'' will be a mosaic of patches reflecting different intensities, frequencies, and timing of disturbances. The total abundance of organisms and familial richness of crustaceans or polychaetes were all good predictors of total familial richness (R 2. 0.68). In contrast, while the familial richness of other groups, such as mollusks and echinoderms, were well correlated with total familial richness for communities at an early stage of development, the strength of these relationships declined with community age. For multivariate community structure, carefully selected subsets of ;10% of the total taxa yielded similar patterns to the total suite of taxa, irrespective of the age of the community. Thus, useful surrogates of both familial richness and multivariate community structure can be identified for this type of community. However, the choice of technique for selecting surrogate taxa largely depends on the nature of the pilot data available, and careful selection is required to ensure that surrogates perform consistently across different-aged communities. While the specific taxa selected as surrogates will vary among different communities, and possibly even among similar communities at different sites, the techniques and the concepts we address are applicable to any community type.","author":[{"dropping-particle":"","family":"Magierowski","given":"Regina H.","non-dropping-particle":"","parse-names":false,"suffix":""},{"dropping-particle":"","family":"Johnson","given":"Craig R.","non-dropping-particle":"","parse-names":false,"suffix":""}],"container-title":"Ecological Applications","id":"ITEM-1","issue":"6","issued":{"date-parts":[["2006"]]},"note":"-Temporal variation should be considered when identifying surrogates\n\n-I like the way this intro is set up\n-mentions gap in literature of time\n-this studies says they look at time, but it's over 13 months\n-methods may be useful\n-paraphrase: regular validation of a surrogate is necessary especially in areas of frequent disturbance\n\nTakeaway from these papers: space and time can have impacts on species relationships and should be accounted for when selecting a surrogate to predict a target \n\nTakeaway from these papers: non-metaanalysis studies that explicitly address the temporal aspect of candidate surrogate-target relationships ","page":"2264-2275","title":"Robustness of surrogates of biodiversity in marine benthic communities","type":"article-journal","volume":"16"},"label":"figure","prefix":"e.g., 13 months and 1 year;","uris":["http://www.mendeley.com/documents/?uuid=16ca88c3-fa99-34f4-acc4-2f11f46ed10b"]},{"id":"ITEM-2","itemData":{"ISBN":"1385-1101","ISSN":"13851101","abstract":"Macroalgae are useful organisms to monitor the environmental quality and to detect impacts due to anthropogenic activities. However, it is very important to identify the scales of variation in natural assemblages, particularly for the detection of environmental impacts. Otherwise, changes due to anthropogenic impacts may be confused with differences due to natural temporal variability. Another important task is to determine the appropriate level of taxonomical effort needed to detect changes in the assemblage structure. Many taxonomical surrogates, at higher taxonomic levels than that of species, have been proposed but, the consistence in space and time of the results produced by surrogates with those obtained at specific level should be tested. The objectives of this study are to identify the seasonal patterns of tidepool macroalgal communities using objective procedures and to test the consistence between the patterns obtained considering data at the species level and functional groups. Results showed that the seasonal pattern obtained using functional groups and species was consistent. Tidepool macroalgal assemblages showed a seasonal pattern with significant differences between spring-summer and autumn-winter. This pattern can be explained by changes in environmental variables and the seasonal development of the dominating species. Ulva spp. and the non-indigenous species Grateloupia turuturu were the species responsible for this pattern due to their high seasonality in terms of biomass. Finally, the abundance and species diversity within the corticated functional group was proposed as indicator of environmental impacts due to its relatively constant abundance and its sensitivity to environmental impacts. © 2011 Elsevier B.V.","author":[{"dropping-particle":"","family":"Rubal","given":"M.","non-dropping-particle":"","parse-names":false,"suffix":""},{"dropping-particle":"","family":"Veiga","given":"P.","non-dropping-particle":"","parse-names":false,"suffix":""},{"dropping-particle":"","family":"Vieira","given":"R.","non-dropping-particle":"","parse-names":false,"suffix":""},{"dropping-particle":"","family":"Sousa-Pinto","given":"I.","non-dropping-particle":"","parse-names":false,"suffix":""}],"container-title":"Journal of Sea Research","id":"ITEM-2","issued":{"date-parts":[["2011"]]},"note":"-Considers effectiveness of surrogates over time (2 seasons)\n-Surrogates can be functional (macroalgal morphological groups)\n\n-patterns consistent between species and functional groups, so function can be a surrogate\n-look at seasonal variation over time, but only one year\n-points out lack of temporal surrogate studies\n\nTakeaway from these papers: non-metaanalysis studies that explicitly address the temporal aspect of candidate surrogate-target relationships ","page":"187-194","title":"Seasonal patterns of tidepool macroalgal assemblages in the North of Portugal. Consistence between species and functional group approaches","type":"article-journal","volume":"66"},"uris":["http://www.mendeley.com/documents/?uuid=1b35861d-729e-38fc-9c31-24d04a496c61"]}],"mendeley":{"formattedCitation":"(e.g., 13 months and 1 year; Magierowski &amp; Johnson, 2006; Rubal, Veiga, Vieira, &amp; Sousa-Pinto, 2011)","plainTextFormattedCitation":"(e.g., 13 months and 1 year; Magierowski &amp; Johnson, 2006; Rubal, Veiga, Vieira, &amp; Sousa-Pinto, 2011)","previouslyFormattedCitation":"(e.g., 13 months and 1 year; Magierowski &amp; Johnson, 2006; Rubal, Veiga, Vieira, &amp; Sousa-Pinto, 2011)"},"properties":{"noteIndex":0},"schema":"https://github.com/citation-style-language/schema/raw/master/csl-citation.json"}</w:instrText>
      </w:r>
      <w:r w:rsidR="00A0565F">
        <w:fldChar w:fldCharType="separate"/>
      </w:r>
      <w:r w:rsidR="00A0565F" w:rsidRPr="00EF0E81">
        <w:rPr>
          <w:noProof/>
        </w:rPr>
        <w:t>(e.g., 13 months and 1 year; Magierowski &amp; Johnson, 2006; Rubal, Veiga, Vieira, &amp; Sousa-Pinto, 2011)</w:t>
      </w:r>
      <w:r w:rsidR="00A0565F">
        <w:fldChar w:fldCharType="end"/>
      </w:r>
      <w:commentRangeEnd w:id="47"/>
      <w:r w:rsidR="00A0565F">
        <w:rPr>
          <w:rStyle w:val="CommentReference"/>
        </w:rPr>
        <w:commentReference w:id="47"/>
      </w:r>
      <w:r w:rsidR="00A0565F">
        <w:t xml:space="preserve">. Although </w:t>
      </w:r>
      <w:r w:rsidR="00A0565F">
        <w:lastRenderedPageBreak/>
        <w:t xml:space="preserve">not well-studied, several authors have argued that an effective surrogate must maintain a stable relationship with the target over time, in other words any environmental </w:t>
      </w:r>
      <w:commentRangeStart w:id="48"/>
      <w:commentRangeStart w:id="49"/>
      <w:r w:rsidR="00A0565F">
        <w:t>changes</w:t>
      </w:r>
      <w:commentRangeEnd w:id="48"/>
      <w:r w:rsidR="00A0565F">
        <w:rPr>
          <w:rStyle w:val="CommentReference"/>
        </w:rPr>
        <w:commentReference w:id="48"/>
      </w:r>
      <w:commentRangeEnd w:id="49"/>
      <w:r w:rsidR="003F2A12">
        <w:rPr>
          <w:rStyle w:val="CommentReference"/>
        </w:rPr>
        <w:commentReference w:id="49"/>
      </w:r>
      <w:r w:rsidR="00A0565F">
        <w:t xml:space="preserve"> that influence the target must have a qualitatively similar influence on the surrogate </w:t>
      </w:r>
      <w:commentRangeStart w:id="50"/>
      <w:r w:rsidR="00A0565F">
        <w:fldChar w:fldCharType="begin" w:fldLock="1"/>
      </w:r>
      <w:r w:rsidR="00A0565F">
        <w:instrText>ADDIN CSL_CITATION {"citationItems":[{"id":"ITEM-1","itemData":{"ISSN":"18793363","abstract":"The use of higher taxa or alternative approach to species surrogacy, such as the BestAgg procedure, could represent cost-effective solutions to avoid expensive species-level identifications in monitoring activities, especially on the long term. However, whether a set of surrogates would be effective in subsequent reiteration of the same assessment remains largely unsolved. We used a long-term dataset on macro-benthic assemblages to test the hypothesis that family-level and BestAgg surrogates which are effective for a limited period of monitoring could be successfully applied to quantify community patterns also in subsequent monitoring programmes. The effectiveness of surrogates in detecting temporal variations in assemblage structure as at species level remained basically unaffected over a decade. Recognizing once and for all if species surrogacy may have a practical value for monitoring will strongly depend on future assessments of the potential of surrogates to reflect community changes and to retain this prerogative over time.","author":[{"dropping-particle":"","family":"Bevilacqua","given":"S.","non-dropping-particle":"","parse-names":false,"suffix":""},{"dropping-particle":"","family":"Mistri","given":"M.","non-dropping-particle":"","parse-names":false,"suffix":""},{"dropping-particle":"","family":"Terlizzi","given":"A.","non-dropping-particle":"","parse-names":false,"suffix":""},{"dropping-particle":"","family":"Munari","given":"C.","non-dropping-particle":"","parse-names":false,"suffix":""}],"container-title":"Marine Pollution Bulletin","id":"ITEM-1","issued":{"date-parts":[["2018"]]},"note":"-Recognizes the importance of temporal variations on surrogate effectiveness\n-The authors were trying new methods using software they developed to better identify taxonomic surrogates for prediction purposes.\n\n-found surrogates remained effective over time\n-I like how the intro is set up\n-good analysis ideas\n-looks at a 10 year time period and uses the first 5 years to ID a surrogate and tests the surrogate effectiveness in the second 5 years\n-brackish lagoons in Mediterranean (temperate)\n\nTakeaway from these papers: Each of these papers made statements in their intro or discussion sections emphasizing the need for temporal evaluation of surrogates for one reason or other...Takeaway from Bevilacqua: “test the hypothesis that surrogates deﬁned on the basis of a given period of monitoring can be successfully applied to quantify patterns of temporal variation also in successive monitoring programmes” also might secure funding for longer studies","page":"507-514","title":"Assessing the effectiveness of surrogates for species over time: Evidence from decadal monitoring of a Mediterranean transitional water ecosystem","type":"article-journal","volume":"131"},"uris":["http://www.mendeley.com/documents/?uuid=77c96239-688c-36b4-ad9d-7a35e781d71b"]},{"id":"ITEM-2","itemData":{"author":[{"dropping-particle":"","family":"Lewandowski","given":"Adam S.","non-dropping-particle":"","parse-names":false,"suffix":""},{"dropping-particle":"","family":"Noss","given":"Reed F.","non-dropping-particle":"","parse-names":false,"suffix":""},{"dropping-particle":"","family":"Parsons","given":"David R.","non-dropping-particle":"","parse-names":false,"suffix":""}],"container-title":"Conservation Biology","id":"ITEM-2","issue":"5","issued":{"date-parts":[["2010"]]},"note":"-Recognizes the importance of temporal variations on surrogate effectiveness\n\n-literature review \n-most studies have focused on spatial aspect of surrogate use, but this points out lack of temporal studies\n-good surrogates maintain relationships with target over time, but prior studies have only looked at static samples\n\nTakeaway from these papers: Each of these papers made statements in their intro or discussion sections emphasizing the need for temporal evaluation of surrogates for one reason or other... Takeaway from Lewandowski: Patterns in species richness across spatial scales or based on spatial-dependent gradients may change over time as species respond to climate change and other anthropogenic disturbances","page":"1367-1377","title":"The effectiveness of surrogate taxa for the representation of biodiversity","type":"article-journal","volume":"24"},"uris":["http://www.mendeley.com/documents/?uuid=867c9219-d150-3722-9715-4dbb0db4e025"]},{"id":"ITEM-3","itemData":{"ISSN":"1932-6203","abstract":"The use of biological surrogates as proxies for biodiversity patterns is gaining popularity, particularly in marine systems where field surveys can be expensive and species richness high. Yet, uncertainty regarding their applicability remains because of inconsistency of definitions, a lack of standard methods for estimating effectiveness, and variable spatial scales considered. We present a Bayesian meta-analysis of the effectiveness of biological surrogates in marine ecosystems. Surrogate effectiveness was defined both as the proportion of surrogacy tests where predictions based on surrogates were better than random (i.e., low probability of making a Type I error; P) and as the predictability of targets using surrogates (R2). A total of 264 published surrogacy tests combined with prior probabilities elicited from eight international experts demonstrated that the habitat, spatial scale, type of surrogate and statistical method used all influenced surrogate effectiveness, at least according to either P or R2. The type of surrogate used (higher-taxa, cross-taxa or subset taxa) was the best predictor of P, with the higher-taxa surrogates outperforming all others. The marine habitat was the best predictor of R2, with particularly low predictability in tropical reefs. Surrogate effectiveness was greatest for higher-taxa surrogates at a &lt;10-km spatial scale, in low-complexity marine habitats such as soft bottoms, and using multivariate-based methods. Comparisons with terrestrial studies in terms of the methods used to study surrogates revealed that marine applications still ignore some problems with several widely used statistical approaches to surrogacy. Our study provides a benchmark for the reliable use of biological surrogates in marine ecosystems, and highlights directions for future development of biological surrogates in predicting biodiversity.","author":[{"dropping-particle":"","family":"Mellin","given":"Camille","non-dropping-particle":"","parse-names":false,"suffix":""},{"dropping-particle":"","family":"Delean","given":"Steve","non-dropping-particle":"","parse-names":false,"suffix":""},{"dropping-particle":"","family":"Caley","given":"Julian","non-dropping-particle":"","parse-names":false,"suffix":""},{"dropping-particle":"","family":"Edgar","given":"Graham","non-dropping-particle":"","parse-names":false,"suffix":""},{"dropping-particle":"","family":"Meekan","given":"Mark","non-dropping-particle":"","parse-names":false,"suffix":""},{"dropping-particle":"","family":"Pitcher","given":"Roland","non-dropping-particle":"","parse-names":false,"suffix":""},{"dropping-particle":"","family":"Przeslawski","given":"Rachel","non-dropping-particle":"","parse-names":false,"suffix":""},{"dropping-particle":"","family":"Williams","given":"Alan","non-dropping-particle":"","parse-names":false,"suffix":""},{"dropping-particle":"","family":"Bradshaw","given":"Corey","non-dropping-particle":"","parse-names":false,"suffix":""}],"container-title":"PLoS ONE","editor":[{"dropping-particle":"","family":"Gilbert","given":"Jack Anthony","non-dropping-particle":"","parse-names":false,"suffix":""}],"id":"ITEM-3","issue":"6","issued":{"date-parts":[["2011","6","14"]]},"note":"-Recognizes the importance of temporal variations on surrogate effectiveness\n\n\n-describes what makes a good surrogate-surrogate effectiveness low for coral reefs\n-recommends using taxa other than corals as surrogates\n-mention of temporal stability\n\nTakeaway from these papers: Each of these papers made statements in their intro or discussion sections emphasizing the need for temporal evaluation of surrogates for one reason or other... Takeaway from Mellin: Temporal robustness of the surrogate-target relationship should be addressed to improve the reliability of biological surrogates","publisher":"Public Library of Science","title":"Effectiveness of biological surrogates for predicting patterns of marine biodiversity: A global meta-analysis","type":"article-journal","volume":"6"},"uris":["http://www.mendeley.com/documents/?uuid=14432efb-9ec5-39d7-8325-ef375608f2fa"]}],"mendeley":{"formattedCitation":"(Bevilacqua, Mistri, Terlizzi, &amp; Munari, 2018; Lewandowski, Noss, &amp; Parsons, 2010; Mellin et al., 2011)","plainTextFormattedCitation":"(Bevilacqua, Mistri, Terlizzi, &amp; Munari, 2018; Lewandowski, Noss, &amp; Parsons, 2010; Mellin et al., 2011)","previouslyFormattedCitation":"(Bevilacqua, Mistri, Terlizzi, &amp; Munari, 2018; Lewandowski, Noss, &amp; Parsons, 2010; Mellin et al., 2011)"},"properties":{"noteIndex":0},"schema":"https://github.com/citation-style-language/schema/raw/master/csl-citation.json"}</w:instrText>
      </w:r>
      <w:r w:rsidR="00A0565F">
        <w:fldChar w:fldCharType="separate"/>
      </w:r>
      <w:r w:rsidR="00A0565F" w:rsidRPr="00E31DE6">
        <w:rPr>
          <w:noProof/>
        </w:rPr>
        <w:t>(Bevilacqua, Mistri, Terlizzi, &amp; Munari, 2018; Lewandowski, Noss, &amp; Parsons, 2010; Mellin et al., 2011)</w:t>
      </w:r>
      <w:r w:rsidR="00A0565F">
        <w:fldChar w:fldCharType="end"/>
      </w:r>
      <w:commentRangeEnd w:id="50"/>
      <w:r w:rsidR="00A0565F">
        <w:rPr>
          <w:rStyle w:val="CommentReference"/>
        </w:rPr>
        <w:commentReference w:id="50"/>
      </w:r>
      <w:r w:rsidR="00A0565F">
        <w:t xml:space="preserve">. </w:t>
      </w:r>
    </w:p>
    <w:p w14:paraId="0842E37A" w14:textId="75EC5428" w:rsidR="008B6706" w:rsidRDefault="00B25C9B">
      <w:r>
        <w:t xml:space="preserve">Our main aim was thus to </w:t>
      </w:r>
      <w:r w:rsidR="00032E80">
        <w:t>study</w:t>
      </w:r>
      <w:r>
        <w:t xml:space="preserve"> how surrogate-target relationships vary </w:t>
      </w:r>
      <w:r w:rsidR="00032E80">
        <w:t xml:space="preserve">in space and time, with a particular emphasis on </w:t>
      </w:r>
      <w:r w:rsidR="00E53F7F">
        <w:t>multi-deca</w:t>
      </w:r>
      <w:r w:rsidR="00093B23">
        <w:t>d</w:t>
      </w:r>
      <w:r w:rsidR="00E53F7F">
        <w:t>al</w:t>
      </w:r>
      <w:r w:rsidR="00032E80">
        <w:t xml:space="preserve"> temporal changes</w:t>
      </w:r>
      <w:r>
        <w:t>. We used coral reefs as a study system becaus</w:t>
      </w:r>
      <w:r w:rsidR="008B6706">
        <w:t xml:space="preserve">e they </w:t>
      </w:r>
      <w:r w:rsidR="00032E80">
        <w:t>s</w:t>
      </w:r>
      <w:bookmarkStart w:id="51" w:name="_q2hepsd6fli" w:colFirst="0" w:colLast="0"/>
      <w:bookmarkEnd w:id="51"/>
      <w:r w:rsidR="00BF35E9">
        <w:t>upport high biodiversity and</w:t>
      </w:r>
      <w:r w:rsidR="00357248">
        <w:t xml:space="preserve"> </w:t>
      </w:r>
      <w:r w:rsidR="00032E80">
        <w:t xml:space="preserve">have been strongly affected </w:t>
      </w:r>
      <w:r w:rsidR="00A679EA">
        <w:t xml:space="preserve">globally </w:t>
      </w:r>
      <w:r w:rsidR="00032E80">
        <w:t xml:space="preserve">over the past several decades </w:t>
      </w:r>
      <w:r w:rsidR="00BF35E9">
        <w:t>by</w:t>
      </w:r>
      <w:r w:rsidR="00A679EA">
        <w:t xml:space="preserve"> </w:t>
      </w:r>
      <w:r w:rsidR="00367168">
        <w:t xml:space="preserve">natural </w:t>
      </w:r>
      <w:r w:rsidR="00A679EA">
        <w:t xml:space="preserve">and anthropogenic </w:t>
      </w:r>
      <w:r w:rsidR="00BF35E9">
        <w:t>stressors</w:t>
      </w:r>
      <w:r w:rsidR="00A679EA">
        <w:t xml:space="preserve">, including </w:t>
      </w:r>
      <w:r w:rsidR="00DE59B9">
        <w:t xml:space="preserve">storms, </w:t>
      </w:r>
      <w:r w:rsidR="00A679EA">
        <w:t xml:space="preserve">ocean acidification, persistent high temperatures, </w:t>
      </w:r>
      <w:r w:rsidR="00DE59B9">
        <w:t>coastal development</w:t>
      </w:r>
      <w:r w:rsidR="00FB6C3D">
        <w:t>,</w:t>
      </w:r>
      <w:r w:rsidR="00DE59B9">
        <w:t xml:space="preserve"> </w:t>
      </w:r>
      <w:r w:rsidR="00A679EA">
        <w:t xml:space="preserve">and overfishing </w:t>
      </w:r>
      <w:commentRangeStart w:id="52"/>
      <w:r w:rsidR="00CD5F38">
        <w:fldChar w:fldCharType="begin" w:fldLock="1"/>
      </w:r>
      <w:r w:rsidR="002F6971">
        <w:instrText>ADDIN CSL_CITATION {"citationItems":[{"id":"ITEM-1","itemData":{"ISSN":"13652486","abstract":"© 2016 John Wiley &amp; Sons Ltd. To date, studies of ocean acidification (OA) on coral reefs have focused on organisms rather than communities, and the few community effects that have been addressed have focused on shallow back reef habitats. The effects of OA on outer barrier reefs, which are the most striking of coral reef habitats and are functionally and physically different from back reefs, are unknown. Using 5-m long outdoor flumes to create treatment conditions, we constructed coral reef communities comprised of calcified algae, corals, and reef pavement that were assembled to match the community structure at 17 m depth on the outer barrier reef of Moorea, French Polynesia. Communities were maintained under ambient and 1200 μatm pCO2 for 7 weeks, and net calcification rates were measured at different flow speeds. Community net calcification was significantly affected by OA, especially at night when net calcification was depressed ~78% compared to ambient pCO2. Flow speed (2-14 cm s-1) enhanced net calcification only at night under elevated pCO2. Reef pavement also was affected by OA, with dissolution ~86% higher under elevated pCO2 compared to ambient pCO2. These results suggest that net accretion of outer barrier reef communities will decline under OA conditions predicted within the next 100 years, largely because of increased dissolution of reef pavement. Such extensive dissolution poses a threat to the carbonate foundation of barrier reef communities.","author":[{"dropping-particle":"","family":"Comeau","given":"Steeve","non-dropping-particle":"","parse-names":false,"suffix":""},{"dropping-particle":"","family":"Lantz","given":"Coulson A.","non-dropping-particle":"","parse-names":false,"suffix":""},{"dropping-particle":"","family":"Edmunds","given":"Peter J.","non-dropping-particle":"","parse-names":false,"suffix":""},{"dropping-particle":"","family":"Carpenter","given":"Robert C.","non-dropping-particle":"","parse-names":false,"suffix":""}],"container-title":"Global Change Biology","id":"ITEM-1","issued":{"date-parts":[["2016"]]},"note":"-Ocean acidification is a threat to reefs because it negatively affects reef accretion rates\n\nTakeaway from this paper: Ocean acidification is a threat to reefs because it negatively affects reef accretion rates (French Polynesia) ","page":"1225-1234","title":"Framework of barrier reefs threatened by ocean acidification","type":"article-journal","volume":"22"},"uris":["http://www.mendeley.com/documents/?uuid=019fa57e-f7a0-428e-8d8a-7f7beddd1f1c"]},{"id":"ITEM-2","itemData":{"author":[{"dropping-particle":"","family":"Hughes","given":"Terence P.","non-dropping-particle":"","parse-names":false,"suffix":""}],"container-title":"Science","id":"ITEM-2","issue":"5178","issued":{"date-parts":[["1994"]]},"note":"-Coral reefs are threatened by overfishing\n\nTakeaway from this paper: Coral reefs are threatened by overfishing (Caribbean) ","page":"1547-1551","title":"Catastrophes, phase shifts, and large-scale degradation of a Caribbean coral reef","type":"article-journal","volume":"265"},"uris":["http://www.mendeley.com/documents/?uuid=6189f26f-6443-4ab4-bb32-f6163248614f"]},{"id":"ITEM-3","itemData":{"ISBN":"0028-0836","ISSN":"14764687","PMID":"28300113","abstract":"The Great Barrier Reef is the world's largest reef system, but is being increasingly affected by climate change. Terry Hughes and colleagues examine changes in the geographic footprint of mass bleaching events on the Great Barrier Reef over the last two decades, using aerial and underwater survey data combined with satellite-derived measurements of sea surface temperature. They show that the cumulative footprint of multiple bleaching events has expanded to encompass virtually all of the Great Barrier Reef, reducing the number and size of potential refuges. The 2016 bleaching event proved the most severe, affecting 91% of individual reefs. The authors call for immediate global action to reduce the magnitude of climate warming in order to secure a future for coral reefs.","author":[{"dropping-particle":"","family":"Hughes","given":"Terence P.","non-dropping-particle":"","parse-names":false,"suffix":""},{"dropping-particle":"","family":"Kerry","given":"James T.","non-dropping-particle":"","parse-names":false,"suffix":""},{"dropping-particle":"","family":"Álvarez-Noriega","given":"Mariana","non-dropping-particle":"","parse-names":false,"suffix":""},{"dropping-particle":"","family":"Álvarez-Romero","given":"Jorge G.","non-dropping-particle":"","parse-names":false,"suffix":""},{"dropping-particle":"","family":"Anderson","given":"Kristen D.","non-dropping-particle":"","parse-names":false,"suffix":""},{"dropping-particle":"","family":"Baird","given":"Andrew H.","non-dropping-particle":"","parse-names":false,"suffix":""},{"dropping-particle":"","family":"Babcock","given":"Russell C.","non-dropping-particle":"","parse-names":false,"suffix":""},{"dropping-particle":"","family":"Beger","given":"Maria","non-dropping-particle":"","parse-names":false,"suffix":""},{"dropping-particle":"","family":"Bellwood","given":"David R.","non-dropping-particle":"","parse-names":false,"suffix":""},{"dropping-particle":"","family":"Berkelmans","given":"Ray","non-dropping-particle":"","parse-names":false,"suffix":""},{"dropping-particle":"","family":"Bridge","given":"Tom C.","non-dropping-particle":"","parse-names":false,"suffix":""},{"dropping-particle":"","family":"Butler","given":"Ian R.","non-dropping-particle":"","parse-names":false,"suffix":""},{"dropping-particle":"","family":"Byrne","given":"Maria","non-dropping-particle":"","parse-names":false,"suffix":""},{"dropping-particle":"","family":"Cantin","given":"Neal E.","non-dropping-particle":"","parse-names":false,"suffix":""},{"dropping-particle":"","family":"Comeau","given":"Steeve","non-dropping-particle":"","parse-names":false,"suffix":""},{"dropping-particle":"","family":"Connolly","given":"Sean R.","non-dropping-particle":"","parse-names":false,"suffix":""},{"dropping-particle":"","family":"Cumming","given":"Graeme S.","non-dropping-particle":"","parse-names":false,"suffix":""},{"dropping-particle":"","family":"Dalton","given":"Steven J.","non-dropping-particle":"","parse-names":false,"suffix":""},{"dropping-particle":"","family":"Diaz-Pulido","given":"Guillermo","non-dropping-particle":"","parse-names":false,"suffix":""},{"dropping-particle":"","family":"Eakin","given":"C. Mark","non-dropping-particle":"","parse-names":false,"suffix":""},{"dropping-particle":"","family":"Figueira","given":"Will F.","non-dropping-particle":"","parse-names":false,"suffix":""},{"dropping-particle":"","family":"Gilmour","given":"James P.","non-dropping-particle":"","parse-names":false,"suffix":""},{"dropping-particle":"","family":"Harrison","given":"Hugo B.","non-dropping-particle":"","parse-names":false,"suffix":""},{"dropping-particle":"","family":"Heron","given":"Scott F.","non-dropping-particle":"","parse-names":false,"suffix":""},{"dropping-particle":"","family":"Hoey","given":"Andrew S.","non-dropping-particle":"","parse-names":false,"suffix":""},{"dropping-particle":"","family":"Hobbs","given":"Jean-Paul A.","non-dropping-particle":"","parse-names":false,"suffix":""},{"dropping-particle":"","family":"Hoogenboom","given":"Mia O.","non-dropping-particle":"","parse-names":false,"suffix":""},{"dropping-particle":"V.","family":"Kennedy","given":"Emma","non-dropping-particle":"","parse-names":false,"suffix":""},{"dropping-particle":"","family":"Kuo","given":"Chao-yang","non-dropping-particle":"","parse-names":false,"suffix":""},{"dropping-particle":"","family":"Lough","given":"Janice M.","non-dropping-particle":"","parse-names":false,"suffix":""},{"dropping-particle":"","family":"Lowe","given":"Ryan J.","non-dropping-particle":"","parse-names":false,"suffix":""},{"dropping-particle":"","family":"Liu","given":"Gang","non-dropping-particle":"","parse-names":false,"suffix":""},{"dropping-particle":"","family":"McCulloch","given":"Malcolm T.","non-dropping-particle":"","parse-names":false,"suffix":""},{"dropping-particle":"","family":"Malcolm","given":"Hamish A.","non-dropping-particle":"","parse-names":false,"suffix":""},{"dropping-particle":"","family":"McWilliam","given":"Michael J.","non-dropping-particle":"","parse-names":false,"suffix":""},{"dropping-particle":"","family":"Pandolfi","given":"John M.","non-dropping-particle":"","parse-names":false,"suffix":""},{"dropping-particle":"","family":"Pears","given":"Rachel J.","non-dropping-particle":"","parse-names":false,"suffix":""},{"dropping-particle":"","family":"Pratchett","given":"Morgan S.","non-dropping-particle":"","parse-names":false,"suffix":""},{"dropping-particle":"","family":"Schoepf","given":"Verena","non-dropping-particle":"","parse-names":false,"suffix":""},{"dropping-particle":"","family":"Simpson","given":"Tristan","non-dropping-particle":"","parse-names":false,"suffix":""},{"dropping-particle":"","family":"Skirving","given":"William J.","non-dropping-particle":"","parse-names":false,"suffix":""},{"dropping-particle":"","family":"Sommer","given":"Brigitte","non-dropping-particle":"","parse-names":false,"suffix":""},{"dropping-particle":"","family":"Torda","given":"Gergely","non-dropping-particle":"","parse-names":false,"suffix":""},{"dropping-particle":"","family":"Wachenfeld","given":"David R.","non-dropping-particle":"","parse-names":false,"suffix":""},{"dropping-particle":"","family":"Willis","given":"Bette L.","non-dropping-particle":"","parse-names":false,"suffix":""},{"dropping-particle":"","family":"Wilson","given":"Shaun K.","non-dropping-particle":"","parse-names":false,"suffix":""}],"container-title":"Nature","id":"ITEM-3","issued":{"date-parts":[["2017"]]},"note":"-Coral reefs are threatened by higher temperatures\n\nTakeaway from this paper: Coral reefs are threatened by higher temperatures (Great Barrier Reef) ","page":"373-377","title":"Global warming and recurrent mass bleaching of corals","type":"article-journal","volume":"543"},"uris":["http://www.mendeley.com/documents/?uuid=cb6b79f0-c9ca-376c-a5d0-1f20285f000f"]}],"mendeley":{"formattedCitation":"(Comeau, Lantz, Edmunds, &amp; Carpenter, 2016; Hughes, 1994; Hughes et al., 2017)","plainTextFormattedCitation":"(Comeau, Lantz, Edmunds, &amp; Carpenter, 2016; Hughes, 1994; Hughes et al., 2017)","previouslyFormattedCitation":"(Comeau, Lantz, Edmunds, &amp; Carpenter, 2016; Hughes, 1994; Hughes et al., 2017)"},"properties":{"noteIndex":0},"schema":"https://github.com/citation-style-language/schema/raw/master/csl-citation.json"}</w:instrText>
      </w:r>
      <w:r w:rsidR="00CD5F38">
        <w:fldChar w:fldCharType="separate"/>
      </w:r>
      <w:r w:rsidR="00BB1205" w:rsidRPr="00BB1205">
        <w:rPr>
          <w:noProof/>
        </w:rPr>
        <w:t>(Comeau, Lantz, Edmunds, &amp; Carpenter, 2016; Hughes, 1994; Hughes et al., 2017)</w:t>
      </w:r>
      <w:r w:rsidR="00CD5F38">
        <w:fldChar w:fldCharType="end"/>
      </w:r>
      <w:commentRangeEnd w:id="52"/>
      <w:r w:rsidR="00CD5F38">
        <w:rPr>
          <w:rStyle w:val="CommentReference"/>
        </w:rPr>
        <w:commentReference w:id="52"/>
      </w:r>
      <w:r w:rsidR="00A679EA">
        <w:t xml:space="preserve">. </w:t>
      </w:r>
    </w:p>
    <w:p w14:paraId="26DC28A9" w14:textId="48EC3C41" w:rsidR="004D4A2E" w:rsidRDefault="00D91671" w:rsidP="004D4A2E">
      <w:r>
        <w:t xml:space="preserve">As is true for most ecosystems, the monitoring of species richness on coral reefs has been biased towards </w:t>
      </w:r>
      <w:r w:rsidR="004D4A2E">
        <w:t>a few taxonomic</w:t>
      </w:r>
      <w:r>
        <w:t xml:space="preserve"> group</w:t>
      </w:r>
      <w:r w:rsidR="004D4A2E">
        <w:t>s. F</w:t>
      </w:r>
      <w:r>
        <w:t>ishes and hard corals (Scleractinia)</w:t>
      </w:r>
      <w:r w:rsidR="004D4A2E">
        <w:t xml:space="preserve"> dominate assessments of biodiversity on coral reefs</w:t>
      </w:r>
      <w:r w:rsidR="00BF4B5F">
        <w:t>, which is</w:t>
      </w:r>
      <w:r>
        <w:t xml:space="preserve"> understandable because these groups </w:t>
      </w:r>
      <w:r w:rsidR="00A679EA">
        <w:t xml:space="preserve">are </w:t>
      </w:r>
      <w:r>
        <w:t>of functional importance ecologically</w:t>
      </w:r>
      <w:r w:rsidR="00A679EA">
        <w:t xml:space="preserve"> </w:t>
      </w:r>
      <w:commentRangeStart w:id="53"/>
      <w:r w:rsidR="00460D4B">
        <w:fldChar w:fldCharType="begin" w:fldLock="1"/>
      </w:r>
      <w:r w:rsidR="00460D4B">
        <w:instrText>ADDIN CSL_CITATION {"citationItems":[{"id":"ITEM-1","itemData":{"ISBN":"0028-0836","ISSN":"00280836","PMID":"15215854","abstract":"The worldwide decline of coral reefs calls for an urgent reassessment of current management practices. Confronting large-scale crises requires a major scaling-up of management efforts based on an improved understanding of the ecological processes that underlie reef resilience. Managing for improved resilience, incorporating the role of human activity in shaping ecosystems, provides a basis for coping with uncertainty, future changes and ecological surprises. Here we review the ecological roles of critical functional groups (for both corals and reef fishes) that are fundamental to understanding resilience and avoiding phase shifts from coral dominance to less desirable, degraded ecosystems. We identify striking biogeographic differences in the species richness and composition of functional groups, which highlight the vulnerability of Caribbean reef ecosystems. These findings have profound implications for restoration of degraded reefs, management of fisheries, and the focus on marine protected areas and biodiversity hotspots as priorities for conservation.","author":[{"dropping-particle":"","family":"Bellwood","given":"David R.","non-dropping-particle":"","parse-names":false,"suffix":""},{"dropping-particle":"","family":"Hughes","given":"Terrence P.","non-dropping-particle":"","parse-names":false,"suffix":""},{"dropping-particle":"","family":"Folke","given":"Carl","non-dropping-particle":"","parse-names":false,"suffix":""},{"dropping-particle":"","family":"Nyström","given":"Magnus","non-dropping-particle":"","parse-names":false,"suffix":""}],"container-title":"Nature","id":"ITEM-1","issued":{"date-parts":[["2004"]]},"note":"-Corals and sponges fill multiple roles on coral reefs\n\nTakeaway from this paper: Coral functional roles are mainly morphological, fish functional roles are mainly based on their trophic level, and the diversity of these functions maintains the stability of the reef ecosystem ","page":"827-833","title":"Confronting the coral reef crisis","type":"article-journal","volume":"429"},"uris":["http://www.mendeley.com/documents/?uuid=5e410ad1-3db3-3dce-a5f2-6c50439d7ddd"]}],"mendeley":{"formattedCitation":"(Bellwood, Hughes, Folke, &amp; Nyström, 2004)","plainTextFormattedCitation":"(Bellwood, Hughes, Folke, &amp; Nyström, 2004)","previouslyFormattedCitation":"(Bellwood, Hughes, Folke, &amp; Nyström, 2004)"},"properties":{"noteIndex":0},"schema":"https://github.com/citation-style-language/schema/raw/master/csl-citation.json"}</w:instrText>
      </w:r>
      <w:r w:rsidR="00460D4B">
        <w:fldChar w:fldCharType="separate"/>
      </w:r>
      <w:r w:rsidR="00460D4B" w:rsidRPr="00460D4B">
        <w:rPr>
          <w:noProof/>
        </w:rPr>
        <w:t>(Bellwood, Hughes, Folke, &amp; Nyström, 2004)</w:t>
      </w:r>
      <w:r w:rsidR="00460D4B">
        <w:fldChar w:fldCharType="end"/>
      </w:r>
      <w:commentRangeEnd w:id="53"/>
      <w:r w:rsidR="00460D4B">
        <w:rPr>
          <w:rStyle w:val="CommentReference"/>
        </w:rPr>
        <w:commentReference w:id="53"/>
      </w:r>
      <w:r>
        <w:t xml:space="preserve"> and</w:t>
      </w:r>
      <w:r w:rsidR="004D4A2E">
        <w:t xml:space="preserve"> </w:t>
      </w:r>
      <w:r w:rsidR="00A679EA">
        <w:t>economic</w:t>
      </w:r>
      <w:r w:rsidR="00BF4B5F">
        <w:t>ally</w:t>
      </w:r>
      <w:r w:rsidR="00A679EA">
        <w:t xml:space="preserve"> </w:t>
      </w:r>
      <w:r>
        <w:t>importan</w:t>
      </w:r>
      <w:r w:rsidR="00BF4B5F">
        <w:t>t</w:t>
      </w:r>
      <w:r>
        <w:t xml:space="preserve"> to humans</w:t>
      </w:r>
      <w:r w:rsidR="00A679EA">
        <w:t xml:space="preserve"> </w:t>
      </w:r>
      <w:commentRangeStart w:id="54"/>
      <w:r w:rsidR="00460D4B">
        <w:fldChar w:fldCharType="begin" w:fldLock="1"/>
      </w:r>
      <w:r w:rsidR="008D6764">
        <w:instrText>ADDIN CSL_CITATION {"citationItems":[{"id":"ITEM-1","itemData":{"ISSN":"09218009","abstract":"This study sought to quantify the potential effects of changes in Caribbean reef fish populations on recreational divers' consumer surplus. Over five hundred tourist SCUBA divers were interviewed at seven sites across three Caribbean countries representing a diversity of individuals within the Caribbean dive market. A choice experiment was used to assess willingness to pay as a function of the abundance and size of reef fishes, the presence of fishing activity/gear, and dive price. Despite some preference heterogeneity both between and within sites, the results indicate that future declines in the abundance of reef fishes, and particularly in the number of large fishes observed on recreational dives, will result in significant reductions in diver consumer surplus. On the other hand, improvements in fish populations and reduced fishing gear encounters are likely to result in significant economic gains. These results can be used to justify investment in pre-emptive management strategies targeted at improving reef fish stocks (namely reducing unsustainable fishing activities and land-based reef impacts), managing conflicting uses, as well as to indicate a possible source of financing for such conservation activities.","author":[{"dropping-particle":"","family":"Gill","given":"David A.","non-dropping-particle":"","parse-names":false,"suffix":""},{"dropping-particle":"","family":"Schuhmann","given":"Peter W.","non-dropping-particle":"","parse-names":false,"suffix":""},{"dropping-particle":"","family":"Oxenford","given":"Hazel A.","non-dropping-particle":"","parse-names":false,"suffix":""}],"container-title":"Ecological Economics","id":"ITEM-1","issued":{"date-parts":[["2015"]]},"note":"Takeaway from this paper: Coral reefs are economically valuable as a tourist attraction to divers, but there are concerns regarding diminishing reef health ","page":"48-57","publisher":"Elsevier B.V.","title":"Recreational diver preferences for reef fish attributes: Economic implications of future change","type":"article-journal","volume":"111"},"uris":["http://www.mendeley.com/documents/?uuid=0d9cb33f-6388-4f3e-9ea4-2193aa2dd185"]},{"id":"ITEM-2","itemData":{"ISSN":"00447447","abstract":"Fishing is the most widespread human exploitative activity on tropical reefs and the survival of many coastal societies is dependent on the productivity of their fisheries. Existing fishery management strategies focus primarily on target fish populations, but they may not be appropriate when fishing initiates shifts in the reef ecosystem. Such shifts may not be reversible, and can impair the processes which guarantee future fish production. We describe a number of alternative approaches to management and consider which of these may help to maximize yield whilst minimizing the probability of unwanted ecosystem shifts. One of these approaches is already adopted by a number of island societies but, ironically, it has proved to be incompatible with many fishery development programs.","author":[{"dropping-particle":"","family":"Jennings","given":"Simon","non-dropping-particle":"","parse-names":false,"suffix":""},{"dropping-particle":"","family":"Polunin","given":"Nicholas V. C.","non-dropping-particle":"","parse-names":false,"suffix":""}],"container-title":"Ambio","id":"ITEM-2","issue":"1","issued":{"date-parts":[["1996"]]},"note":"Takeaway from this paper: Fish are economically valuable as a food source, but there are concerns regarding population declines of popular consumer species ","page":"44-49","title":"Impacts of fishing on tropical reef ecosystems","type":"article-journal","volume":"25"},"uris":["http://www.mendeley.com/documents/?uuid=a420b5cc-8b19-4989-882b-108fde76cd6a"]}],"mendeley":{"formattedCitation":"(Gill, Schuhmann, &amp; Oxenford, 2015; Jennings &amp; Polunin, 1996)","plainTextFormattedCitation":"(Gill, Schuhmann, &amp; Oxenford, 2015; Jennings &amp; Polunin, 1996)","previouslyFormattedCitation":"(Gill, Schuhmann, &amp; Oxenford, 2015; Jennings &amp; Polunin, 1996)"},"properties":{"noteIndex":0},"schema":"https://github.com/citation-style-language/schema/raw/master/csl-citation.json"}</w:instrText>
      </w:r>
      <w:r w:rsidR="00460D4B">
        <w:fldChar w:fldCharType="separate"/>
      </w:r>
      <w:r w:rsidR="00460D4B" w:rsidRPr="00460D4B">
        <w:rPr>
          <w:noProof/>
        </w:rPr>
        <w:t>(Gill, Schuhmann, &amp; Oxenford, 2015; Jennings &amp; Polunin, 1996)</w:t>
      </w:r>
      <w:r w:rsidR="00460D4B">
        <w:fldChar w:fldCharType="end"/>
      </w:r>
      <w:commentRangeEnd w:id="54"/>
      <w:r w:rsidR="00460D4B">
        <w:rPr>
          <w:rStyle w:val="CommentReference"/>
        </w:rPr>
        <w:commentReference w:id="54"/>
      </w:r>
      <w:r w:rsidR="00A679EA">
        <w:t xml:space="preserve">. Concerns regarding declines </w:t>
      </w:r>
      <w:r w:rsidR="004D4A2E">
        <w:t xml:space="preserve">in the total abundance of </w:t>
      </w:r>
      <w:r w:rsidR="00A679EA">
        <w:t>corals and fish</w:t>
      </w:r>
      <w:r w:rsidR="004D4A2E">
        <w:t xml:space="preserve"> have </w:t>
      </w:r>
      <w:r w:rsidR="00A679EA">
        <w:t>motivate</w:t>
      </w:r>
      <w:r w:rsidR="004D4A2E">
        <w:t xml:space="preserve">d </w:t>
      </w:r>
      <w:r w:rsidR="00703A7A">
        <w:t>research</w:t>
      </w:r>
      <w:r w:rsidR="00A679EA">
        <w:t xml:space="preserve"> </w:t>
      </w:r>
      <w:r w:rsidR="004D4A2E">
        <w:t>documenting</w:t>
      </w:r>
      <w:r w:rsidR="00A679EA">
        <w:t xml:space="preserve"> </w:t>
      </w:r>
      <w:r w:rsidR="00DE59B9">
        <w:t xml:space="preserve">the species </w:t>
      </w:r>
      <w:r w:rsidR="00A679EA">
        <w:t>richness of these groups</w:t>
      </w:r>
      <w:r w:rsidR="00BF35E9">
        <w:t xml:space="preserve"> </w:t>
      </w:r>
      <w:r w:rsidR="004D5430">
        <w:t>in order to better</w:t>
      </w:r>
      <w:r w:rsidR="00BF35E9">
        <w:t xml:space="preserve"> understand </w:t>
      </w:r>
      <w:r w:rsidR="000E5EE4">
        <w:t xml:space="preserve">patterns and </w:t>
      </w:r>
      <w:r w:rsidR="00BF35E9">
        <w:t>causes of decline</w:t>
      </w:r>
      <w:r w:rsidR="00697406">
        <w:t xml:space="preserve"> </w:t>
      </w:r>
      <w:commentRangeStart w:id="55"/>
      <w:r w:rsidR="002F6971">
        <w:fldChar w:fldCharType="begin" w:fldLock="1"/>
      </w:r>
      <w:r w:rsidR="004C5F85">
        <w:instrText>ADDIN CSL_CITATION {"citationItems":[{"id":"ITEM-1","itemData":{"ISSN":"1091-6490","PMID":"25225388","abstract":"When tropical systems lose species, they are often assumed to be buffered against declines in functional diversity by the ability of the species-rich biota to display high functional redundancy: i.e., a high number of species performing similar functions. We tested this hypothesis using a ninefold richness gradient in global fish faunas on tropical reefs encompassing 6,316 species distributed among 646 functional entities (FEs): i.e., unique combinations of functional traits. We found that the highest functional redundancy is located in the Central Indo-Pacific with a mean of 7.9 species per FE. However, this overall level of redundancy is disproportionately packed into few FEs, a pattern termed functional over-redundancy (FOR). For instance, the most speciose FE in the Central Indo-Pacific contains 222 species (out of 3,689) whereas 38% of FEs (180 out of 468) have no functional insurance with only one species. Surprisingly, the level of FOR is consistent across the six fish faunas, meaning that, whatever the richness, over a third of the species may still be in overrepresented FEs whereas more than one third of the FEs are left without insurance, these levels all being significantly higher than expected by chance. Thus, our study shows that, even in high-diversity systems, such as tropical reefs, functional diversity remains highly vulnerable to species loss. Although further investigations are needed to specifically address the influence of redundant vs. vulnerable FEs on ecosystem functioning, our results suggest that the promised benefits from tropical biodiversity may not be as strong as previously thought.","author":[{"dropping-particle":"","family":"Mouillot","given":"David","non-dropping-particle":"","parse-names":false,"suffix":""},{"dropping-particle":"","family":"Villéger","given":"Sébastien","non-dropping-particle":"","parse-names":false,"suffix":""},{"dropping-particle":"","family":"Parravicini","given":"Valeriano","non-dropping-particle":"","parse-names":false,"suffix":""},{"dropping-particle":"","family":"Kulbicki","given":"Michel","non-dropping-particle":"","parse-names":false,"suffix":""},{"dropping-particle":"","family":"Arias-González","given":"Jesus Ernesto","non-dropping-particle":"","parse-names":false,"suffix":""},{"dropping-particle":"","family":"Bender","given":"Mariana","non-dropping-particle":"","parse-names":false,"suffix":""},{"dropping-particle":"","family":"Chabanet","given":"Pascale","non-dropping-particle":"","parse-names":false,"suffix":""},{"dropping-particle":"","family":"Floeter","given":"Sergio R.","non-dropping-particle":"","parse-names":false,"suffix":""},{"dropping-particle":"","family":"Friedlander","given":"Alan","non-dropping-particle":"","parse-names":false,"suffix":""},{"dropping-particle":"","family":"Vigliola","given":"Laurent","non-dropping-particle":"","parse-names":false,"suffix":""},{"dropping-particle":"","family":"Bellwood","given":"David R.","non-dropping-particle":"","parse-names":false,"suffix":""}],"container-title":"Proceedings of the National Academy of Sciences of the United States of America","id":"ITEM-1","issue":"38","issued":{"date-parts":[["2014"]]},"note":"-Reef fishes fill multiple functional roles on coral reefs.\n-646 &amp;quot;functional entities&amp;quot; (unique combinations of functional traits) among 6316 tropical fish\n\nTakeaway from Mouillot: declines in species richness also leads to a reduction in functional diversity because functional redundancy is lower than expected on reefs","page":"13757-13762","title":"Functional over-redundancy and high functional vulnerability in global fish faunas on tropical reefs","type":"article-journal","volume":"111"},"uris":["http://www.mendeley.com/documents/?uuid=150601a1-04ee-4023-a5bf-4e59d043d3b6"]},{"id":"ITEM-2","itemData":{"ISBN":"1424-2818","ISSN":"14242818","PMID":"19774600","abstract":"Coral reef ecosystems are increasingly subject to severe, large-scale disturbances caused by climate change (e.g., coral bleaching) and other more direct anthropogenic impacts. Many of these disturbances cause coral loss and corresponding changes in habitat structure, which has further important effects on abundance and diversity of coral reef fishes. Declines in the abundance and diversity of coral reef fishes are of considerable concern, given the potential loss of ecosystem function. This study explored the effects of coral loss, recorded in studies conducted throughout the j world, on the diversity of fishes and also on individual responses of fishes within different functional groups. Extensive (&gt;60%) coral loss almost invariably led to declines in fish diversity. Moreover, most fishes declined in abundance following acute disturbances that caused &gt;10% declines in local coral cover. Response diversity, which is considered critical in maintaining ecosystem function and promoting resilience, was very low for corallivores, but was much higher for herbivores, omnivores and carnivores. Sustained and ongoing climate change thus poses a significant OPEN ACCESS Diversity 2011, 3 425 threat to coral reef ecosystems and diversity hotspots are no less susceptible to projected changes in diversity and function.","author":[{"dropping-particle":"","family":"Pratchett","given":"Morgan S.","non-dropping-particle":"","parse-names":false,"suffix":""},{"dropping-particle":"","family":"Hoey","given":"Andrew S.","non-dropping-particle":"","parse-names":false,"suffix":""},{"dropping-particle":"","family":"Wilson","given":"Shaun K.","non-dropping-particle":"","parse-names":false,"suffix":""},{"dropping-particle":"","family":"Messmer","given":"Vanessa","non-dropping-particle":"","parse-names":false,"suffix":""},{"dropping-particle":"","family":"Graham","given":"Nicholas A. J.","non-dropping-particle":"","parse-names":false,"suffix":""}],"container-title":"Diversity","id":"ITEM-2","issued":{"date-parts":[["2011"]]},"note":"Takeaway from Pratchett: &amp;quot;Proportional declines in coral cover at individual reefs were related to proportional decreases or increases in the species richness of fishes recorded during the course of an acute natural, anthropogenic, or experimentally-induced reduction in total coral cover.&amp;quot;","page":"424-452","title":"Changes in biodiversity and functioning of reef fish assemblages following coral bleaching and coral loss","type":"article-journal","volume":"3"},"uris":["http://www.mendeley.com/documents/?uuid=3acb9b62-8e5a-495f-98c8-06cfe5392f9b"]}],"mendeley":{"formattedCitation":"(Mouillot et al., 2014; Pratchett, Hoey, Wilson, Messmer, &amp; Graham, 2011)","plainTextFormattedCitation":"(Mouillot et al., 2014; Pratchett, Hoey, Wilson, Messmer, &amp; Graham, 2011)","previouslyFormattedCitation":"(Mouillot et al., 2014; Pratchett, Hoey, Wilson, Messmer, &amp; Graham, 2011)"},"properties":{"noteIndex":0},"schema":"https://github.com/citation-style-language/schema/raw/master/csl-citation.json"}</w:instrText>
      </w:r>
      <w:r w:rsidR="002F6971">
        <w:fldChar w:fldCharType="separate"/>
      </w:r>
      <w:r w:rsidR="002F6971" w:rsidRPr="002F6971">
        <w:rPr>
          <w:noProof/>
        </w:rPr>
        <w:t>(Mouillot et al., 2014; Pratchett, Hoey, Wilson, Messmer, &amp; Graham, 2011)</w:t>
      </w:r>
      <w:r w:rsidR="002F6971">
        <w:fldChar w:fldCharType="end"/>
      </w:r>
      <w:commentRangeEnd w:id="55"/>
      <w:r w:rsidR="00697406">
        <w:rPr>
          <w:rStyle w:val="CommentReference"/>
        </w:rPr>
        <w:commentReference w:id="55"/>
      </w:r>
      <w:r w:rsidR="00A679EA">
        <w:t>.</w:t>
      </w:r>
      <w:r w:rsidR="004D4A2E">
        <w:t xml:space="preserve"> </w:t>
      </w:r>
      <w:r w:rsidR="000F4993">
        <w:t>However, r</w:t>
      </w:r>
      <w:r w:rsidR="005475B1">
        <w:t xml:space="preserve">ecent studies, particularly those using </w:t>
      </w:r>
      <w:r w:rsidR="002B5899" w:rsidRPr="002B5899">
        <w:t>environmental DNA (eDNA</w:t>
      </w:r>
      <w:r w:rsidR="002B5899">
        <w:t>)</w:t>
      </w:r>
      <w:r w:rsidR="00126F94">
        <w:t xml:space="preserve"> </w:t>
      </w:r>
      <w:r w:rsidR="00126F94">
        <w:fldChar w:fldCharType="begin" w:fldLock="1"/>
      </w:r>
      <w:r w:rsidR="00126F94">
        <w:instrText>ADDIN CSL_CITATION {"citationItems":[{"id":"ITEM-1","itemData":{"ISSN":"1365294X","abstract":"The genomic revolution has fundamentally changed how we survey biodiversity on earth. High-throughput sequencing (“HTS”) platforms now enable the rapid sequencing of DNA from diverse kinds of environmental samples (termed “environmental DNA” or “eDNA”). Coupling HTS with our ability to associate sequences from eDNA with a taxonomic name is called “eDNA metabarcoding” and offers a powerful molecular tool capable of noninvasively surveying species richness from many ecosystems. Here, we review the use of eDNA metabarcoding for surveying animal and plant richness, and the challenges in using eDNA approaches to estimate relative abundance. We highlight eDNA applications in freshwater, marine and terrestrial environments, and in this broad context, we distill what is known about the ability of different eDNA sample types to approximate richness in space and across time. We provide guiding questions for study design and discuss the eDNA metabarcoding workflow with a focus on primers and library preparation methods. We additionally discuss important criteria for consideration of bioinformatic filtering of data sets, with recommendations for increasing transparency. Finally, looking to the future, we discuss emerging applications of eDNA metabarcoding in ecology, conservation, invasion biology, biomonitoring, and how eDNA metabarcoding can empower citizen science and biodiversity education.","author":[{"dropping-particle":"","family":"Deiner","given":"K.","non-dropping-particle":"","parse-names":false,"suffix":""},{"dropping-particle":"","family":"Bik","given":"H. M.","non-dropping-particle":"","parse-names":false,"suffix":""},{"dropping-particle":"","family":"Mächler","given":"E.","non-dropping-particle":"","parse-names":false,"suffix":""},{"dropping-particle":"","family":"Seymour","given":"M.","non-dropping-particle":"","parse-names":false,"suffix":""},{"dropping-particle":"","family":"Lacoursière-Roussel","given":"A.","non-dropping-particle":"","parse-names":false,"suffix":""},{"dropping-particle":"","family":"Altermatt","given":"F.","non-dropping-particle":"","parse-names":false,"suffix":""},{"dropping-particle":"","family":"Creer","given":"S.","non-dropping-particle":"","parse-names":false,"suffix":""},{"dropping-particle":"","family":"Bista","given":"I.","non-dropping-particle":"","parse-names":false,"suffix":""},{"dropping-particle":"","family":"Lodge","given":"D. M.","non-dropping-particle":"","parse-names":false,"suffix":""},{"dropping-particle":"","family":"Vere","given":"N.","non-dropping-particle":"de","parse-names":false,"suffix":""},{"dropping-particle":"","family":"Pfrender","given":"M. E.","non-dropping-particle":"","parse-names":false,"suffix":""},{"dropping-particle":"","family":"Bernatchez","given":"L.","non-dropping-particle":"","parse-names":false,"suffix":""}],"container-title":"Molecular Ecology","id":"ITEM-1","issued":{"date-parts":[["2017"]]},"page":"5872-5895","title":"Environmental DNA metabarcoding: Transforming how we survey animal and plant communities","type":"article-journal","volume":"26"},"uris":["http://www.mendeley.com/documents/?uuid=6427389a-58e4-4b36-8fe7-c14b2a44e5eb"]}],"mendeley":{"formattedCitation":"(Deiner et al., 2017)","plainTextFormattedCitation":"(Deiner et al., 2017)","previouslyFormattedCitation":"(Deiner et al., 2017)"},"properties":{"noteIndex":0},"schema":"https://github.com/citation-style-language/schema/raw/master/csl-citation.json"}</w:instrText>
      </w:r>
      <w:r w:rsidR="00126F94">
        <w:fldChar w:fldCharType="separate"/>
      </w:r>
      <w:r w:rsidR="00126F94" w:rsidRPr="00126F94">
        <w:rPr>
          <w:noProof/>
        </w:rPr>
        <w:t>(Deiner et al., 2017)</w:t>
      </w:r>
      <w:r w:rsidR="00126F94">
        <w:fldChar w:fldCharType="end"/>
      </w:r>
      <w:r w:rsidR="005475B1">
        <w:t xml:space="preserve">, have </w:t>
      </w:r>
      <w:r w:rsidR="000F4993">
        <w:t>highlighted</w:t>
      </w:r>
      <w:r w:rsidR="005475B1">
        <w:t xml:space="preserve"> the presence of many other taxa on </w:t>
      </w:r>
      <w:r w:rsidR="005475B1">
        <w:lastRenderedPageBreak/>
        <w:t>coral reefs</w:t>
      </w:r>
      <w:r w:rsidR="000F4993">
        <w:t xml:space="preserve"> that are typically small or cryptic</w:t>
      </w:r>
      <w:r w:rsidR="000E5EE4">
        <w:t>,</w:t>
      </w:r>
      <w:r w:rsidR="005475B1">
        <w:t xml:space="preserve"> whose </w:t>
      </w:r>
      <w:r w:rsidR="000F4993">
        <w:t>presence has not been well-documented</w:t>
      </w:r>
      <w:r w:rsidR="00C727D7">
        <w:t>,</w:t>
      </w:r>
      <w:r w:rsidR="000F4993">
        <w:t xml:space="preserve"> but </w:t>
      </w:r>
      <w:del w:id="56" w:author="Graham Forrester" w:date="2019-12-12T11:50:00Z">
        <w:r w:rsidR="000F4993" w:rsidDel="00637118">
          <w:delText xml:space="preserve">can </w:delText>
        </w:r>
        <w:r w:rsidR="000F4993" w:rsidRPr="000F4993" w:rsidDel="00637118">
          <w:delText>contribute considerabl</w:delText>
        </w:r>
        <w:r w:rsidR="000E5EE4" w:rsidDel="00637118">
          <w:delText xml:space="preserve">y </w:delText>
        </w:r>
        <w:r w:rsidR="000F4993" w:rsidRPr="000F4993" w:rsidDel="00637118">
          <w:delText>to</w:delText>
        </w:r>
      </w:del>
      <w:ins w:id="57" w:author="Graham Forrester" w:date="2019-12-12T11:50:00Z">
        <w:r w:rsidR="00637118">
          <w:t>comprise a large fraction of</w:t>
        </w:r>
      </w:ins>
      <w:r w:rsidR="000F4993" w:rsidRPr="000F4993">
        <w:t xml:space="preserve"> </w:t>
      </w:r>
      <w:r w:rsidR="000F4993">
        <w:t>overall species-richness</w:t>
      </w:r>
      <w:r w:rsidR="00126F94">
        <w:t xml:space="preserve"> </w:t>
      </w:r>
      <w:commentRangeStart w:id="58"/>
      <w:commentRangeStart w:id="59"/>
      <w:r w:rsidR="00126F94">
        <w:fldChar w:fldCharType="begin" w:fldLock="1"/>
      </w:r>
      <w:r w:rsidR="00126F94">
        <w:instrText>ADDIN CSL_CITATION {"citationItems":[{"id":"ITEM-1","itemData":{"ISSN":"20452322","abstract":"Effective marine management requires comprehensive data on the status of marine biodiversity. However, efficient methods that can document biodiversity in our oceans are currently lacking. Environmental DNA (eDNA) sourced from seawater offers a new avenue for investigating the biota in marine ecosystems. Here, we investigated the potential of eDNA to inform on the breadth of biodiversity present in a tropical marine environment. Directly sequencing eDNA from seawater using a shotgun approach resulted in only 0.34% of 22.3 million reads assigning to eukaryotes, highlighting the inefficiency of this method for assessing eukaryotic diversity. In contrast, using 'tree of life' (ToL) metabarcoding and 20-fold fewer sequencing reads, we could detect 287 families across the major divisions of eukaryotes. Our data also show that the best performing 'universal' PCR assay recovered only 44% of the eukaryotes identified across all assays, highlighting the need for multiple metabarcoding assays to catalogue biodiversity. Lastly, focusing on the fish genus Lethrinus, we recovered intra- and inter-specific haplotypes from seawater samples, illustrating that eDNA can be used to explore diversity beyond taxon identifications. Given the sensitivity and low cost of eDNA metabarcoding we advocate this approach be rapidly integrated into biomonitoring programs.","author":[{"dropping-particle":"","family":"Stat","given":"M.","non-dropping-particle":"","parse-names":false,"suffix":""},{"dropping-particle":"","family":"Huggett","given":"M. J.","non-dropping-particle":"","parse-names":false,"suffix":""},{"dropping-particle":"","family":"Bernasconi","given":"R.","non-dropping-particle":"","parse-names":false,"suffix":""},{"dropping-particle":"","family":"DiBattista","given":"J. D.","non-dropping-particle":"","parse-names":false,"suffix":""},{"dropping-particle":"","family":"Berry","given":"T. E.","non-dropping-particle":"","parse-names":false,"suffix":""},{"dropping-particle":"","family":"Newman","given":"S. J.","non-dropping-particle":"","parse-names":false,"suffix":""},{"dropping-particle":"","family":"Harvey","given":"E. S.","non-dropping-particle":"","parse-names":false,"suffix":""},{"dropping-particle":"","family":"Bunce","given":"M.","non-dropping-particle":"","parse-names":false,"suffix":""}],"container-title":"Scientific Reports","id":"ITEM-1","issued":{"date-parts":[["2017"]]},"page":"1-11","publisher":"Springer US","title":"Ecosystem biomonitoring with eDNA: Metabarcoding across the tree of life in a tropical marine environment","type":"article-journal","volume":"7"},"uris":["http://www.mendeley.com/documents/?uuid=7a27a036-413d-4e25-94ba-9b09e6a5b4e5"]},{"id":"ITEM-2","itemData":{"ISSN":"20452322","abstract":"Coral reefs harbor diverse assemblages of organisms yet the majority of this diversity is hidden within the three dimensional structure of the reef and neglected using standard visual surveys. This study uses Autonomous Reef Monitoring Structures (ARMS) and amplicon sequencing methodologies, targeting mitochondrial cytochrome oxidase I and 18S rRNA genes, to investigate changes in the cryptic reef biodiversity. ARMS, deployed at 11 sites across a near-to off-shore gradient in the Red Sea were dominated by Porifera (sessile fraction), Arthropoda and Annelida (mobile fractions). The two primer sets detected different taxa lists, but patterns in community composition and structure were similar. While the microhabitat of the ARMS deployment affected the community structure, a clear cross-shelf gradient was observed for all fractions investigated. The partitioning of beta-diversity revealed that replacement (i.e.The substitution of species) made the highest contribution with richness playing a smaller role. Hence, different reef habitats across the shelf are relevant to regional diversity, as they harbor different communities, a result with clear implications for the design of Marine Protected Areas. ARMS can be vital tools to assess biodiversity patterns in the generally neglected but species-rich cryptic benthos, providing invaluable information for the management and conservation of hard-bottomed habitats over local and global scales.","author":[{"dropping-particle":"","family":"Pearman","given":"J. K.","non-dropping-particle":"","parse-names":false,"suffix":""},{"dropping-particle":"","family":"Leray","given":"M.","non-dropping-particle":"","parse-names":false,"suffix":""},{"dropping-particle":"","family":"Villalobos","given":"R.","non-dropping-particle":"","parse-names":false,"suffix":""},{"dropping-particle":"","family":"Machida","given":"R. J.","non-dropping-particle":"","parse-names":false,"suffix":""},{"dropping-particle":"","family":"Berumen","given":"M. L.","non-dropping-particle":"","parse-names":false,"suffix":""},{"dropping-particle":"","family":"Knowlton","given":"N.","non-dropping-particle":"","parse-names":false,"suffix":""},{"dropping-particle":"","family":"Carvalho","given":"S.","non-dropping-particle":"","parse-names":false,"suffix":""}],"container-title":"Scientific Reports","id":"ITEM-2","issued":{"date-parts":[["2018"]]},"page":"1-17","publisher":"Springer US","title":"Cross-shelf investigation of coral reef cryptic benthic organisms reveals diversity patterns of the hidden majority","type":"article-journal","volume":"8"},"uris":["http://www.mendeley.com/documents/?uuid=c8231ff3-acfb-4e3d-bb6f-b748f8561e97"]}],"mendeley":{"formattedCitation":"(Pearman et al., 2018; Stat et al., 2017)","plainTextFormattedCitation":"(Pearman et al., 2018; Stat et al., 2017)","previouslyFormattedCitation":"(Pearman et al., 2018; Stat et al., 2017)"},"properties":{"noteIndex":0},"schema":"https://github.com/citation-style-language/schema/raw/master/csl-citation.json"}</w:instrText>
      </w:r>
      <w:r w:rsidR="00126F94">
        <w:fldChar w:fldCharType="separate"/>
      </w:r>
      <w:r w:rsidR="00126F94" w:rsidRPr="00126F94">
        <w:rPr>
          <w:noProof/>
        </w:rPr>
        <w:t>(Pearman et al., 2018; Stat et al., 2017)</w:t>
      </w:r>
      <w:r w:rsidR="00126F94">
        <w:fldChar w:fldCharType="end"/>
      </w:r>
      <w:commentRangeEnd w:id="58"/>
      <w:r w:rsidR="00126F94">
        <w:rPr>
          <w:rStyle w:val="CommentReference"/>
        </w:rPr>
        <w:commentReference w:id="58"/>
      </w:r>
      <w:commentRangeEnd w:id="59"/>
      <w:r w:rsidR="006C4A94">
        <w:rPr>
          <w:rStyle w:val="CommentReference"/>
        </w:rPr>
        <w:commentReference w:id="59"/>
      </w:r>
      <w:r w:rsidR="000F4993">
        <w:t>.</w:t>
      </w:r>
    </w:p>
    <w:p w14:paraId="16B0C601" w14:textId="012CCCE0" w:rsidR="0091385A" w:rsidRDefault="00BF4B5F" w:rsidP="004D4A2E">
      <w:commentRangeStart w:id="60"/>
      <w:r>
        <w:t>Because c</w:t>
      </w:r>
      <w:r w:rsidR="004D4A2E">
        <w:t>orals</w:t>
      </w:r>
      <w:commentRangeEnd w:id="60"/>
      <w:r w:rsidR="004D4A2E">
        <w:rPr>
          <w:rStyle w:val="CommentReference"/>
        </w:rPr>
        <w:commentReference w:id="60"/>
      </w:r>
      <w:r w:rsidR="004D4A2E">
        <w:t xml:space="preserve"> and </w:t>
      </w:r>
      <w:commentRangeStart w:id="61"/>
      <w:commentRangeStart w:id="62"/>
      <w:r w:rsidR="004D4A2E">
        <w:t>fish are such conspicuous, well-studied taxonomic groups</w:t>
      </w:r>
      <w:r>
        <w:t xml:space="preserve">, </w:t>
      </w:r>
      <w:r w:rsidR="000038E2">
        <w:t>they have been used as cross-taxa surrogates</w:t>
      </w:r>
      <w:r>
        <w:t xml:space="preserve"> (</w:t>
      </w:r>
      <w:r w:rsidR="004D4A2E">
        <w:t>the</w:t>
      </w:r>
      <w:r w:rsidR="000038E2">
        <w:t>ir</w:t>
      </w:r>
      <w:r w:rsidR="004D4A2E">
        <w:t xml:space="preserve"> </w:t>
      </w:r>
      <w:r w:rsidR="000038E2">
        <w:t xml:space="preserve">species </w:t>
      </w:r>
      <w:r w:rsidR="004D4A2E">
        <w:t xml:space="preserve">richness </w:t>
      </w:r>
      <w:r w:rsidR="0091385A">
        <w:t>is</w:t>
      </w:r>
      <w:r w:rsidR="004D4A2E">
        <w:t xml:space="preserve"> extrapolated to represent the richness of </w:t>
      </w:r>
      <w:r w:rsidR="000038E2">
        <w:t>other</w:t>
      </w:r>
      <w:r w:rsidR="004D4A2E">
        <w:t xml:space="preserve"> </w:t>
      </w:r>
      <w:r>
        <w:t>coral reef taxa) or subset-taxa surrogates (</w:t>
      </w:r>
      <w:r w:rsidR="0091385A">
        <w:t>their richness is extrapolated to represent total species richness)</w:t>
      </w:r>
      <w:r>
        <w:t xml:space="preserve"> </w:t>
      </w:r>
      <w:commentRangeStart w:id="63"/>
      <w:r w:rsidR="004D4A2E">
        <w:fldChar w:fldCharType="begin" w:fldLock="1"/>
      </w:r>
      <w:r w:rsidR="004D4A2E">
        <w:instrText>ADDIN CSL_CITATION {"citationItems":[{"id":"ITEM-1","itemData":{"author":[{"dropping-particle":"","family":"Graham","given":"Nicholas A. J.","non-dropping-particle":"","parse-names":false,"suffix":""},{"dropping-particle":"","family":"Wilson","given":"Shaun K.","non-dropping-particle":"","parse-names":false,"suffix":""},{"dropping-particle":"","family":"Jennings","given":"Simon","non-dropping-particle":"","parse-names":false,"suffix":""},{"dropping-particle":"","family":"Polunin","given":"Nicholas V. C.","non-dropping-particle":"","parse-names":false,"suffix":""},{"dropping-particle":"","family":"Bijoux","given":"Jude P.","non-dropping-particle":"","parse-names":false,"suffix":""},{"dropping-particle":"","family":"Robinson","given":"Jan","non-dropping-particle":"","parse-names":false,"suffix":""}],"container-title":"Proceedings of the National Academy of Sciences of the United States of America","id":"ITEM-1","issue":"22","issued":{"date-parts":[["2006"]]},"note":"-loss of complexity result in loss of fish species richness\n-maybe due to greater variety of spaces for shelter and territory\n\nTakeaway from this paper: loss of complexity results in loss of fish species richness\n\nTakeaway from this paper: Fish species richness is used as a proxy for overall reef species richness. Authors use fish as an example taxonomic group for determining how changes in rugosity affect reef susceptibility ","page":"8425-8429","title":"Dynamic fragility of oceanic coral reef ecosystems","type":"article-journal","volume":"103"},"uris":["http://www.mendeley.com/documents/?uuid=58568ea3-e997-480a-87fa-67934e6ce233"]}],"mendeley":{"formattedCitation":"(Graham et al., 2006)","plainTextFormattedCitation":"(Graham et al., 2006)","previouslyFormattedCitation":"(Graham et al., 2006)"},"properties":{"noteIndex":0},"schema":"https://github.com/citation-style-language/schema/raw/master/csl-citation.json"}</w:instrText>
      </w:r>
      <w:r w:rsidR="004D4A2E">
        <w:fldChar w:fldCharType="separate"/>
      </w:r>
      <w:r w:rsidR="004D4A2E" w:rsidRPr="00B95EAD">
        <w:rPr>
          <w:noProof/>
        </w:rPr>
        <w:t>(Graham et al., 2006)</w:t>
      </w:r>
      <w:r w:rsidR="004D4A2E">
        <w:fldChar w:fldCharType="end"/>
      </w:r>
      <w:commentRangeEnd w:id="63"/>
      <w:r w:rsidR="004D4A2E">
        <w:rPr>
          <w:rStyle w:val="CommentReference"/>
        </w:rPr>
        <w:commentReference w:id="63"/>
      </w:r>
      <w:r w:rsidR="004D4A2E">
        <w:t>. The reliability of th</w:t>
      </w:r>
      <w:r w:rsidR="0091385A">
        <w:t>ese</w:t>
      </w:r>
      <w:r w:rsidR="004D4A2E">
        <w:t xml:space="preserve"> extrapolation</w:t>
      </w:r>
      <w:r w:rsidR="0091385A">
        <w:t>s</w:t>
      </w:r>
      <w:r w:rsidR="004D4A2E">
        <w:t xml:space="preserve"> </w:t>
      </w:r>
      <w:r w:rsidR="000E5EE4">
        <w:t xml:space="preserve">is </w:t>
      </w:r>
      <w:r w:rsidR="004D4A2E">
        <w:t>not well-studied, and we used sponges as</w:t>
      </w:r>
      <w:r w:rsidR="00357248">
        <w:t xml:space="preserve"> a</w:t>
      </w:r>
      <w:r w:rsidR="004D4A2E">
        <w:t xml:space="preserve"> </w:t>
      </w:r>
      <w:r w:rsidR="00CD7D1D">
        <w:t xml:space="preserve">case study </w:t>
      </w:r>
      <w:r w:rsidR="004D4A2E">
        <w:t xml:space="preserve">in order to assess whether surrogates for fish and coral species richness can be used to predict </w:t>
      </w:r>
      <w:r w:rsidR="00193D00">
        <w:t>the richne</w:t>
      </w:r>
      <w:r w:rsidR="00CD7D1D">
        <w:t>ss of other groups</w:t>
      </w:r>
      <w:r w:rsidR="004D4A2E">
        <w:t xml:space="preserve">. </w:t>
      </w:r>
      <w:commentRangeEnd w:id="61"/>
      <w:r w:rsidR="004D4A2E">
        <w:rPr>
          <w:rStyle w:val="CommentReference"/>
        </w:rPr>
        <w:commentReference w:id="61"/>
      </w:r>
      <w:commentRangeEnd w:id="62"/>
      <w:r w:rsidR="006C4A94">
        <w:rPr>
          <w:rStyle w:val="CommentReference"/>
        </w:rPr>
        <w:commentReference w:id="62"/>
      </w:r>
      <w:r w:rsidR="004D4A2E">
        <w:t xml:space="preserve">We selected sponges because they </w:t>
      </w:r>
      <w:r w:rsidR="007F2B9D">
        <w:t>represent a common benthic group that is</w:t>
      </w:r>
      <w:r w:rsidR="0091385A">
        <w:t xml:space="preserve"> of functional importance </w:t>
      </w:r>
      <w:commentRangeStart w:id="64"/>
      <w:r w:rsidR="004D4A2E">
        <w:fldChar w:fldCharType="begin" w:fldLock="1"/>
      </w:r>
      <w:r w:rsidR="004D4A2E">
        <w:instrText>ADDIN CSL_CITATION {"citationItems":[{"id":"ITEM-1","itemData":{"ISBN":"0272-7714","ISSN":"02727714","abstract":"Despite the wide range of functional roles performed by marine sponges they are still poorly represented in many research, monitoring and conservation programmes. The aim of this review is to examine recent developments in our understanding of sponge functional roles in tropical, temperate and polar ecosystems. Functions have been categorised into three areas: (a) impacts on substrate (including bioerosion, reef creation, and substrate stabilisation, consolidation and regeneration); (b) bentho-pelagic coupling (including carbon cycling, silicon cycling, oxygen depletion and nitrogen cycling); and (c) associations with other organisms (facilitating primary production, secondary production, provision of microhabitat, enhanced predation protection, survival success, range expansions and camouflage though association with sponges, sponges as a settlement substrate, disrupting near-boundary and reef level flow regimes, sponges as agents of biological disturbance, sponges as releasers of chemicals and sponges as tools for other organisms). The importance of sponges on substrate, sponge bentho-pelagic coupling, and sponge interactions and associations is described. Although the scientific evidence strongly supports the significance and widespread nature of these functional roles sponges still remain underappreciated in marine systems.","author":[{"dropping-particle":"","family":"Bell","given":"James J.","non-dropping-particle":"","parse-names":false,"suffix":""}],"container-title":"Estuarine, Coastal and Shelf Science","id":"ITEM-1","issued":{"date-parts":[["2008"]]},"note":"-Sponges fill multiple functional roles in coral reefs\n\nTakeaway from this paper: sponges serve several important functional roles on the reef including eroding coral structure, serving as substrate, and serving a role in reef creation ","page":"341-353","title":"The functional roles of marine sponges","type":"article-journal","volume":"79"},"uris":["http://www.mendeley.com/documents/?uuid=72c531a7-92bd-3644-9c4e-1cd9af7d60e8"]}],"mendeley":{"formattedCitation":"(Bell, 2008)","plainTextFormattedCitation":"(Bell, 2008)","previouslyFormattedCitation":"(Bell, 2008)"},"properties":{"noteIndex":0},"schema":"https://github.com/citation-style-language/schema/raw/master/csl-citation.json"}</w:instrText>
      </w:r>
      <w:r w:rsidR="004D4A2E">
        <w:fldChar w:fldCharType="separate"/>
      </w:r>
      <w:r w:rsidR="004D4A2E" w:rsidRPr="009933F1">
        <w:rPr>
          <w:noProof/>
        </w:rPr>
        <w:t>(Bell, 2008)</w:t>
      </w:r>
      <w:r w:rsidR="004D4A2E">
        <w:fldChar w:fldCharType="end"/>
      </w:r>
      <w:commentRangeEnd w:id="64"/>
      <w:r w:rsidR="004D4A2E">
        <w:rPr>
          <w:rStyle w:val="CommentReference"/>
        </w:rPr>
        <w:commentReference w:id="64"/>
      </w:r>
      <w:r w:rsidR="00357248">
        <w:t xml:space="preserve">, yet </w:t>
      </w:r>
      <w:r w:rsidR="007F2B9D">
        <w:t xml:space="preserve">relatively </w:t>
      </w:r>
      <w:r w:rsidR="00357248">
        <w:t xml:space="preserve">few </w:t>
      </w:r>
      <w:r w:rsidR="004D4A2E">
        <w:t xml:space="preserve">studies have investigated </w:t>
      </w:r>
      <w:r w:rsidR="0091385A">
        <w:t>temporal</w:t>
      </w:r>
      <w:r w:rsidR="007F2B9D">
        <w:t xml:space="preserve"> </w:t>
      </w:r>
      <w:r w:rsidR="0091385A">
        <w:t>patterns in their abundance or species richness</w:t>
      </w:r>
      <w:r w:rsidR="004D4A2E">
        <w:t xml:space="preserve"> </w:t>
      </w:r>
      <w:commentRangeStart w:id="65"/>
      <w:r w:rsidR="004D4A2E">
        <w:fldChar w:fldCharType="begin" w:fldLock="1"/>
      </w:r>
      <w:r w:rsidR="004D4A2E">
        <w:instrText>ADDIN CSL_CITATION {"citationItems":[{"id":"ITEM-1","itemData":{"ISSN":"16171381","abstract":"Sponges are a dominant component of benthic assemblages in hard substratum environments across the world, but despite the importance of sponges, they are generally poorly represented in most marine monitoring programmes. There is considerable need to develop effective monitoring tools to monitor changes in sponge assemblages. Morphological monitoring has been proposed as a suitable method to monitor sponges and while morphological monitoring has already taken place at Skomer Marine Reserve (MNR), Wales, here we investigate whether species level and morphological level data sets are correlated with respect to temporal variation. Furthermore, we examine the environmental factors that correlate with the patterns of temporal variability. Both species and morphological data sets revealed significant seasonal changes and spatial variation in sponge assemblages; these data sets were highly correlated and explained by a number of environmental factors. We conclude that morphological monitoring of sponge assemblages may represents a cost-effective method for assessing temporal and spatial variation in sponges, where full species level monitoring is not possible, as patterns identified from morphological data were a suitable surrogate of species-level data. © 2013.","author":[{"dropping-particle":"","family":"Berman","given":"Jade","non-dropping-particle":"","parse-names":false,"suffix":""},{"dropping-particle":"","family":"Burton","given":"Mark","non-dropping-particle":"","parse-names":false,"suffix":""},{"dropping-particle":"","family":"Gibbs","given":"Robert","non-dropping-particle":"","parse-names":false,"suffix":""},{"dropping-particle":"","family":"Lock","given":"Kate","non-dropping-particle":"","parse-names":false,"suffix":""},{"dropping-particle":"","family":"Newman","given":"Philip","non-dropping-particle":"","parse-names":false,"suffix":""},{"dropping-particle":"","family":"Jones","given":"Jen","non-dropping-particle":"","parse-names":false,"suffix":""},{"dropping-particle":"","family":"Bell","given":"James","non-dropping-particle":"","parse-names":false,"suffix":""}],"container-title":"Journal for Nature Conservation","id":"ITEM-1","issued":{"date-parts":[["2013"]]},"note":"Takeaway from this paper: morphological sponge groups are correlated over time in a similar way that sponge species assemblages are correlated over time; author investigates the use of abiotic factors (not including rugosity) to serve as surrogates for sponge morphological and taxonomic richness ; 4 years 3 sites ","page":"173-182","publisher":"Elsevier GmbH.","title":"Testing the suitability of a morphological monitoring approach for identifying temporal variability in a temperate sponge assemblage","type":"article-journal","volume":"21"},"uris":["http://www.mendeley.com/documents/?uuid=aa5d0617-67dd-4087-be13-8db46b18b088"]},{"id":"ITEM-2","itemData":{"ISBN":"0006-3207","ISSN":"00063207","PMID":"16946245","abstract":"Sponges are abundant and diverse on coral reefs, and play key functional roles; but virtually nothing is known of their dynamics. This is the first report of coral reef sponge community dynamics documented by a series of censuses in which volume and species of every individual were recorded. At the start of the 14 year study, there were 1395 sponge individuals, representing 39 species in nine orders, and a total sponge volume of 33,721 cm3 in the censused area of a shallow Caribbean reef in San Blas, Panama. The most striking results of the 5 censuses were steady disappearance of species (51.3%) throughout the study period, and a steep drop in total sponge volume (42.6%). Species in keratose orders and with massive growth forms were lost disproportionately. Sponge losses could not be attributed to predators, physical disturbance (including a hurricane), extreme episodes of other abiotic factors, or disproportionately great loss of rare species due to random fluctuations. Disease may have played a role. High loss rates documented at this and nearby sites could be a local phenomenon, but scattered reports of disease and mass mortality of sponges from other sites suggest these data may reflect region-wide losses. Monitoring programs designed for corals and mobile unitary organisms can miss changes in sponges because very high sponge species diversity, facile fragmentation and fusion, and quick and complete disappearance of dead sponges, impedes perception of changes if there are no prior censuses. Whether or not sponge declines are extensive will remain unknown until repeat censuses have been accomplished at additional sites. Sponges can increase water clarity, bind live corals to the reef frame, and facilitate reef regeneration, suggesting that loss of sponges could accelerate declines of coral reefs. © 2005 Elsevier Ltd. All rights reserved.","author":[{"dropping-particle":"","family":"Wulff","given":"Janie L.","non-dropping-particle":"","parse-names":false,"suffix":""}],"container-title":"Biological Conservation","id":"ITEM-2","issued":{"date-parts":[["2006"]]},"note":"-Sponges fill multiple functional roles on coral reefs\n\nTakeaway from this paper: 14 years of sponge volume and species monitored at one reef, mostly focused on how sponges are changing over time (Caribbean) ","page":"167-176","title":"Rapid diversity and abundance decline in a Caribbean coral reef sponge community","type":"article-journal","volume":"127"},"uris":["http://www.mendeley.com/documents/?uuid=0e462444-003b-43b1-ab17-83f7f6889446"]}],"mendeley":{"formattedCitation":"(Berman et al., 2013; Wulff, 2006)","plainTextFormattedCitation":"(Berman et al., 2013; Wulff, 2006)","previouslyFormattedCitation":"(Berman et al., 2013; Wulff, 2006)"},"properties":{"noteIndex":0},"schema":"https://github.com/citation-style-language/schema/raw/master/csl-citation.json"}</w:instrText>
      </w:r>
      <w:r w:rsidR="004D4A2E">
        <w:fldChar w:fldCharType="separate"/>
      </w:r>
      <w:r w:rsidR="004D4A2E" w:rsidRPr="009933F1">
        <w:rPr>
          <w:noProof/>
        </w:rPr>
        <w:t>(Berman et al., 2013; Wulff, 2006)</w:t>
      </w:r>
      <w:r w:rsidR="004D4A2E">
        <w:fldChar w:fldCharType="end"/>
      </w:r>
      <w:commentRangeEnd w:id="65"/>
      <w:r w:rsidR="004D4A2E">
        <w:rPr>
          <w:rStyle w:val="CommentReference"/>
        </w:rPr>
        <w:commentReference w:id="65"/>
      </w:r>
      <w:r w:rsidR="004D4A2E">
        <w:t xml:space="preserve">. </w:t>
      </w:r>
    </w:p>
    <w:p w14:paraId="29D5AE2E" w14:textId="5CACBF37" w:rsidR="00836B4A" w:rsidRDefault="00DF46D1" w:rsidP="00836B4A">
      <w:r>
        <w:t>Researchers have used a variety of criteria when selecting surrogates</w:t>
      </w:r>
      <w:r w:rsidR="00126F94">
        <w:t xml:space="preserve"> </w:t>
      </w:r>
      <w:r w:rsidR="00126F94">
        <w:fldChar w:fldCharType="begin" w:fldLock="1"/>
      </w:r>
      <w:r w:rsidR="00126F94">
        <w:instrText>ADDIN CSL_CITATION {"citationItems":[{"id":"ITEM-1","itemData":{"author":[{"dropping-particle":"","family":"Noss","given":"Reed F.","non-dropping-particle":"","parse-names":false,"suffix":""}],"container-title":"Conservation Biology","id":"ITEM-1","issue":"4","issued":{"date-parts":[["1990"]]},"note":"-Reviews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approach","type":"article-journal","volume":"4"},"uris":["http://www.mendeley.com/documents/?uuid=c5291a8d-f844-3e49-9df0-0ebeccc7a7ae"]}],"mendeley":{"formattedCitation":"(Noss, 1990)","plainTextFormattedCitation":"(Noss, 1990)","previouslyFormattedCitation":"(Noss, 1990)"},"properties":{"noteIndex":0},"schema":"https://github.com/citation-style-language/schema/raw/master/csl-citation.json"}</w:instrText>
      </w:r>
      <w:r w:rsidR="00126F94">
        <w:fldChar w:fldCharType="separate"/>
      </w:r>
      <w:r w:rsidR="00126F94" w:rsidRPr="00126F94">
        <w:rPr>
          <w:noProof/>
        </w:rPr>
        <w:t>(Noss, 1990)</w:t>
      </w:r>
      <w:r w:rsidR="00126F94">
        <w:fldChar w:fldCharType="end"/>
      </w:r>
      <w:r>
        <w:t xml:space="preserve">. </w:t>
      </w:r>
      <w:r w:rsidR="00C9205B">
        <w:t xml:space="preserve">We selected two simple biotic surrogates (total coral cover and total sponge cover) and one abiotic surrogate (reef rugosity) for </w:t>
      </w:r>
      <w:r w:rsidR="000E5EE4">
        <w:t xml:space="preserve">largely </w:t>
      </w:r>
      <w:r w:rsidR="00C9205B">
        <w:t xml:space="preserve">practical reasons. </w:t>
      </w:r>
      <w:r w:rsidR="006A0D2E">
        <w:t>Total coral cover (</w:t>
      </w:r>
      <w:r w:rsidR="006A0D2E" w:rsidRPr="006A0D2E">
        <w:t xml:space="preserve">the proportion of reef surface covered by live </w:t>
      </w:r>
      <w:proofErr w:type="spellStart"/>
      <w:r w:rsidR="006A0D2E">
        <w:t>Scleractinian</w:t>
      </w:r>
      <w:proofErr w:type="spellEnd"/>
      <w:r w:rsidR="006A0D2E" w:rsidRPr="006A0D2E">
        <w:t xml:space="preserve"> coral</w:t>
      </w:r>
      <w:r w:rsidR="006A0D2E">
        <w:t xml:space="preserve">) is the simplest potential higher-taxa surrogate for coral species richness and is arguably the most widely-monitored variable in this ecosystem </w:t>
      </w:r>
      <w:commentRangeStart w:id="66"/>
      <w:r w:rsidR="006A0D2E">
        <w:fldChar w:fldCharType="begin" w:fldLock="1"/>
      </w:r>
      <w:r w:rsidR="00F571F3">
        <w:instrText>ADDIN CSL_CITATION {"citationItems":[{"id":"ITEM-1","itemData":{"ISBN":"0962-8452","abstract":"Coral reefs are rich in biodiversity, in large part because their highly complex architecture provides shelter and resources for a wide range of organisms. Recent rapid declines in hard coral cover have occurred across the Caribbean region, but the concomitant consequences for reef architecture have not been quantified on a large scale to date. We provide, to our knowledge, the first region-wide analysis of changes in reef architectural complexity, using nearly 500 surveys across 200 reefs, between 1969 and 2008. The architectural complexity of Caribbean reefs has declined nonlinearly with the near disappearance of the most complex reefs over the last 40 years. The flattening of Caribbean reefs was apparent by the early 1980s, followed by a period of stasis between 1985 and 1998 and then a resumption of the decline in complexity to the present. Rates of loss are similar on shallow (&lt;6 m), mid-water (6-20 m) and deep (&gt;20 m) reefs and are consistent across all five subregions. The temporal pattern of declining architecture coincides with key events in recent Caribbean ecological history: the loss of structurally complex Acropora corals, the mass mortality of the grazing urchin Diadema antillarum and the 1998 El Nino Southern Oscillation-induced worldwide coral bleaching event. The consistently low estimates of current architectural complexity suggest regional-scale degradation and homogenization of reef structure. The widespread loss of architectural complexity is likely to have serious consequences for reef biodiversity, ecosystem functioning and associated environmental services.","author":[{"dropping-particle":"","family":"Alvarez-Filip","given":"Lorenzo","non-dropping-particle":"","parse-names":false,"suffix":""},{"dropping-particle":"","family":"Dulvy","given":"Nicholas K.","non-dropping-particle":"","parse-names":false,"suffix":""},{"dropping-particle":"","family":"Gill","given":"Jennifer A.","non-dropping-particle":"","parse-names":false,"suffix":""},{"dropping-particle":"","family":"Côté","given":"Isabelle M.","non-dropping-particle":"","parse-names":false,"suffix":""},{"dropping-particle":"","family":"Watkinson","given":"Andrew R.","non-dropping-particle":"","parse-names":false,"suffix":""}],"container-title":"Proceedings of the Royal Society B","id":"ITEM-1","issued":{"date-parts":[["2009"]]},"language":"English","note":"-Rugosity is well-documented for coral reefs\n-Uses data from 500 surveys, 200 reefs, between 1969-2008\n\nISI Document Delivery No.: 469FO\nTimes Cited: 38\nCited Reference Count: 39\nAlvarez-Filip, Lorenzo Dulvy, Nicholas K. Gill, Jennifer A. Cote, Isabelle M. Watkinson, Andrew R.\nROYAL SOC\n\nTakeaway from this paper: Rugosity is frequently measured and it’s generally declining (Caribbean)","page":"3019-3025","title":"Flattening of Caribbean coral reefs: Region-wide declines in architectural complexity","type":"article-journal","volume":"276"},"uris":["http://www.mendeley.com/documents/?uuid=a9415ccd-e26a-4b98-a7ac-99a1f8edcc8a"]},{"id":"ITEM-2","itemData":{"PMID":"17801530","abstract":"Many coral reefs have been degraded over the past two to three decades through a combination of human and natural disturbances. In Jamaica, the effects of overfishing, hurricane damage, and disease have combined to destroy most corals, whose abundance has declined from more than 50 percent in the late 1970s to less than 5 percent today. A dramatic phase shift has occurred, producing a system dominated by fleshy macroalgae (more than 90 percent cover). Immediate implementation of management procedures is necessary to avoid further catastrophic damage.","author":[{"dropping-particle":"","family":"Gardner","given":"Toby A.","non-dropping-particle":"","parse-names":false,"suffix":""},{"dropping-particle":"","family":"Côté","given":"Isabelle M.","non-dropping-particle":"","parse-names":false,"suffix":""},{"dropping-particle":"","family":"Gill","given":"Jennifer A.","non-dropping-particle":"","parse-names":false,"suffix":""},{"dropping-particle":"","family":"Grant","given":"Alastair","non-dropping-particle":"","parse-names":false,"suffix":""},{"dropping-particle":"","family":"Watkinson","given":"Andrew R.","non-dropping-particle":"","parse-names":false,"suffix":""}],"container-title":"Science","id":"ITEM-2","issued":{"date-parts":[["2003"]]},"note":"-Declines of coral cover are well-documented\n\nTakeaway from this paper: coral cover is frequently studied and it’s generally declining (Caribbean) ","page":"958-960","title":"Long-term region-wide declines in Caribbean corals","type":"article-journal","volume":"301"},"uris":["http://www.mendeley.com/documents/?uuid=d5ae1871-98cc-455d-802a-022dbb0df349"]},{"id":"ITEM-3","itemData":{"author":[{"dropping-particle":"","family":"Jackson","given":"J.","non-dropping-particle":"","parse-names":false,"suffix":""},{"dropping-particle":"","family":"Donovan","given":"M.","non-dropping-particle":"","parse-names":false,"suffix":""},{"dropping-particle":"","family":"Cramer","given":"K.","non-dropping-particle":"","parse-names":false,"suffix":""},{"dropping-particle":"","family":"Lam","given":"V.","non-dropping-particle":"","parse-names":false,"suffix":""}],"id":"ITEM-3","issued":{"date-parts":[["2014"]]},"publisher-place":"Washington, D.C.","title":"Status and trends of Caribbean coral reefs: 1970-2012","type":"article"},"uris":["http://www.mendeley.com/documents/?uuid=0e434e02-3bcd-4325-a1b8-db17e980cf33"]}],"mendeley":{"formattedCitation":"(Alvarez-Filip, Dulvy, Gill, Côté, &amp; Watkinson, 2009; Gardner, Côté, Gill, Grant, &amp; Watkinson, 2003; Jackson, Donovan, Cramer, &amp; Lam, 2014)","plainTextFormattedCitation":"(Alvarez-Filip, Dulvy, Gill, Côté, &amp; Watkinson, 2009; Gardner, Côté, Gill, Grant, &amp; Watkinson, 2003; Jackson, Donovan, Cramer, &amp; Lam, 2014)","previouslyFormattedCitation":"(Alvarez-Filip, Dulvy, Gill, Côté, &amp; Watkinson, 2009; Gardner, Côté, Gill, Grant, &amp; Watkinson, 2003; Jackson, Donovan, Cramer, &amp; Lam, 2014)"},"properties":{"noteIndex":0},"schema":"https://github.com/citation-style-language/schema/raw/master/csl-citation.json"}</w:instrText>
      </w:r>
      <w:r w:rsidR="006A0D2E">
        <w:fldChar w:fldCharType="separate"/>
      </w:r>
      <w:r w:rsidR="00126F94" w:rsidRPr="00126F94">
        <w:rPr>
          <w:noProof/>
        </w:rPr>
        <w:t>(Alvarez-Filip, Dulvy, Gill, Côté, &amp; Watkinson, 2009; Gardner, Côté, Gill, Grant, &amp; Watkinson, 2003; Jackson, Donovan, Cramer, &amp; Lam, 2014)</w:t>
      </w:r>
      <w:r w:rsidR="006A0D2E">
        <w:fldChar w:fldCharType="end"/>
      </w:r>
      <w:commentRangeEnd w:id="66"/>
      <w:r w:rsidR="006A0D2E">
        <w:rPr>
          <w:rStyle w:val="CommentReference"/>
        </w:rPr>
        <w:commentReference w:id="66"/>
      </w:r>
      <w:r w:rsidR="006A0D2E">
        <w:t>.</w:t>
      </w:r>
      <w:r w:rsidR="00836B4A">
        <w:t xml:space="preserve"> </w:t>
      </w:r>
      <w:r w:rsidR="00043545">
        <w:t>Reef r</w:t>
      </w:r>
      <w:r w:rsidR="00836B4A">
        <w:t xml:space="preserve">ugosity </w:t>
      </w:r>
      <w:r w:rsidR="00043545">
        <w:t xml:space="preserve">(a simple measure of </w:t>
      </w:r>
      <w:r w:rsidR="00043545" w:rsidRPr="00043545">
        <w:t>surface roughness</w:t>
      </w:r>
      <w:r w:rsidR="00043545">
        <w:t xml:space="preserve">) has also been monitored routinely </w:t>
      </w:r>
      <w:r w:rsidR="00043545" w:rsidRPr="00043545">
        <w:t xml:space="preserve">by coral reef biologists </w:t>
      </w:r>
      <w:r w:rsidR="00043545">
        <w:t xml:space="preserve">and </w:t>
      </w:r>
      <w:r w:rsidR="00836B4A">
        <w:t xml:space="preserve">is expected to be a good </w:t>
      </w:r>
      <w:ins w:id="67" w:author="Graham Forrester" w:date="2019-12-12T07:31:00Z">
        <w:r w:rsidR="0091216C">
          <w:t xml:space="preserve">resource-related </w:t>
        </w:r>
      </w:ins>
      <w:r w:rsidR="00043545">
        <w:t xml:space="preserve">abiotic </w:t>
      </w:r>
      <w:r w:rsidR="00836B4A">
        <w:t xml:space="preserve">surrogate for fish species richness because </w:t>
      </w:r>
      <w:r w:rsidR="00043545">
        <w:t xml:space="preserve">the habitat </w:t>
      </w:r>
      <w:r w:rsidR="00043545">
        <w:lastRenderedPageBreak/>
        <w:t xml:space="preserve">requirements of many fishes include structural reef features. Higher </w:t>
      </w:r>
      <w:r w:rsidR="00836B4A">
        <w:t xml:space="preserve">rugosity should </w:t>
      </w:r>
      <w:r w:rsidR="00043545">
        <w:t xml:space="preserve">thus </w:t>
      </w:r>
      <w:r w:rsidR="00836B4A">
        <w:t>provide structur</w:t>
      </w:r>
      <w:r w:rsidR="00043545">
        <w:t>e</w:t>
      </w:r>
      <w:r w:rsidR="00836B4A">
        <w:t xml:space="preserve"> that may be utilized by a greater </w:t>
      </w:r>
      <w:r w:rsidR="000E5EE4">
        <w:t xml:space="preserve">number </w:t>
      </w:r>
      <w:r w:rsidR="00836B4A">
        <w:t xml:space="preserve">of fish species </w:t>
      </w:r>
      <w:commentRangeStart w:id="68"/>
      <w:r w:rsidR="00836B4A">
        <w:fldChar w:fldCharType="begin" w:fldLock="1"/>
      </w:r>
      <w:r w:rsidR="00836B4A">
        <w:instrText>ADDIN CSL_CITATION {"citationItems":[{"id":"ITEM-1","itemData":{"ISBN":"0722-4028","ISSN":"0722-4028","abstract":"With the ongoing loss of coral cover and the associated flattening of reef architecture, understanding the links between coral habitat and reef fishes is of critical importance. Here, we investigate whether considering coral traits and functional diversity provides new insights into the relationship between structural complexity and reef fish communities, and whether coral traits and community composition can predict structural complexity. Across 157 sites in Seychelles, Maldives, the Chagos Archipelago, and Australia’s Great Barrier Reef, we find that structural complexity and reef zone are the strongest and most con- sistent predictors of reef fish abundance, biomass, species richness, and trophic structure. However, coral traits, diversity, and life histories provided additional predictive power for models of reef fish assemblages, and were key drivers of structural complexity. Our findings highlight that reef complexity relies on living corals—with different traits and life histories—continuing to build carbonate skeletons, and that these nuanced relationships between coral assemblages and habitat complexity can affect the structure of reef fish assemblages. Seascape-level estimates of structural complexity are rapid and cost effective with important implications for the structure and function of fish assemblages, and should be incorporated into monitoring programs.","author":[{"dropping-particle":"","family":"Darling","given":"Emily S.","non-dropping-particle":"","parse-names":false,"suffix":""},{"dropping-particle":"","family":"Graham","given":"Nicholas A. J.","non-dropping-particle":"","parse-names":false,"suffix":""},{"dropping-particle":"","family":"Januchowski-Hartley","given":"Fraser A.","non-dropping-particle":"","parse-names":false,"suffix":""},{"dropping-particle":"","family":"Nash","given":"Kirsty L.","non-dropping-particle":"","parse-names":false,"suffix":""},{"dropping-particle":"","family":"Pratchett","given":"Morgan S.","non-dropping-particle":"","parse-names":false,"suffix":""},{"dropping-particle":"","family":"Wilson","given":"Shaun K.","non-dropping-particle":"","parse-names":false,"suffix":""}],"container-title":"Coral Reefs","id":"ITEM-1","issued":{"date-parts":[["2017","6","12"]]},"note":"-Greater complexity is correlated with greater fish diversity\n\n-Reef fish negatively impacted by loss of coral cover and complexity\n\nThis study looks at how structural reef complexity may affect fish assemblages\n-scleractinian corals as foundation species\n-using functional roles of corals based on their morphology\n\nTakeaway from these papers: the ability to predict a target with a candidate surrogate can vary across spatial scales \n\nTakeaway from this paper:  Greater complexity is correlated with greater fish diversity and reef fish are negatively impacted by loss of coral cover and complexity ","page":"561-575","title":"Relationships between structural complexity, coral traits, and reef fish assemblages","type":"article-journal","volume":"36"},"uris":["http://www.mendeley.com/documents/?uuid=aa37ab54-9cfa-4eed-803c-0e0633071fda"]},{"id":"ITEM-2","itemData":{"author":[{"dropping-particle":"","family":"Graham","given":"Nicholas A. J.","non-dropping-particle":"","parse-names":false,"suffix":""},{"dropping-particle":"","family":"Wilson","given":"Shaun K.","non-dropping-particle":"","parse-names":false,"suffix":""},{"dropping-particle":"","family":"Jennings","given":"Simon","non-dropping-particle":"","parse-names":false,"suffix":""},{"dropping-particle":"","family":"Polunin","given":"Nicholas V. C.","non-dropping-particle":"","parse-names":false,"suffix":""},{"dropping-particle":"","family":"Bijoux","given":"Jude P.","non-dropping-particle":"","parse-names":false,"suffix":""},{"dropping-particle":"","family":"Robinson","given":"Jan","non-dropping-particle":"","parse-names":false,"suffix":""}],"container-title":"Proceedings of the National Academy of Sciences of the United States of America","id":"ITEM-2","issue":"22","issued":{"date-parts":[["2006"]]},"note":"-loss of complexity result in loss of fish species richness\n-maybe due to greater variety of spaces for shelter and territory\n\nTakeaway from this paper: loss of complexity results in loss of fish species richness\n\nTakeaway from this paper: Fish species richness is used as a proxy for overall reef species richness. Authors use fish as an example taxonomic group for determining how changes in rugosity affect reef susceptibility ","page":"8425-8429","title":"Dynamic fragility of oceanic coral reef ecosystems","type":"article-journal","volume":"103"},"uris":["http://www.mendeley.com/documents/?uuid=58568ea3-e997-480a-87fa-67934e6ce233"]},{"id":"ITEM-3","itemData":{"ISBN":"1095-8649","ISSN":"00221112","PMID":"4871844763544907447","abstract":"A simple habitat assessment score (HAS) was designed to assess habitat complexity across several different shallow tropical marine habitats including sandy patches, algal beds, seagrass beds and reefs. It measured rugosity, variety of growth forms, height, refuge size categories, percentage live cover and percentage hard substratum. Multiple regression models using HAS variables as predictors accounted for 71 and 22% of the variation in observed species richness and total fish abundance respectively. The two most important predictors of observed species richness were rugosity and variety of growth forms, while height was the most important predictor of total fish abundance. The HAS method worked consistently across a variety of habitat types and the complexity map closely mirrored the map of observed species richness, reflecting the patchy habitat mosaic of shallow tropical marine areas. Stations at the mouth of an enclosed lagoon, however, had a higher number of species than might have been expected judging from the habitat complexity scores. It is possible that this was linked to the preferential settling of pelagic fish larvae in this area as tidal water exchanges between the bay and the reef were funnelled through one small gap. This study highlights the need for fish biodiversity studies to take habitat complexity into account.","author":[{"dropping-particle":"","family":"Gratwicke","given":"B.","non-dropping-particle":"","parse-names":false,"suffix":""},{"dropping-particle":"","family":"Speight","given":"M. R.","non-dropping-particle":"","parse-names":false,"suffix":""}],"container-title":"Journal of Fish Biology","id":"ITEM-3","issued":{"date-parts":[["2005"]]},"note":"-BVI\n-rugose environments foster greater fish species richness\n\nTakeaway from this paper:  Rugose environments foster greater fish species richness (BVI study) ","page":"650-667","title":"The relationship between fish species richness, abundance and habitat complexity in a range of shallow tropical marine habitats","type":"article-journal","volume":"66"},"uris":["http://www.mendeley.com/documents/?uuid=fbd6211d-e31e-4ad1-bfc5-1396d129c171"]},{"id":"ITEM-4","itemData":{"ISSN":"0021-8790","author":[{"dropping-particle":"","family":"Newman","given":"Steven P.","non-dropping-particle":"","parse-names":false,"suffix":""},{"dropping-particle":"","family":"Meesters","given":"Erik H.","non-dropping-particle":"","parse-names":false,"suffix":""},{"dropping-particle":"","family":"Dryden","given":"Charlie S.","non-dropping-particle":"","parse-names":false,"suffix":""},{"dropping-particle":"","family":"Williams","given":"Stacey M.","non-dropping-particle":"","parse-names":false,"suffix":""},{"dropping-particle":"","family":"Sanchez","given":"Cristina","non-dropping-particle":"","parse-names":false,"suffix":""},{"dropping-particle":"","family":"Mumby","given":"Peter J.","non-dropping-particle":"","parse-names":false,"suffix":""},{"dropping-particle":"","family":"Polunin","given":"Nicholas V. C.","non-dropping-particle":"","parse-names":false,"suffix":""}],"container-title":"Journal of Animal Ecology","id":"ITEM-4","issued":{"date-parts":[["2015"]]},"note":"-total richness declined at lower complexity levels\n\nTimes Cited: 1\nNewman, Steven P. Meesters, Erik H. Dryden, Charlie S. Williams, Stacey M. Sanchez, Cristina Mumby, Peter J. Polunin, Nicholas V. C.\nJohnson, Selena/K-3541-2013\n1\n1365-2656\n\nTakeaway from this paper:  Total richness declined at lower complexity levels ","page":"1678-1689","title":"Reef flattening effects on total richness and species responses in the Caribbean","type":"article-journal","volume":"84"},"uris":["http://www.mendeley.com/documents/?uuid=beac3c8f-f802-48ba-adec-3c87042a281d"]}],"mendeley":{"formattedCitation":"(Darling et al., 2017; Graham et al., 2006; Gratwicke &amp; Speight, 2005; Newman et al., 2015)","plainTextFormattedCitation":"(Darling et al., 2017; Graham et al., 2006; Gratwicke &amp; Speight, 2005; Newman et al., 2015)","previouslyFormattedCitation":"(Darling et al., 2017; Graham et al., 2006; Gratwicke &amp; Speight, 2005; Newman et al., 2015)"},"properties":{"noteIndex":0},"schema":"https://github.com/citation-style-language/schema/raw/master/csl-citation.json"}</w:instrText>
      </w:r>
      <w:r w:rsidR="00836B4A">
        <w:fldChar w:fldCharType="separate"/>
      </w:r>
      <w:r w:rsidR="00836B4A" w:rsidRPr="00C26A73">
        <w:rPr>
          <w:noProof/>
        </w:rPr>
        <w:t>(Darling et al., 2017; Graham et al., 2006; Gratwicke &amp; Speight, 2005; Newman et al., 2015)</w:t>
      </w:r>
      <w:r w:rsidR="00836B4A">
        <w:fldChar w:fldCharType="end"/>
      </w:r>
      <w:commentRangeEnd w:id="68"/>
      <w:r w:rsidR="00836B4A">
        <w:rPr>
          <w:rStyle w:val="CommentReference"/>
        </w:rPr>
        <w:commentReference w:id="68"/>
      </w:r>
      <w:r w:rsidR="00836B4A">
        <w:t xml:space="preserve">. </w:t>
      </w:r>
      <w:r w:rsidR="00833173">
        <w:t>R</w:t>
      </w:r>
      <w:r w:rsidR="00836B4A">
        <w:t>ugosity is a</w:t>
      </w:r>
      <w:r w:rsidR="00833173">
        <w:t>lso potentially a</w:t>
      </w:r>
      <w:r w:rsidR="00836B4A">
        <w:t xml:space="preserve"> better surrogate for fish </w:t>
      </w:r>
      <w:r w:rsidR="00833173">
        <w:t xml:space="preserve">species </w:t>
      </w:r>
      <w:r w:rsidR="00836B4A">
        <w:t xml:space="preserve">richness than </w:t>
      </w:r>
      <w:r w:rsidR="00833173">
        <w:t xml:space="preserve">live </w:t>
      </w:r>
      <w:r w:rsidR="00836B4A">
        <w:t>coral cover because</w:t>
      </w:r>
      <w:r w:rsidR="00833173">
        <w:t xml:space="preserve">, even though corals create </w:t>
      </w:r>
      <w:ins w:id="69" w:author="Graham Forrester" w:date="2019-12-12T11:51:00Z">
        <w:r w:rsidR="00637118">
          <w:t xml:space="preserve">reef </w:t>
        </w:r>
      </w:ins>
      <w:r w:rsidR="00833173">
        <w:t xml:space="preserve">structure, </w:t>
      </w:r>
      <w:r w:rsidR="00836B4A">
        <w:t>many fish</w:t>
      </w:r>
      <w:del w:id="70" w:author="Graham Forrester" w:date="2019-12-12T11:52:00Z">
        <w:r w:rsidR="00836B4A" w:rsidDel="00637118">
          <w:delText xml:space="preserve"> species</w:delText>
        </w:r>
      </w:del>
      <w:ins w:id="71" w:author="Graham Forrester" w:date="2019-12-12T11:52:00Z">
        <w:r w:rsidR="00637118">
          <w:t>es</w:t>
        </w:r>
      </w:ins>
      <w:r w:rsidR="00836B4A">
        <w:t xml:space="preserve"> utilize structur</w:t>
      </w:r>
      <w:r w:rsidR="00833173">
        <w:t xml:space="preserve">al </w:t>
      </w:r>
      <w:del w:id="72" w:author="Graham Forrester" w:date="2019-12-12T11:52:00Z">
        <w:r w:rsidR="00833173" w:rsidDel="00637118">
          <w:delText xml:space="preserve">reef </w:delText>
        </w:r>
      </w:del>
      <w:r w:rsidR="00833173">
        <w:t>features</w:t>
      </w:r>
      <w:r w:rsidR="00836B4A">
        <w:t xml:space="preserve"> even when the coral is dead </w:t>
      </w:r>
      <w:commentRangeStart w:id="73"/>
      <w:r w:rsidR="00836B4A">
        <w:fldChar w:fldCharType="begin" w:fldLock="1"/>
      </w:r>
      <w:r w:rsidR="00836B4A">
        <w:instrText>ADDIN CSL_CITATION {"citationItems":[{"id":"ITEM-1","itemData":{"ISBN":"1354-1013","abstract":"Increased frequency of disturbances and anthropogenic activities are predicted to have a devastating impact on coral reefs that will ultimately change the composition of reef associated fish communities. We reviewed and analysed studies that document the effects of disturbance-mediated coral loss on coral reef fishes. Meta-analysis of 17 independent studies revealed that 62% of fish species declined in abundance within 3 years of disturbances that resulted in &gt; 10% decline in coral cover. Abundances of species reliant on live coral for food and shelter consistently declined during this time frame, while abundance of some species that feed on invertebrates, algae and/or detritus increased. The response of species, particularly those expected to benefit from the immediate loss of coral, is, however, variable and is attributed to erratic replenishment of stocks, ecological versatility of species and sublethal responses, such as changes in growth, body condition and feeding rates. The diversity of fish communities was found to be negatively and linearly correlated to disturbance-mediated coral loss. Coral loss &gt; 20% typically resulted in a decline in species richness of fish communities, although diversity may initially increase following small declines in coral cover from high coverage. Disturbances that result in an immediate loss of habitat complexity (e.g. severe tropical storms), have a greater impact on fishes from all trophic levels, compared with disturbances that kill corals, but leave the reef framework intact (e.g. coral bleaching and outbreaks of Acanthaster planci). This is most evident among small bodied species and suggests the long-term consequences of coral loss through coral bleaching and crown-of-thorn starfish outbreaks may be much more substantial than the short-term effects currently documented.","author":[{"dropping-particle":"","family":"Wilson","given":"Shaun K.","non-dropping-particle":"","parse-names":false,"suffix":""},{"dropping-particle":"","family":"Graham","given":"Nicholas A. J.","non-dropping-particle":"","parse-names":false,"suffix":""},{"dropping-particle":"","family":"Pratchett","given":"Morgan S.","non-dropping-particle":"","parse-names":false,"suffix":""},{"dropping-particle":"","family":"Jones","given":"Geoffrey P.","non-dropping-particle":"","parse-names":false,"suffix":""},{"dropping-particle":"","family":"Polunin","given":"Nicholas V. C.","non-dropping-particle":"","parse-names":false,"suffix":""}],"container-title":"Global Change Biology","id":"ITEM-1","issued":{"date-parts":[["2006"]]},"note":"-When corals die, but structures remain intact, there are more fish species than when rugosity declines as well\n\nTimes Cited: 171\nWilson, Shaun K. Graham, Nicholas A. J. Pratchett, Morgan S. Jones, Geoffrey P. Polunin, Nicholas V. C.\n\nTakeaway from this paper:  When corals die, but structures remain intact, there are more fish species than when rugosity declines as well ","page":"2220-2234","title":"Multiple disturbances and the global degradation of coral reefs: Are reef fishes at risk or resilient?","type":"article-journal","volume":"12"},"uris":["http://www.mendeley.com/documents/?uuid=cd7a6b15-c8f8-47fb-a843-37013bede8a6"]}],"mendeley":{"formattedCitation":"(Wilson, Graham, Pratchett, Jones, &amp; Polunin, 2006)","plainTextFormattedCitation":"(Wilson, Graham, Pratchett, Jones, &amp; Polunin, 2006)","previouslyFormattedCitation":"(Wilson, Graham, Pratchett, Jones, &amp; Polunin, 2006)"},"properties":{"noteIndex":0},"schema":"https://github.com/citation-style-language/schema/raw/master/csl-citation.json"}</w:instrText>
      </w:r>
      <w:r w:rsidR="00836B4A">
        <w:fldChar w:fldCharType="separate"/>
      </w:r>
      <w:r w:rsidR="00836B4A" w:rsidRPr="00C26A73">
        <w:rPr>
          <w:noProof/>
        </w:rPr>
        <w:t>(Wilson, Graham, Pratchett, Jones, &amp; Polunin, 2006)</w:t>
      </w:r>
      <w:r w:rsidR="00836B4A">
        <w:fldChar w:fldCharType="end"/>
      </w:r>
      <w:commentRangeEnd w:id="73"/>
      <w:r w:rsidR="00836B4A">
        <w:rPr>
          <w:rStyle w:val="CommentReference"/>
        </w:rPr>
        <w:commentReference w:id="73"/>
      </w:r>
      <w:r w:rsidR="00A56F8A">
        <w:t>. Although less-widely monitored than coral cover or rugosity, we also selected sponge cover (</w:t>
      </w:r>
      <w:r w:rsidR="00A56F8A" w:rsidRPr="006A0D2E">
        <w:t xml:space="preserve">the proportion of reef surface covered by live </w:t>
      </w:r>
      <w:r w:rsidR="00A56F8A">
        <w:t>sponges) as the simplest potential higher-taxa surrogate for sponge species richness.</w:t>
      </w:r>
    </w:p>
    <w:p w14:paraId="237EDFB0" w14:textId="50CC8425" w:rsidR="00BF406D" w:rsidRDefault="00A56F8A" w:rsidP="003B5B34">
      <w:r w:rsidRPr="00804C84">
        <w:t xml:space="preserve">Our goal </w:t>
      </w:r>
      <w:r>
        <w:t>wa</w:t>
      </w:r>
      <w:r w:rsidRPr="00804C84">
        <w:t xml:space="preserve">s to </w:t>
      </w:r>
      <w:commentRangeStart w:id="74"/>
      <w:r w:rsidRPr="00804C84">
        <w:t>understand</w:t>
      </w:r>
      <w:commentRangeEnd w:id="74"/>
      <w:r w:rsidR="00032670">
        <w:rPr>
          <w:rStyle w:val="CommentReference"/>
        </w:rPr>
        <w:commentReference w:id="74"/>
      </w:r>
      <w:r w:rsidRPr="00804C84">
        <w:t xml:space="preserve"> whether monitoring of cost-effective surrogates </w:t>
      </w:r>
      <w:r>
        <w:t>is</w:t>
      </w:r>
      <w:r w:rsidRPr="00804C84">
        <w:t xml:space="preserve"> appropriate in tracking changes in </w:t>
      </w:r>
      <w:r>
        <w:t xml:space="preserve">the species richness of </w:t>
      </w:r>
      <w:r w:rsidRPr="00804C84">
        <w:t xml:space="preserve">coral </w:t>
      </w:r>
      <w:r>
        <w:t xml:space="preserve">reef </w:t>
      </w:r>
      <w:r w:rsidRPr="00804C84">
        <w:t>communities. We speci</w:t>
      </w:r>
      <w:r>
        <w:t>fi</w:t>
      </w:r>
      <w:r w:rsidRPr="00804C84">
        <w:t>cally</w:t>
      </w:r>
      <w:r>
        <w:t xml:space="preserve"> tested</w:t>
      </w:r>
      <w:r w:rsidDel="00A56F8A">
        <w:t xml:space="preserve"> </w:t>
      </w:r>
      <w:r w:rsidR="003573F9">
        <w:t xml:space="preserve">how surrogate-target </w:t>
      </w:r>
      <w:r w:rsidR="0081750B">
        <w:t>relationship</w:t>
      </w:r>
      <w:r w:rsidR="001F3420">
        <w:t>s</w:t>
      </w:r>
      <w:r w:rsidR="0081750B">
        <w:t xml:space="preserve"> var</w:t>
      </w:r>
      <w:r w:rsidR="001F3420">
        <w:t>y</w:t>
      </w:r>
      <w:r w:rsidR="003573F9">
        <w:t xml:space="preserve"> over time and space</w:t>
      </w:r>
      <w:r w:rsidR="000E5EE4">
        <w:t xml:space="preserve"> using 27 years of monitoring data from eight sites around </w:t>
      </w:r>
      <w:proofErr w:type="spellStart"/>
      <w:r w:rsidR="000E5EE4">
        <w:t>Guana</w:t>
      </w:r>
      <w:proofErr w:type="spellEnd"/>
      <w:r w:rsidR="000E5EE4">
        <w:t xml:space="preserve"> Island in the British Virgin Islands </w:t>
      </w:r>
      <w:r w:rsidR="000E5EE4">
        <w:fldChar w:fldCharType="begin" w:fldLock="1"/>
      </w:r>
      <w:r w:rsidR="000E5EE4">
        <w:instrText>ADDIN CSL_CITATION {"citationItems":[{"id":"ITEM-1","itemData":{"abstract":"Citizen science is increasing and can complement the work of professional scientists, but the value of citizen data is often untested. We therefore compared the long-term changes to coral reefs that were detected by a professional and volunteer monitoring program, operated by University of Rhode Island (URI) staff and Reef Check volunteers, respectively. Both groups monitored reefs in the British Virgin Islands from 1997 to 2012 but mostly monitored different sites (URI 8 sites and Reef Check 4 sites). When URI staff visited the Reef Check sites to perform a side-by-side to comparison, Reef Check fish density estimates were consistently higher than those made by URI observers but benthic indicators showed better agreement. When long-term trends were compared, the two programs detected qualitatively similar trends in the % cover of live coral and coral rubble, but temporal changes in the cover of other benthic indicators were less consistent. The URI program detected a widespread increase in parrotfish densities and a decline in snappers, whereas the Reef Check surveys detected no consistent changes in any fish density indicators. Overall, site-specific temporal trends revealed by the URI program were more often statistically significant than those from Reef Check (twice as often for benthic taxa, and five times as often for fish taxa), which implies greater precision of the scientists' counts. Nonetheless, volunteers were able to detect important changes in benthic communities and so have a valuable role to play in assessing change on coral reefs.","author":[{"dropping-particle":"","family":"Forrester","given":"Graham","non-dropping-particle":"","parse-names":false,"suffix":""},{"dropping-particle":"","family":"Baily","given":"Patricia","non-dropping-particle":"","parse-names":false,"suffix":""},{"dropping-particle":"","family":"Conetta","given":"Dennis","non-dropping-particle":"","parse-names":false,"suffix":""},{"dropping-particle":"","family":"Forrester","given":"Linda","non-dropping-particle":"","parse-names":false,"suffix":""},{"dropping-particle":"","family":"Kintzing","given":"Elizabeth","non-dropping-particle":"","parse-names":false,"suffix":""},{"dropping-particle":"","family":"Jarecki","given":"Lianna","non-dropping-particle":"","parse-names":false,"suffix":""}],"container-title":"Journal for Nature Conservation","id":"ITEM-1","issued":{"date-parts":[["2015"]]},"note":"Also used in Methods","page":"1-9","publisher":"Elsevier GmbH.","title":"Comparing monitoring data collected by volunteers and professionals shows that citizen scientists can detect long-term change on coral reefs","type":"article-journal","volume":"24"},"uris":["http://www.mendeley.com/documents/?uuid=227bf9da-a4d4-42dc-9efe-faeafdc46d4f"]}],"mendeley":{"formattedCitation":"(Forrester et al., 2015)","plainTextFormattedCitation":"(Forrester et al., 2015)","previouslyFormattedCitation":"(Forrester et al., 2015)"},"properties":{"noteIndex":0},"schema":"https://github.com/citation-style-language/schema/raw/master/csl-citation.json"}</w:instrText>
      </w:r>
      <w:r w:rsidR="000E5EE4">
        <w:fldChar w:fldCharType="separate"/>
      </w:r>
      <w:r w:rsidR="000E5EE4" w:rsidRPr="00C26A73">
        <w:rPr>
          <w:noProof/>
        </w:rPr>
        <w:t>(Forrester et al., 2015)</w:t>
      </w:r>
      <w:r w:rsidR="000E5EE4">
        <w:fldChar w:fldCharType="end"/>
      </w:r>
      <w:r w:rsidR="000E5EE4">
        <w:t xml:space="preserve">. Our first objective was to determine which of </w:t>
      </w:r>
      <w:del w:id="75" w:author="Graham Forrester" w:date="2019-12-12T11:52:00Z">
        <w:r w:rsidR="000E5EE4" w:rsidDel="00F50ECC">
          <w:delText xml:space="preserve">our </w:delText>
        </w:r>
      </w:del>
      <w:r w:rsidR="000E5EE4">
        <w:t xml:space="preserve">three candidate surrogates (coral cover, sponge cover, rugosity) </w:t>
      </w:r>
      <w:r w:rsidR="00FB34DE">
        <w:t>was most strongly correlated with</w:t>
      </w:r>
      <w:r w:rsidR="000E5EE4">
        <w:t xml:space="preserve"> each of four separate targets (species richness of corals, fishes, sponges, and richness of the three groups pooled). Our second objective was to determine if the relationships between </w:t>
      </w:r>
      <w:r w:rsidR="00FB34DE">
        <w:t xml:space="preserve">the </w:t>
      </w:r>
      <w:r w:rsidR="000E5EE4">
        <w:t xml:space="preserve">surrogate and corresponding target remain consistent </w:t>
      </w:r>
      <w:r w:rsidR="00A21177">
        <w:t>among sites</w:t>
      </w:r>
      <w:r w:rsidR="000E5EE4">
        <w:t xml:space="preserve"> and</w:t>
      </w:r>
      <w:r w:rsidR="00FB34DE">
        <w:t xml:space="preserve">, most importantly, </w:t>
      </w:r>
      <w:ins w:id="76" w:author="Graham Forrester" w:date="2019-12-12T11:53:00Z">
        <w:r w:rsidR="00F50ECC">
          <w:t xml:space="preserve">are stable </w:t>
        </w:r>
      </w:ins>
      <w:r w:rsidR="00FB34DE">
        <w:t>over</w:t>
      </w:r>
      <w:r w:rsidR="000E5EE4">
        <w:t xml:space="preserve"> time. </w:t>
      </w:r>
    </w:p>
    <w:p w14:paraId="1896A12D" w14:textId="280A1330" w:rsidR="00A679EA" w:rsidRDefault="00A679EA" w:rsidP="0029035A">
      <w:pPr>
        <w:ind w:firstLine="0"/>
      </w:pPr>
      <w:r>
        <w:br w:type="page"/>
      </w:r>
    </w:p>
    <w:p w14:paraId="65B1F5CA" w14:textId="77777777" w:rsidR="00A679EA" w:rsidRDefault="00A679EA" w:rsidP="00E74719">
      <w:pPr>
        <w:pStyle w:val="Heading2"/>
      </w:pPr>
      <w:bookmarkStart w:id="77" w:name="_Toc27002735"/>
      <w:commentRangeStart w:id="78"/>
      <w:r>
        <w:lastRenderedPageBreak/>
        <w:t>Material and Methods</w:t>
      </w:r>
      <w:commentRangeEnd w:id="78"/>
      <w:r w:rsidR="004550CC">
        <w:rPr>
          <w:rStyle w:val="CommentReference"/>
          <w:b w:val="0"/>
        </w:rPr>
        <w:commentReference w:id="78"/>
      </w:r>
      <w:bookmarkEnd w:id="77"/>
    </w:p>
    <w:p w14:paraId="772F3A4B" w14:textId="77777777" w:rsidR="00A679EA" w:rsidRPr="00E74719" w:rsidRDefault="00A679EA" w:rsidP="00E74719">
      <w:pPr>
        <w:pStyle w:val="Heading3"/>
      </w:pPr>
      <w:r w:rsidRPr="00E74719">
        <w:t>Field study design</w:t>
      </w:r>
    </w:p>
    <w:p w14:paraId="69DC4F5F" w14:textId="614E41FA" w:rsidR="00A679EA" w:rsidRDefault="004E18DC" w:rsidP="00CC386C">
      <w:r>
        <w:t>We</w:t>
      </w:r>
      <w:r w:rsidR="00A679EA">
        <w:t xml:space="preserve"> used data collected as part of an ongoing monitoring program at eight sites around </w:t>
      </w:r>
      <w:proofErr w:type="spellStart"/>
      <w:r w:rsidR="00A679EA">
        <w:t>Guana</w:t>
      </w:r>
      <w:proofErr w:type="spellEnd"/>
      <w:r w:rsidR="00A679EA">
        <w:t xml:space="preserve"> Island in the British Virgin Islands</w:t>
      </w:r>
      <w:r w:rsidR="00EF0E81">
        <w:t xml:space="preserve"> </w:t>
      </w:r>
      <w:r w:rsidR="00C26A73">
        <w:fldChar w:fldCharType="begin" w:fldLock="1"/>
      </w:r>
      <w:r w:rsidR="00BD307E">
        <w:instrText>ADDIN CSL_CITATION {"citationItems":[{"id":"ITEM-1","itemData":{"abstract":"Citizen science is increasing and can complement the work of professional scientists, but the value of citizen data is often untested. We therefore compared the long-term changes to coral reefs that were detected by a professional and volunteer monitoring program, operated by University of Rhode Island (URI) staff and Reef Check volunteers, respectively. Both groups monitored reefs in the British Virgin Islands from 1997 to 2012 but mostly monitored different sites (URI 8 sites and Reef Check 4 sites). When URI staff visited the Reef Check sites to perform a side-by-side to comparison, Reef Check fish density estimates were consistently higher than those made by URI observers but benthic indicators showed better agreement. When long-term trends were compared, the two programs detected qualitatively similar trends in the % cover of live coral and coral rubble, but temporal changes in the cover of other benthic indicators were less consistent. The URI program detected a widespread increase in parrotfish densities and a decline in snappers, whereas the Reef Check surveys detected no consistent changes in any fish density indicators. Overall, site-specific temporal trends revealed by the URI program were more often statistically significant than those from Reef Check (twice as often for benthic taxa, and five times as often for fish taxa), which implies greater precision of the scientists' counts. Nonetheless, volunteers were able to detect important changes in benthic communities and so have a valuable role to play in assessing change on coral reefs.","author":[{"dropping-particle":"","family":"Forrester","given":"Graham","non-dropping-particle":"","parse-names":false,"suffix":""},{"dropping-particle":"","family":"Baily","given":"Patricia","non-dropping-particle":"","parse-names":false,"suffix":""},{"dropping-particle":"","family":"Conetta","given":"Dennis","non-dropping-particle":"","parse-names":false,"suffix":""},{"dropping-particle":"","family":"Forrester","given":"Linda","non-dropping-particle":"","parse-names":false,"suffix":""},{"dropping-particle":"","family":"Kintzing","given":"Elizabeth","non-dropping-particle":"","parse-names":false,"suffix":""},{"dropping-particle":"","family":"Jarecki","given":"Lianna","non-dropping-particle":"","parse-names":false,"suffix":""}],"container-title":"Journal for Nature Conservation","id":"ITEM-1","issued":{"date-parts":[["2015"]]},"note":"Also used in Methods","page":"1-9","publisher":"Elsevier GmbH.","title":"Comparing monitoring data collected by volunteers and professionals shows that citizen scientists can detect long-term change on coral reefs","type":"article-journal","volume":"24"},"label":"figure","suffix":"; Fig. 1","uris":["http://www.mendeley.com/documents/?uuid=227bf9da-a4d4-42dc-9efe-faeafdc46d4f"]}],"mendeley":{"formattedCitation":"(Forrester et al., 2015; Fig. 1)","plainTextFormattedCitation":"(Forrester et al., 2015; Fig. 1)","previouslyFormattedCitation":"(Forrester et al., 2015; Fig. 1)"},"properties":{"noteIndex":0},"schema":"https://github.com/citation-style-language/schema/raw/master/csl-citation.json"}</w:instrText>
      </w:r>
      <w:r w:rsidR="00C26A73">
        <w:fldChar w:fldCharType="separate"/>
      </w:r>
      <w:r w:rsidR="00BC5F7E" w:rsidRPr="00BC5F7E">
        <w:rPr>
          <w:noProof/>
        </w:rPr>
        <w:t>(Forrester et al., 2015; Fig. 1)</w:t>
      </w:r>
      <w:r w:rsidR="00C26A73">
        <w:fldChar w:fldCharType="end"/>
      </w:r>
      <w:r w:rsidR="00A679EA">
        <w:t xml:space="preserve">. All sites were similar in covering 0.6-1.0 hectares of </w:t>
      </w:r>
      <w:r w:rsidR="008D26FF">
        <w:t xml:space="preserve">sloping </w:t>
      </w:r>
      <w:r w:rsidR="00A679EA">
        <w:t xml:space="preserve">fringing coral reef adjacent to the island at a depth of 9-10 m. Sites varied in exposure to prevailing weather; sites on the windward north side of the island are more exposed </w:t>
      </w:r>
      <w:r w:rsidR="00A65E3D">
        <w:t xml:space="preserve">to prevailing winds and swell </w:t>
      </w:r>
      <w:r w:rsidR="00A679EA">
        <w:t xml:space="preserve">than those on the southern leeward side (Fig. 1). </w:t>
      </w:r>
      <w:r w:rsidR="00A65E3D">
        <w:t xml:space="preserve">Although distributed across a gradient of prevailing wave exposure, the sites were similar </w:t>
      </w:r>
      <w:r w:rsidR="00246B4C">
        <w:t>enough in</w:t>
      </w:r>
      <w:r w:rsidR="00A65E3D">
        <w:t xml:space="preserve"> other respects </w:t>
      </w:r>
      <w:r w:rsidR="00246B4C">
        <w:t xml:space="preserve">that they represent broadly similar habitats. In other words, we assume that </w:t>
      </w:r>
      <w:proofErr w:type="spellStart"/>
      <w:r w:rsidR="00906B80">
        <w:t>spati</w:t>
      </w:r>
      <w:r w:rsidR="00A21177">
        <w:t>o</w:t>
      </w:r>
      <w:proofErr w:type="spellEnd"/>
      <w:r w:rsidR="00906B80">
        <w:t>-temporal shifts in</w:t>
      </w:r>
      <w:r w:rsidR="00246B4C">
        <w:t xml:space="preserve"> species richness primarily reflect changes in </w:t>
      </w:r>
      <w:r w:rsidR="00246B4C">
        <w:sym w:font="Symbol" w:char="F061"/>
      </w:r>
      <w:r w:rsidR="00246B4C">
        <w:t xml:space="preserve"> (local) diversity, rather than differences between habitats (</w:t>
      </w:r>
      <w:r w:rsidR="00246B4C">
        <w:sym w:font="Symbol" w:char="F062"/>
      </w:r>
      <w:r w:rsidR="00246B4C">
        <w:t xml:space="preserve">-diversity) </w:t>
      </w:r>
      <w:r w:rsidR="00126F94">
        <w:fldChar w:fldCharType="begin" w:fldLock="1"/>
      </w:r>
      <w:r w:rsidR="00126F94">
        <w:instrText>ADDIN CSL_CITATION {"citationItems":[{"id":"ITEM-1","itemData":{"author":[{"dropping-particle":"","family":"Whittaker","given":"R. H.","non-dropping-particle":"","parse-names":false,"suffix":""}],"container-title":"Ecological Monographs","id":"ITEM-1","issue":"3","issued":{"date-parts":[["1960"]]},"page":"279-338","title":"Vegetation of the Siskiyou Mountains, Oregon and California","type":"article-journal","volume":"30"},"uris":["http://www.mendeley.com/documents/?uuid=c2354c09-e7b0-478e-baaf-29c55751bd0e"]}],"mendeley":{"formattedCitation":"(Whittaker, 1960)","plainTextFormattedCitation":"(Whittaker, 1960)","previouslyFormattedCitation":"(Whittaker, 1960)"},"properties":{"noteIndex":0},"schema":"https://github.com/citation-style-language/schema/raw/master/csl-citation.json"}</w:instrText>
      </w:r>
      <w:r w:rsidR="00126F94">
        <w:fldChar w:fldCharType="separate"/>
      </w:r>
      <w:r w:rsidR="00126F94" w:rsidRPr="00126F94">
        <w:rPr>
          <w:noProof/>
        </w:rPr>
        <w:t>(Whittaker, 1960)</w:t>
      </w:r>
      <w:r w:rsidR="00126F94">
        <w:fldChar w:fldCharType="end"/>
      </w:r>
      <w:r w:rsidR="00246B4C">
        <w:t xml:space="preserve">. </w:t>
      </w:r>
      <w:r w:rsidR="00A679EA">
        <w:t xml:space="preserve">Corals, fishes, and </w:t>
      </w:r>
      <w:ins w:id="79" w:author="Graham Forrester" w:date="2019-12-12T07:32:00Z">
        <w:r w:rsidR="00EA353C">
          <w:t xml:space="preserve">reef </w:t>
        </w:r>
      </w:ins>
      <w:r w:rsidR="00A679EA">
        <w:t>rugosity</w:t>
      </w:r>
      <w:r w:rsidR="00115801">
        <w:t xml:space="preserve"> </w:t>
      </w:r>
      <w:r w:rsidR="00A679EA">
        <w:t>were sampled annually between June and August from 1992-2018</w:t>
      </w:r>
      <w:r w:rsidR="00906B80">
        <w:t>. Logistical constraints meant that s</w:t>
      </w:r>
      <w:r w:rsidR="00A679EA">
        <w:t xml:space="preserve">ponges were not sampled in all years (no counts in 1992, 1996-1999, 2004, 1993 at Crab Cove, 2014 at Pelican </w:t>
      </w:r>
      <w:proofErr w:type="spellStart"/>
      <w:r w:rsidR="00A679EA">
        <w:t>Ghut</w:t>
      </w:r>
      <w:proofErr w:type="spellEnd"/>
      <w:r w:rsidR="00A679EA">
        <w:t xml:space="preserve">, and 2017 at Bigelow Beach and Pelican </w:t>
      </w:r>
      <w:proofErr w:type="spellStart"/>
      <w:r w:rsidR="00A679EA">
        <w:t>Ghut</w:t>
      </w:r>
      <w:proofErr w:type="spellEnd"/>
      <w:r w:rsidR="00A679EA">
        <w:t>). All surveys were performed using 30-m transects, placed at haphazardly selected locations within each site. The number of transects sampled per site varied among years (n = 3-22)</w:t>
      </w:r>
      <w:r w:rsidR="00FA28C6">
        <w:t xml:space="preserve">. However, because species-richness estimates are dependent on sampling effort, we opted to standardize to </w:t>
      </w:r>
      <w:r w:rsidR="00A679EA">
        <w:t>three transects per site per year</w:t>
      </w:r>
      <w:r w:rsidR="0036707E">
        <w:t xml:space="preserve">. </w:t>
      </w:r>
      <w:r w:rsidR="00A21177">
        <w:t>The three t</w:t>
      </w:r>
      <w:r w:rsidR="0036707E">
        <w:t>ransects for analysis were</w:t>
      </w:r>
      <w:r w:rsidR="00A679EA">
        <w:t xml:space="preserve"> selected at random</w:t>
      </w:r>
      <w:r w:rsidR="00FA28C6">
        <w:t xml:space="preserve">. </w:t>
      </w:r>
    </w:p>
    <w:p w14:paraId="43DDE0BA" w14:textId="77777777" w:rsidR="00A679EA" w:rsidRDefault="00A679EA" w:rsidP="00E74719">
      <w:pPr>
        <w:pStyle w:val="Heading3"/>
      </w:pPr>
      <w:bookmarkStart w:id="80" w:name="_fwntfdganz29" w:colFirst="0" w:colLast="0"/>
      <w:bookmarkEnd w:id="80"/>
      <w:r>
        <w:t>Survey methods</w:t>
      </w:r>
    </w:p>
    <w:p w14:paraId="779DF9D5" w14:textId="5EDA8A0F" w:rsidR="000D069B" w:rsidRDefault="00A679EA" w:rsidP="000D069B">
      <w:pPr>
        <w:rPr>
          <w:ins w:id="81" w:author="Graham Forrester" w:date="2019-12-12T09:35:00Z"/>
        </w:rPr>
      </w:pPr>
      <w:r>
        <w:t>Corals</w:t>
      </w:r>
      <w:ins w:id="82" w:author="Graham Forrester" w:date="2019-12-12T09:27:00Z">
        <w:r w:rsidR="007C20DF">
          <w:t xml:space="preserve"> (Scleractinia)</w:t>
        </w:r>
      </w:ins>
      <w:r>
        <w:t>, sponges</w:t>
      </w:r>
      <w:ins w:id="83" w:author="Graham Forrester" w:date="2019-12-12T09:27:00Z">
        <w:r w:rsidR="007C20DF">
          <w:t xml:space="preserve"> (Porifera)</w:t>
        </w:r>
      </w:ins>
      <w:r>
        <w:t>, fishes</w:t>
      </w:r>
      <w:ins w:id="84" w:author="Graham Forrester" w:date="2019-12-12T09:31:00Z">
        <w:r w:rsidR="004E096C">
          <w:t xml:space="preserve"> (</w:t>
        </w:r>
        <w:r w:rsidR="004E096C" w:rsidRPr="004E096C">
          <w:t>Actinopterygii</w:t>
        </w:r>
        <w:r w:rsidR="004E096C">
          <w:t>)</w:t>
        </w:r>
      </w:ins>
      <w:r>
        <w:t xml:space="preserve">, and rugosity were sampled using well-established visual survey methods. </w:t>
      </w:r>
      <w:ins w:id="85" w:author="Graham Forrester" w:date="2019-12-12T09:36:00Z">
        <w:r w:rsidR="000D069B">
          <w:t xml:space="preserve">Because identifying taxa </w:t>
        </w:r>
        <w:r w:rsidR="000D069B">
          <w:lastRenderedPageBreak/>
          <w:t xml:space="preserve">to species is not always possible or practical in field surveys, corals, sponges </w:t>
        </w:r>
      </w:ins>
      <w:ins w:id="86" w:author="Graham Forrester" w:date="2019-12-12T09:38:00Z">
        <w:r w:rsidR="000D069B">
          <w:t xml:space="preserve">and fish </w:t>
        </w:r>
      </w:ins>
      <w:ins w:id="87" w:author="Graham Forrester" w:date="2019-12-12T09:36:00Z">
        <w:r w:rsidR="000D069B">
          <w:t>were identified to the lowest taxonomic group possible (</w:t>
        </w:r>
        <w:r w:rsidR="000D069B" w:rsidRPr="0018320D">
          <w:t>Table</w:t>
        </w:r>
        <w:r w:rsidR="000D069B">
          <w:t>s</w:t>
        </w:r>
        <w:r w:rsidR="000D069B" w:rsidRPr="0018320D">
          <w:t xml:space="preserve"> A.1</w:t>
        </w:r>
        <w:r w:rsidR="000D069B">
          <w:t xml:space="preserve">-A.2). All fish were identified to species, while corals and sponges were sometimes identified as multi-species recognizable taxonomic units </w:t>
        </w:r>
        <w:r w:rsidR="000D069B">
          <w:fldChar w:fldCharType="begin" w:fldLock="1"/>
        </w:r>
        <w:r w:rsidR="000D069B">
          <w:instrText>ADDIN CSL_CITATION {"citationItems":[{"id":"ITEM-1","itemData":{"ISSN":"11793430","abstract":"Parataxonomy and the sorting of specimens to recognisable taxonomic units (RTUs) are common approaches to invertebrate biodiversity studies worldwide. However, there is an urgent need to assess and validate the use of RTUs as opposed to taxonomic species. Beetle (Coleoptera) assemblages were sampled from native and willow dominated riparian zones in the Hunua Ranges, Auckland. Beetles were sorted to RTUs by a parataxonomist, and then identified by a specialist Coleopterist. A comparison of the unverified (RTU) dataset with the verified (taxonomic species) dataset showed an overall 5.6% error rate, with seven more taxonomic species being identified than assigned to RTUs. RTU accuracy was problematic for several families, including Staphylinidae, Cryptophagidae and Latridiidae. However, in terms of ecological interpretation, both datasets gave almost identical results. Ranking of sites by species/RTU richness and the composition of the beetle fauna identified the same trends. Despite these results, we suggest that the RTU approach is overrated because of the loss in biological information associated with the RTU approach. We suggest the use of RTUs offers considerably less than a taxonomic species approach for invertebrate conservation in New Zealand, particularly in the long-term.","author":[{"dropping-particle":"","family":"Ward","given":"Darren F.","non-dropping-particle":"","parse-names":false,"suffix":""},{"dropping-particle":"","family":"Stanley","given":"Margaret C.","non-dropping-particle":"","parse-names":false,"suffix":""}],"container-title":"New Zealand Entomologist","id":"ITEM-1","issued":{"date-parts":[["2004","12"]]},"note":"Methods: Even though coral and sponge id's are sometimes RTU's, we didn't expect this to impact the results.","page":"3-9","title":"The value of RTUs and parataxonomy versus taxonomic species","type":"article-journal","volume":"27"},"uris":["http://www.mendeley.com/documents/?uuid=a75846b0-6108-46f8-b7e2-3cf3d9977a32"]}],"mendeley":{"formattedCitation":"(D. F. Ward &amp; Stanley, 2004)","plainTextFormattedCitation":"(D. F. Ward &amp; Stanley, 2004)","previouslyFormattedCitation":"(D. F. Ward &amp; Stanley, 2004)"},"properties":{"noteIndex":0},"schema":"https://github.com/citation-style-language/schema/raw/master/csl-citation.json"}</w:instrText>
        </w:r>
        <w:r w:rsidR="000D069B">
          <w:fldChar w:fldCharType="separate"/>
        </w:r>
        <w:r w:rsidR="000D069B" w:rsidRPr="004C5F85">
          <w:rPr>
            <w:noProof/>
          </w:rPr>
          <w:t>(D. F. Ward &amp; Stanley, 2004)</w:t>
        </w:r>
        <w:r w:rsidR="000D069B">
          <w:fldChar w:fldCharType="end"/>
        </w:r>
        <w:r w:rsidR="000D069B">
          <w:t xml:space="preserve">, or RTU’s, for the following reasons: (1) taxonomists </w:t>
        </w:r>
      </w:ins>
      <w:ins w:id="88" w:author="Graham Forrester" w:date="2019-12-12T09:37:00Z">
        <w:r w:rsidR="000D069B">
          <w:t>either split or grouped taxa during the 27 years of the study</w:t>
        </w:r>
      </w:ins>
      <w:ins w:id="89" w:author="Graham Forrester" w:date="2019-12-12T09:36:00Z">
        <w:r w:rsidR="000D069B">
          <w:t xml:space="preserve">, </w:t>
        </w:r>
      </w:ins>
      <w:ins w:id="90" w:author="Graham Forrester" w:date="2019-12-12T09:38:00Z">
        <w:r w:rsidR="000D069B">
          <w:t>or</w:t>
        </w:r>
      </w:ins>
      <w:ins w:id="91" w:author="Graham Forrester" w:date="2019-12-12T09:36:00Z">
        <w:r w:rsidR="000D069B">
          <w:t xml:space="preserve"> (</w:t>
        </w:r>
      </w:ins>
      <w:ins w:id="92" w:author="Graham Forrester" w:date="2019-12-12T09:38:00Z">
        <w:r w:rsidR="000D069B">
          <w:t>2</w:t>
        </w:r>
      </w:ins>
      <w:ins w:id="93" w:author="Graham Forrester" w:date="2019-12-12T09:36:00Z">
        <w:r w:rsidR="000D069B">
          <w:t>) several species are visually indistinguishable in the field. In all cases, the lowest resolution RTU was used, and for simplicity RTU’s are referred to as “species” hereafter.</w:t>
        </w:r>
      </w:ins>
      <w:ins w:id="94" w:author="Graham Forrester" w:date="2019-12-12T09:39:00Z">
        <w:r w:rsidR="000D069B">
          <w:t xml:space="preserve"> </w:t>
        </w:r>
      </w:ins>
      <w:moveToRangeStart w:id="95" w:author="Graham Forrester" w:date="2019-12-12T09:39:00Z" w:name="move27035968"/>
      <w:moveTo w:id="96" w:author="Graham Forrester" w:date="2019-12-12T09:39:00Z">
        <w:r w:rsidR="000D069B">
          <w:t>Surveys</w:t>
        </w:r>
        <w:r w:rsidR="000D069B" w:rsidRPr="00F31CF6">
          <w:t xml:space="preserve"> </w:t>
        </w:r>
        <w:r w:rsidR="000D069B">
          <w:t xml:space="preserve">were </w:t>
        </w:r>
        <w:r w:rsidR="000D069B" w:rsidRPr="00F31CF6">
          <w:t>conducted with the approval of the BVI Department of Conservation and Fisheries, and fish counts were approved by the URI Institutional Animal Care and Use Committee</w:t>
        </w:r>
        <w:r w:rsidR="000D069B">
          <w:t xml:space="preserve"> </w:t>
        </w:r>
        <w:r w:rsidR="000D069B" w:rsidRPr="00F31CF6">
          <w:t>(protocol AN13-04-016).</w:t>
        </w:r>
      </w:moveTo>
      <w:moveToRangeEnd w:id="95"/>
    </w:p>
    <w:p w14:paraId="3E96246D" w14:textId="04D2AB7E" w:rsidR="00A679EA" w:rsidRDefault="00F31CF6" w:rsidP="00F31CF6">
      <w:moveFromRangeStart w:id="97" w:author="Graham Forrester" w:date="2019-12-12T09:39:00Z" w:name="move27035968"/>
      <w:moveFrom w:id="98" w:author="Graham Forrester" w:date="2019-12-12T09:39:00Z">
        <w:r w:rsidDel="000D069B">
          <w:t>Surveys</w:t>
        </w:r>
        <w:r w:rsidRPr="00F31CF6" w:rsidDel="000D069B">
          <w:t xml:space="preserve"> </w:t>
        </w:r>
        <w:r w:rsidR="00A21177" w:rsidDel="000D069B">
          <w:t xml:space="preserve">were </w:t>
        </w:r>
        <w:r w:rsidRPr="00F31CF6" w:rsidDel="000D069B">
          <w:t>conducted with the approval of the BVI Department of Conservation and Fisheries, and fish counts were approved by the URI Institutional Animal Care and Use Committee</w:t>
        </w:r>
        <w:r w:rsidDel="000D069B">
          <w:t xml:space="preserve"> </w:t>
        </w:r>
        <w:r w:rsidRPr="00F31CF6" w:rsidDel="000D069B">
          <w:t>(protocol AN13-04-016).</w:t>
        </w:r>
      </w:moveFrom>
      <w:moveFromRangeEnd w:id="97"/>
      <w:r>
        <w:t xml:space="preserve"> </w:t>
      </w:r>
      <w:r w:rsidR="00A679EA">
        <w:t xml:space="preserve">Fishes were counted within a belt transect 30 m long x 1.5 m wide, and a T-shaped bar was used to determine the transect width as the diver swam along </w:t>
      </w:r>
      <w:del w:id="99" w:author="Graham Forrester" w:date="2019-12-12T09:39:00Z">
        <w:r w:rsidR="00A679EA" w:rsidDel="00FD2107">
          <w:delText xml:space="preserve">the </w:delText>
        </w:r>
      </w:del>
      <w:ins w:id="100" w:author="Graham Forrester" w:date="2019-12-12T09:39:00Z">
        <w:r w:rsidR="00FD2107">
          <w:t xml:space="preserve">a 30-m </w:t>
        </w:r>
      </w:ins>
      <w:r w:rsidR="00A679EA">
        <w:t xml:space="preserve">transect </w:t>
      </w:r>
      <w:del w:id="101" w:author="Graham Forrester" w:date="2019-12-12T09:24:00Z">
        <w:r w:rsidR="00A679EA" w:rsidDel="007C20DF">
          <w:delText>line</w:delText>
        </w:r>
      </w:del>
      <w:ins w:id="102" w:author="Graham Forrester" w:date="2019-12-12T09:24:00Z">
        <w:r w:rsidR="007C20DF">
          <w:t>tape</w:t>
        </w:r>
      </w:ins>
      <w:r w:rsidR="00A679EA">
        <w:t xml:space="preserve">. </w:t>
      </w:r>
      <w:ins w:id="103" w:author="Graham Forrester" w:date="2019-12-12T07:37:00Z">
        <w:r w:rsidR="008D5E72">
          <w:t>Like all visual surveys, the underwater f</w:t>
        </w:r>
      </w:ins>
      <w:del w:id="104" w:author="Graham Forrester" w:date="2019-12-12T07:37:00Z">
        <w:r w:rsidR="00A679EA" w:rsidDel="008D5E72">
          <w:delText>F</w:delText>
        </w:r>
      </w:del>
      <w:r w:rsidR="00A679EA">
        <w:t xml:space="preserve">ish counts were </w:t>
      </w:r>
      <w:del w:id="105" w:author="Graham Forrester" w:date="2019-12-12T09:22:00Z">
        <w:r w:rsidR="00A679EA" w:rsidDel="007C20DF">
          <w:delText xml:space="preserve">restricted </w:delText>
        </w:r>
      </w:del>
      <w:ins w:id="106" w:author="Graham Forrester" w:date="2019-12-12T09:22:00Z">
        <w:r w:rsidR="007C20DF">
          <w:t>limite</w:t>
        </w:r>
      </w:ins>
      <w:ins w:id="107" w:author="Graham Forrester" w:date="2019-12-12T09:23:00Z">
        <w:r w:rsidR="007C20DF">
          <w:t>d</w:t>
        </w:r>
      </w:ins>
      <w:ins w:id="108" w:author="Graham Forrester" w:date="2019-12-12T09:22:00Z">
        <w:r w:rsidR="007C20DF">
          <w:t xml:space="preserve"> </w:t>
        </w:r>
      </w:ins>
      <w:r w:rsidR="00A679EA">
        <w:t xml:space="preserve">to species that are amenable to </w:t>
      </w:r>
      <w:del w:id="109" w:author="Graham Forrester" w:date="2019-12-12T07:37:00Z">
        <w:r w:rsidR="00A679EA" w:rsidDel="008D5E72">
          <w:delText>visual survey</w:delText>
        </w:r>
      </w:del>
      <w:ins w:id="110" w:author="Graham Forrester" w:date="2019-12-12T07:37:00Z">
        <w:r w:rsidR="008D5E72">
          <w:t xml:space="preserve">detection </w:t>
        </w:r>
      </w:ins>
      <w:ins w:id="111" w:author="Graham Forrester" w:date="2019-12-12T07:38:00Z">
        <w:r w:rsidR="008D5E72">
          <w:t>using this method</w:t>
        </w:r>
      </w:ins>
      <w:r w:rsidR="00A679EA">
        <w:t>; that is, day-active species that are relatively site-attached and reliably visible to divers</w:t>
      </w:r>
      <w:r w:rsidR="00CF3FA2">
        <w:t xml:space="preserve"> </w:t>
      </w:r>
      <w:r w:rsidR="00C26A73">
        <w:fldChar w:fldCharType="begin" w:fldLock="1"/>
      </w:r>
      <w:r w:rsidR="00C26A73">
        <w:instrText>ADDIN CSL_CITATION {"citationItems":[{"id":"ITEM-1","itemData":{"ISSN":"0022-1112","author":[{"dropping-particle":"","family":"Willis","given":"T. J.","non-dropping-particle":"","parse-names":false,"suffix":""}],"container-title":"Journal of Fish Biology","id":"ITEM-1","issued":{"date-parts":[["2001","11"]]},"note":"Methods: We restricted fish counts to species that are amenable to visual surveys.","page":"1408-1411","title":"Visual census methods underestimate density and diversity of cryptic reef fishes","type":"article-journal","volume":"59"},"uris":["http://www.mendeley.com/documents/?uuid=2ee96101-f75d-314b-ace3-7b44ef073b71"]}],"mendeley":{"formattedCitation":"(Willis, 2001)","plainTextFormattedCitation":"(Willis, 2001)","previouslyFormattedCitation":"(Willis, 2001)"},"properties":{"noteIndex":0},"schema":"https://github.com/citation-style-language/schema/raw/master/csl-citation.json"}</w:instrText>
      </w:r>
      <w:r w:rsidR="00C26A73">
        <w:fldChar w:fldCharType="separate"/>
      </w:r>
      <w:r w:rsidR="00C26A73" w:rsidRPr="00C26A73">
        <w:rPr>
          <w:noProof/>
        </w:rPr>
        <w:t>(Willis, 2001)</w:t>
      </w:r>
      <w:r w:rsidR="00C26A73">
        <w:fldChar w:fldCharType="end"/>
      </w:r>
      <w:r w:rsidR="00A679EA">
        <w:t xml:space="preserve">. </w:t>
      </w:r>
      <w:commentRangeStart w:id="112"/>
      <w:commentRangeStart w:id="113"/>
      <w:r w:rsidR="00A679EA">
        <w:t>Nocturnal</w:t>
      </w:r>
      <w:commentRangeEnd w:id="112"/>
      <w:r w:rsidR="00B648A4">
        <w:rPr>
          <w:rStyle w:val="CommentReference"/>
        </w:rPr>
        <w:commentReference w:id="112"/>
      </w:r>
      <w:commentRangeEnd w:id="113"/>
      <w:r w:rsidR="008D5E72">
        <w:rPr>
          <w:rStyle w:val="CommentReference"/>
        </w:rPr>
        <w:commentReference w:id="113"/>
      </w:r>
      <w:r w:rsidR="00A679EA">
        <w:t xml:space="preserve"> species, highly mobile groups such as mackerels (Scombridae) and jacks (</w:t>
      </w:r>
      <w:proofErr w:type="spellStart"/>
      <w:r w:rsidR="00A679EA">
        <w:t>Carangidae</w:t>
      </w:r>
      <w:proofErr w:type="spellEnd"/>
      <w:r w:rsidR="00A679EA">
        <w:t>) that are transient visitors to the sites, and small cryptic groups like gobies (</w:t>
      </w:r>
      <w:proofErr w:type="spellStart"/>
      <w:r w:rsidR="00A679EA">
        <w:t>Gobiidae</w:t>
      </w:r>
      <w:proofErr w:type="spellEnd"/>
      <w:r w:rsidR="00A679EA">
        <w:t>) and blennies (</w:t>
      </w:r>
      <w:proofErr w:type="spellStart"/>
      <w:r w:rsidR="00A679EA">
        <w:t>Blennioidei</w:t>
      </w:r>
      <w:proofErr w:type="spellEnd"/>
      <w:r w:rsidR="00A679EA">
        <w:t>) that often hide in crevices were not surveyed. Newly recruited juvenile fishes (&lt; 1 month on the reef) were also excluded because their abundance is affected by lunar cycles, which complicates the detection of long-term trends</w:t>
      </w:r>
      <w:r w:rsidR="00CF3FA2">
        <w:t xml:space="preserve"> </w:t>
      </w:r>
      <w:r w:rsidR="00C26A73">
        <w:fldChar w:fldCharType="begin" w:fldLock="1"/>
      </w:r>
      <w:r w:rsidR="003F7563">
        <w:instrText>ADDIN CSL_CITATION {"citationItems":[{"id":"ITEM-1","itemData":{"ISSN":"00253162","abstract":"... Recruitment of juvenile fish that survived to the end of the lunar cycle in which they settled was monitored monthly, concurrently with settlement, at a number of large sites scattered up to 2 km apart. ... Percentage of settlers collected on each day of lunar cycle . ...","author":[{"dropping-particle":"","family":"Robertson","given":"D. R.","non-dropping-particle":"","parse-names":false,"suffix":""}],"container-title":"Marine Biology","id":"ITEM-1","issued":{"date-parts":[["1992"]]},"note":"Methods: justifies why we excluded juvenile fish","page":"527-537","title":"Patterns of lunar settlement and early recruitment in Caribbean reef fishes at Panamá","type":"article-journal","volume":"114"},"uris":["http://www.mendeley.com/documents/?uuid=d4a815f9-6745-3dc6-8efe-5fbfdca405ec"]}],"mendeley":{"formattedCitation":"(Robertson, 1992)","plainTextFormattedCitation":"(Robertson, 1992)","previouslyFormattedCitation":"(Robertson, 1992)"},"properties":{"noteIndex":0},"schema":"https://github.com/citation-style-language/schema/raw/master/csl-citation.json"}</w:instrText>
      </w:r>
      <w:r w:rsidR="00C26A73">
        <w:fldChar w:fldCharType="separate"/>
      </w:r>
      <w:r w:rsidR="00C26A73" w:rsidRPr="00C26A73">
        <w:rPr>
          <w:noProof/>
        </w:rPr>
        <w:t>(Robertson, 1992)</w:t>
      </w:r>
      <w:r w:rsidR="00C26A73">
        <w:fldChar w:fldCharType="end"/>
      </w:r>
      <w:r w:rsidR="00A679EA">
        <w:t xml:space="preserve">. Because fish were the only mobile organisms surveyed, the fish survey was conducted first for each transect in order to reduce </w:t>
      </w:r>
      <w:r w:rsidR="00A21177">
        <w:t xml:space="preserve">any </w:t>
      </w:r>
      <w:r w:rsidR="00A679EA">
        <w:t>bias caused by divers disturbing the fish</w:t>
      </w:r>
      <w:r w:rsidR="00CF3FA2">
        <w:t xml:space="preserve"> </w:t>
      </w:r>
      <w:r w:rsidR="003F7563">
        <w:fldChar w:fldCharType="begin" w:fldLock="1"/>
      </w:r>
      <w:r w:rsidR="003F7563">
        <w:instrText>ADDIN CSL_CITATION {"citationItems":[{"id":"ITEM-1","itemData":{"ISBN":"0-8186-9027-5","abstract":"Ecological monitoring programs typically aim to detect changes in the abundance of species of conservation concern or which reflect system status. Coral reef fish assemblages are functionally important for reef health and these are most commonly monitored using underwater visual surveys (UVS) by divers. In addition to estimating numbers, most programs also collect estimates of fish lengths to allow calculation of biomass, an important determinant of a fish’s functional impact. However, diver surveys may be biased because fishes may either avoid or are attracted to divers and the process of estimating fish length could result in fish counts that differ from those made without length estimations. Here we investigated whether (1) general diver disturbance and (2) the additional task of estimating fish lengths affected estimates of reef fish abundance and species richness during UVS, and for how long. Initial estimates of abundance and species richness were significantly higher than those made on the same section of reef after diver disturbance. However, there was no evidence that estimating fish lengths at the same time as abundance resulted in counts different from those made when estimating abundance alone. Similarly, there was little consistent bias among observers. Estimates of the time for fish taxa that avoided divers after initial contact to return to initial levels of abundance varied from three to 17 h, with one group of exploited fishes showing initial attraction to divers that declined over the study period. Our finding that many reef fishes may disperse for such long periods after initial contact with divers suggests that monitoring programs should take great care to minimise diver disturbance prior to surveys.","author":[{"dropping-particle":"","family":"Emslie","given":"Michael J.","non-dropping-particle":"","parse-names":false,"suffix":""},{"dropping-particle":"","family":"Cheal","given":"Alistair J.","non-dropping-particle":"","parse-names":false,"suffix":""},{"dropping-particle":"","family":"MacNeil","given":"M. Aaron","non-dropping-particle":"","parse-names":false,"suffix":""},{"dropping-particle":"","family":"Miller","given":"Ian R.","non-dropping-particle":"","parse-names":false,"suffix":""},{"dropping-particle":"","family":"Sweatman","given":"Hugh P. A.","non-dropping-particle":"","parse-names":false,"suffix":""}],"container-title":"PeerJ","id":"ITEM-1","issued":{"date-parts":[["2018"]]},"note":"Methods: This paper justifies why the diver conducting the fish surveys (Graham) was the first to survey each transect.","title":"Reef fish communities are spooked by scuba surveys and may take hours to recover","type":"article-journal"},"uris":["http://www.mendeley.com/documents/?uuid=789cc849-56e4-4168-99f8-f78dc002466a"]}],"mendeley":{"formattedCitation":"(Emslie, Cheal, MacNeil, Miller, &amp; Sweatman, 2018)","plainTextFormattedCitation":"(Emslie, Cheal, MacNeil, Miller, &amp; Sweatman, 2018)","previouslyFormattedCitation":"(Emslie, Cheal, MacNeil, Miller, &amp; Sweatman, 2018)"},"properties":{"noteIndex":0},"schema":"https://github.com/citation-style-language/schema/raw/master/csl-citation.json"}</w:instrText>
      </w:r>
      <w:r w:rsidR="003F7563">
        <w:fldChar w:fldCharType="separate"/>
      </w:r>
      <w:r w:rsidR="003F7563" w:rsidRPr="003F7563">
        <w:rPr>
          <w:noProof/>
        </w:rPr>
        <w:t>(Emslie, Cheal, MacNeil, Miller, &amp; Sweatman, 2018)</w:t>
      </w:r>
      <w:r w:rsidR="003F7563">
        <w:fldChar w:fldCharType="end"/>
      </w:r>
      <w:r w:rsidR="00A679EA">
        <w:t xml:space="preserve">. </w:t>
      </w:r>
    </w:p>
    <w:p w14:paraId="20AF624E" w14:textId="158BF971" w:rsidR="00A679EA" w:rsidRDefault="00A679EA" w:rsidP="00017553">
      <w:r>
        <w:lastRenderedPageBreak/>
        <w:t xml:space="preserve">Corals </w:t>
      </w:r>
      <w:r w:rsidR="009818C2">
        <w:t>w</w:t>
      </w:r>
      <w:r>
        <w:t xml:space="preserve">ere surveyed using </w:t>
      </w:r>
      <w:del w:id="114" w:author="Graham Forrester" w:date="2019-12-12T11:54:00Z">
        <w:r w:rsidDel="00F50ECC">
          <w:delText xml:space="preserve">the </w:delText>
        </w:r>
      </w:del>
      <w:ins w:id="115" w:author="Graham Forrester" w:date="2019-12-12T11:54:00Z">
        <w:r w:rsidR="00F50ECC">
          <w:t xml:space="preserve">a </w:t>
        </w:r>
      </w:ins>
      <w:r>
        <w:t xml:space="preserve">linear point-intercept method, wherein a diver swam along the </w:t>
      </w:r>
      <w:ins w:id="116" w:author="Graham Forrester" w:date="2019-12-12T09:24:00Z">
        <w:r w:rsidR="007C20DF">
          <w:t xml:space="preserve">30-m transect </w:t>
        </w:r>
      </w:ins>
      <w:r>
        <w:t>tape and identified the taxon under the tape at 0.25 m intervals</w:t>
      </w:r>
      <w:r w:rsidR="00EF0E81">
        <w:t xml:space="preserve"> </w:t>
      </w:r>
      <w:r w:rsidR="003F7563">
        <w:fldChar w:fldCharType="begin" w:fldLock="1"/>
      </w:r>
      <w:r w:rsidR="00EF0E81">
        <w:instrText>ADDIN CSL_CITATION {"citationItems":[{"id":"ITEM-1","itemData":{"abstract":"The line interception method as herein described is designed for measuring density and composi- tion of herbaceous vegetation and shrubs. It is based primarily on the line transect. However, it incorporates a new technique for obtaining an inventory of the vegetation by line measurement of individual plants on a randomly selected sample. It appears to offer a practical, rapid and statisti- cally sound means for sampling vegetation on both large and small range areas, as well as on small plots used in detailed and intensive studies. Field tests have demonstrated that subjective influences are largely eliminated as factors affecting inventories so obtained. The method while primarily developed for range studies should also serve equally well to measure minor vegetation and stands of reproduction in forests. HE","author":[{"dropping-particle":"","family":"Canfield","given":"R. H.","non-dropping-particle":"","parse-names":false,"suffix":""}],"container-title":"Journal of Forestry","id":"ITEM-1","issued":{"date-parts":[["1941"]]},"note":"Methods: point-intercept method","page":"388-394","title":"Application of the line interception method in sampling range vegetation","type":"article-journal","volume":"39"},"label":"figure","prefix":"n = 120 points per transect;","uris":["http://www.mendeley.com/documents/?uuid=aed273cb-d9f5-3607-b7e2-6391e056e480"]}],"mendeley":{"formattedCitation":"(n = 120 points per transect; Canfield, 1941)","plainTextFormattedCitation":"(n = 120 points per transect; Canfield, 1941)","previouslyFormattedCitation":"(n = 120 points per transect; Canfield, 1941)"},"properties":{"noteIndex":0},"schema":"https://github.com/citation-style-language/schema/raw/master/csl-citation.json"}</w:instrText>
      </w:r>
      <w:r w:rsidR="003F7563">
        <w:fldChar w:fldCharType="separate"/>
      </w:r>
      <w:r w:rsidR="00EF0E81" w:rsidRPr="00EF0E81">
        <w:rPr>
          <w:noProof/>
        </w:rPr>
        <w:t>(n = 120 points per transect; Canfield, 1941)</w:t>
      </w:r>
      <w:r w:rsidR="003F7563">
        <w:fldChar w:fldCharType="end"/>
      </w:r>
      <w:r>
        <w:t>.</w:t>
      </w:r>
      <w:ins w:id="117" w:author="Graham Forrester" w:date="2019-12-12T09:24:00Z">
        <w:r w:rsidR="007C20DF">
          <w:t xml:space="preserve"> All coral</w:t>
        </w:r>
      </w:ins>
      <w:ins w:id="118" w:author="Graham Forrester" w:date="2019-12-12T09:25:00Z">
        <w:r w:rsidR="007C20DF">
          <w:t>s</w:t>
        </w:r>
      </w:ins>
      <w:ins w:id="119" w:author="Graham Forrester" w:date="2019-12-12T09:24:00Z">
        <w:r w:rsidR="007C20DF">
          <w:t xml:space="preserve"> were identified to </w:t>
        </w:r>
      </w:ins>
      <w:ins w:id="120" w:author="Graham Forrester" w:date="2019-12-12T09:40:00Z">
        <w:r w:rsidR="00FD2107">
          <w:t>species</w:t>
        </w:r>
      </w:ins>
      <w:del w:id="121" w:author="Graham Forrester" w:date="2019-12-12T09:25:00Z">
        <w:r w:rsidDel="007C20DF">
          <w:delText xml:space="preserve"> </w:delText>
        </w:r>
        <w:commentRangeStart w:id="122"/>
        <w:r w:rsidDel="007C20DF">
          <w:delText>Corals</w:delText>
        </w:r>
        <w:commentRangeEnd w:id="122"/>
        <w:r w:rsidR="00B648A4" w:rsidDel="007C20DF">
          <w:rPr>
            <w:rStyle w:val="CommentReference"/>
          </w:rPr>
          <w:commentReference w:id="122"/>
        </w:r>
        <w:r w:rsidDel="007C20DF">
          <w:delText xml:space="preserve"> encountered were identified to species, where possible</w:delText>
        </w:r>
      </w:del>
      <w:r>
        <w:t xml:space="preserve">, </w:t>
      </w:r>
      <w:del w:id="123" w:author="Graham Forrester" w:date="2019-12-12T09:25:00Z">
        <w:r w:rsidR="009818C2" w:rsidDel="007C20DF">
          <w:delText xml:space="preserve">and </w:delText>
        </w:r>
      </w:del>
      <w:ins w:id="124" w:author="Graham Forrester" w:date="2019-12-12T09:25:00Z">
        <w:r w:rsidR="007C20DF">
          <w:t xml:space="preserve">whereas </w:t>
        </w:r>
      </w:ins>
      <w:r>
        <w:t xml:space="preserve">other taxa </w:t>
      </w:r>
      <w:r w:rsidR="009818C2">
        <w:t xml:space="preserve">encountered </w:t>
      </w:r>
      <w:del w:id="125" w:author="Graham Forrester" w:date="2019-12-12T09:25:00Z">
        <w:r w:rsidDel="007C20DF">
          <w:delText xml:space="preserve">(including sponges) </w:delText>
        </w:r>
      </w:del>
      <w:r>
        <w:t>were classified into broader groupings</w:t>
      </w:r>
      <w:ins w:id="126" w:author="Graham Forrester" w:date="2019-12-12T09:25:00Z">
        <w:r w:rsidR="007C20DF">
          <w:t xml:space="preserve"> (</w:t>
        </w:r>
      </w:ins>
      <w:ins w:id="127" w:author="Graham Forrester" w:date="2019-12-12T09:32:00Z">
        <w:r w:rsidR="004E096C">
          <w:t>all sponges were counted</w:t>
        </w:r>
      </w:ins>
      <w:ins w:id="128" w:author="Graham Forrester" w:date="2019-12-12T09:33:00Z">
        <w:r w:rsidR="004E096C">
          <w:t xml:space="preserve"> as one group)</w:t>
        </w:r>
      </w:ins>
      <w:r>
        <w:t xml:space="preserve">. The point-intercept data was thus used to estimate coral species richness as well as the </w:t>
      </w:r>
      <w:ins w:id="129" w:author="Graham Forrester" w:date="2019-12-12T11:56:00Z">
        <w:r w:rsidR="00ED1990">
          <w:t>total</w:t>
        </w:r>
      </w:ins>
      <w:del w:id="130" w:author="Graham Forrester" w:date="2019-12-12T11:55:00Z">
        <w:r w:rsidDel="00ED1990">
          <w:delText>total abundance (</w:delText>
        </w:r>
      </w:del>
      <w:del w:id="131" w:author="Graham Forrester" w:date="2019-12-12T11:56:00Z">
        <w:r w:rsidDel="00ED1990">
          <w:delText>%</w:delText>
        </w:r>
      </w:del>
      <w:r>
        <w:t xml:space="preserve"> cover</w:t>
      </w:r>
      <w:del w:id="132" w:author="Graham Forrester" w:date="2019-12-12T11:55:00Z">
        <w:r w:rsidDel="00ED1990">
          <w:delText>)</w:delText>
        </w:r>
      </w:del>
      <w:r>
        <w:t xml:space="preserve"> </w:t>
      </w:r>
      <w:ins w:id="133" w:author="Graham Forrester" w:date="2019-12-12T11:56:00Z">
        <w:r w:rsidR="00ED1990">
          <w:t xml:space="preserve">(%) </w:t>
        </w:r>
      </w:ins>
      <w:r>
        <w:t xml:space="preserve">of </w:t>
      </w:r>
      <w:del w:id="134" w:author="Graham Forrester" w:date="2019-12-12T09:42:00Z">
        <w:r w:rsidDel="00FD2107">
          <w:delText xml:space="preserve">hard </w:delText>
        </w:r>
      </w:del>
      <w:r>
        <w:t>corals and</w:t>
      </w:r>
      <w:del w:id="135" w:author="Graham Forrester" w:date="2019-12-12T11:55:00Z">
        <w:r w:rsidDel="00ED1990">
          <w:delText xml:space="preserve"> </w:delText>
        </w:r>
        <w:r w:rsidR="009818C2" w:rsidDel="00ED1990">
          <w:delText>total</w:delText>
        </w:r>
      </w:del>
      <w:r w:rsidR="009818C2">
        <w:t xml:space="preserve"> </w:t>
      </w:r>
      <w:del w:id="136" w:author="Graham Forrester" w:date="2019-12-12T11:56:00Z">
        <w:r w:rsidR="009818C2" w:rsidDel="00ED1990">
          <w:delText xml:space="preserve">% </w:delText>
        </w:r>
      </w:del>
      <w:ins w:id="137" w:author="Graham Forrester" w:date="2019-12-12T11:56:00Z">
        <w:r w:rsidR="00ED1990">
          <w:t xml:space="preserve">total </w:t>
        </w:r>
      </w:ins>
      <w:r w:rsidR="009818C2">
        <w:t xml:space="preserve">cover of </w:t>
      </w:r>
      <w:r>
        <w:t>sponges</w:t>
      </w:r>
      <w:r w:rsidR="00CF3FA2">
        <w:t xml:space="preserve"> </w:t>
      </w:r>
      <w:r w:rsidR="003F7563">
        <w:fldChar w:fldCharType="begin" w:fldLock="1"/>
      </w:r>
      <w:r w:rsidR="003F7563">
        <w:instrText>ADDIN CSL_CITATION {"citationItems":[{"id":"ITEM-1","itemData":{"author":[{"dropping-particle":"","family":"Almada-Villela","given":"Patricia C.","non-dropping-particle":"","parse-names":false,"suffix":""},{"dropping-particle":"","family":"Sale","given":"Peter F.","non-dropping-particle":"","parse-names":false,"suffix":""},{"dropping-particle":"","family":"Gold-Bouchot","given":"G.","non-dropping-particle":"","parse-names":false,"suffix":""},{"dropping-particle":"","family":"Kjerfve","given":"B.","non-dropping-particle":"","parse-names":false,"suffix":""}],"id":"ITEM-1","issued":{"date-parts":[["2003"]]},"note":"Methods: percent cover","publisher":"Mesoamerican Barrier Reef Systems project (MBRS)","publisher-place":"Belize City","title":"Manual of methods for the MBRS synoptic monitoring program: Selected methods for monitoring physical and biological parameters for use in the Mesoamerican region","type":"book"},"uris":["http://www.mendeley.com/documents/?uuid=256fd27a-447f-4ba8-b176-ae1c1c5a1381"]}],"mendeley":{"formattedCitation":"(Almada-Villela, Sale, Gold-Bouchot, &amp; Kjerfve, 2003)","plainTextFormattedCitation":"(Almada-Villela, Sale, Gold-Bouchot, &amp; Kjerfve, 2003)","previouslyFormattedCitation":"(Almada-Villela, Sale, Gold-Bouchot, &amp; Kjerfve, 2003)"},"properties":{"noteIndex":0},"schema":"https://github.com/citation-style-language/schema/raw/master/csl-citation.json"}</w:instrText>
      </w:r>
      <w:r w:rsidR="003F7563">
        <w:fldChar w:fldCharType="separate"/>
      </w:r>
      <w:r w:rsidR="003F7563" w:rsidRPr="003F7563">
        <w:rPr>
          <w:noProof/>
        </w:rPr>
        <w:t>(Almada-Villela, Sale, Gold-Bouchot, &amp; Kjerfve, 2003)</w:t>
      </w:r>
      <w:r w:rsidR="003F7563">
        <w:fldChar w:fldCharType="end"/>
      </w:r>
      <w:r>
        <w:t xml:space="preserve">. </w:t>
      </w:r>
      <w:r w:rsidR="00017553">
        <w:t xml:space="preserve">Because </w:t>
      </w:r>
      <w:del w:id="138" w:author="Graham Forrester" w:date="2019-12-12T11:56:00Z">
        <w:r w:rsidR="00017553" w:rsidDel="00ED1990">
          <w:delText>%</w:delText>
        </w:r>
      </w:del>
      <w:ins w:id="139" w:author="Graham Forrester" w:date="2019-12-12T11:56:00Z">
        <w:r w:rsidR="00ED1990">
          <w:t>sponge</w:t>
        </w:r>
      </w:ins>
      <w:del w:id="140" w:author="Graham Forrester" w:date="2019-12-12T11:56:00Z">
        <w:r w:rsidR="00017553" w:rsidDel="00ED1990">
          <w:delText xml:space="preserve"> </w:delText>
        </w:r>
      </w:del>
      <w:ins w:id="141" w:author="Graham Forrester" w:date="2019-12-12T11:56:00Z">
        <w:r w:rsidR="00ED1990">
          <w:t xml:space="preserve"> </w:t>
        </w:r>
      </w:ins>
      <w:r w:rsidR="00017553">
        <w:t xml:space="preserve">cover </w:t>
      </w:r>
      <w:del w:id="142" w:author="Graham Forrester" w:date="2019-12-12T11:56:00Z">
        <w:r w:rsidR="00017553" w:rsidDel="00ED1990">
          <w:delText xml:space="preserve">of sponges </w:delText>
        </w:r>
      </w:del>
      <w:r w:rsidR="00017553">
        <w:t xml:space="preserve">was </w:t>
      </w:r>
      <w:del w:id="143" w:author="Graham Forrester" w:date="2019-12-12T11:56:00Z">
        <w:r w:rsidR="00017553" w:rsidDel="00ED1990">
          <w:delText xml:space="preserve">generally </w:delText>
        </w:r>
      </w:del>
      <w:r w:rsidR="00017553">
        <w:t xml:space="preserve">lower than </w:t>
      </w:r>
      <w:del w:id="144" w:author="Graham Forrester" w:date="2019-12-12T11:56:00Z">
        <w:r w:rsidR="00017553" w:rsidDel="00ED1990">
          <w:delText xml:space="preserve">that of </w:delText>
        </w:r>
      </w:del>
      <w:r w:rsidR="00017553">
        <w:t>coral</w:t>
      </w:r>
      <w:del w:id="145" w:author="Graham Forrester" w:date="2019-12-12T11:56:00Z">
        <w:r w:rsidR="00017553" w:rsidDel="00ED1990">
          <w:delText>s</w:delText>
        </w:r>
      </w:del>
      <w:ins w:id="146" w:author="Graham Forrester" w:date="2019-12-12T11:56:00Z">
        <w:r w:rsidR="00ED1990">
          <w:t xml:space="preserve"> cover</w:t>
        </w:r>
      </w:ins>
      <w:r w:rsidR="00017553">
        <w:t xml:space="preserve">, we used a different method to estimate sponge richness </w:t>
      </w:r>
      <w:del w:id="147" w:author="Graham Forrester" w:date="2019-12-12T07:39:00Z">
        <w:r w:rsidR="00017553" w:rsidDel="005E279A">
          <w:delText xml:space="preserve">that was </w:delText>
        </w:r>
      </w:del>
      <w:r w:rsidR="00017553">
        <w:t xml:space="preserve">designed to sample a greater number of sponge colonies </w:t>
      </w:r>
      <w:r w:rsidR="00A21177">
        <w:t>along each transect</w:t>
      </w:r>
      <w:ins w:id="148" w:author="Graham Forrester" w:date="2019-12-12T09:33:00Z">
        <w:r w:rsidR="004E096C">
          <w:t xml:space="preserve"> tape</w:t>
        </w:r>
      </w:ins>
      <w:r w:rsidR="00017553">
        <w:t xml:space="preserve">. </w:t>
      </w:r>
      <w:del w:id="149" w:author="Graham Forrester" w:date="2019-12-12T09:43:00Z">
        <w:r w:rsidDel="00D06B08">
          <w:delText>To estimate s</w:delText>
        </w:r>
      </w:del>
      <w:ins w:id="150" w:author="Graham Forrester" w:date="2019-12-12T09:43:00Z">
        <w:r w:rsidR="00D06B08">
          <w:t>S</w:t>
        </w:r>
      </w:ins>
      <w:r>
        <w:t>ponge species richness</w:t>
      </w:r>
      <w:del w:id="151" w:author="Graham Forrester" w:date="2019-12-12T09:43:00Z">
        <w:r w:rsidDel="00D06B08">
          <w:delText xml:space="preserve">, </w:delText>
        </w:r>
      </w:del>
      <w:ins w:id="152" w:author="Graham Forrester" w:date="2019-12-12T09:43:00Z">
        <w:r w:rsidR="00D06B08">
          <w:t xml:space="preserve"> was</w:t>
        </w:r>
      </w:ins>
      <w:ins w:id="153" w:author="Graham Forrester" w:date="2019-12-12T11:57:00Z">
        <w:r w:rsidR="00ED1990">
          <w:t>, therefore,</w:t>
        </w:r>
      </w:ins>
      <w:ins w:id="154" w:author="Graham Forrester" w:date="2019-12-12T09:43:00Z">
        <w:r w:rsidR="00D06B08">
          <w:t xml:space="preserve"> estimated </w:t>
        </w:r>
      </w:ins>
      <w:del w:id="155" w:author="Graham Forrester" w:date="2019-12-12T09:43:00Z">
        <w:r w:rsidDel="00D06B08">
          <w:delText xml:space="preserve">sponges were surveyed </w:delText>
        </w:r>
      </w:del>
      <w:r>
        <w:t xml:space="preserve">using a </w:t>
      </w:r>
      <w:del w:id="156" w:author="Graham Forrester" w:date="2019-12-12T07:39:00Z">
        <w:r w:rsidDel="005E279A">
          <w:delText xml:space="preserve">line </w:delText>
        </w:r>
      </w:del>
      <w:ins w:id="157" w:author="Graham Forrester" w:date="2019-12-12T07:39:00Z">
        <w:r w:rsidR="005E279A">
          <w:t>line-</w:t>
        </w:r>
      </w:ins>
      <w:r>
        <w:t>intercept method</w:t>
      </w:r>
      <w:ins w:id="158" w:author="Graham Forrester" w:date="2019-12-12T07:40:00Z">
        <w:r w:rsidR="005E279A">
          <w:t>,</w:t>
        </w:r>
      </w:ins>
      <w:r>
        <w:t xml:space="preserve"> in which any sponge that intercepted the </w:t>
      </w:r>
      <w:del w:id="159" w:author="Graham Forrester" w:date="2019-12-12T09:33:00Z">
        <w:r w:rsidDel="004E096C">
          <w:delText xml:space="preserve">transect </w:delText>
        </w:r>
      </w:del>
      <w:ins w:id="160" w:author="Graham Forrester" w:date="2019-12-12T09:33:00Z">
        <w:r w:rsidR="004E096C">
          <w:t xml:space="preserve">tape </w:t>
        </w:r>
      </w:ins>
      <w:r>
        <w:t>was recorded and identified to species</w:t>
      </w:r>
      <w:del w:id="161" w:author="Graham Forrester" w:date="2019-12-12T07:40:00Z">
        <w:r w:rsidDel="005E279A">
          <w:delText>,</w:delText>
        </w:r>
      </w:del>
      <w:del w:id="162" w:author="Graham Forrester" w:date="2019-12-12T09:43:00Z">
        <w:r w:rsidDel="00D06B08">
          <w:delText xml:space="preserve"> where possible</w:delText>
        </w:r>
      </w:del>
      <w:r>
        <w:t>.</w:t>
      </w:r>
    </w:p>
    <w:p w14:paraId="035B0023" w14:textId="0DF934C5" w:rsidR="00A679EA" w:rsidRDefault="00381984" w:rsidP="00CC386C">
      <w:ins w:id="163" w:author="Graham Forrester" w:date="2019-12-12T09:43:00Z">
        <w:r>
          <w:t xml:space="preserve">Reef </w:t>
        </w:r>
      </w:ins>
      <w:r w:rsidR="00A679EA">
        <w:t>Rugosity was measured as a proxy for three-dimensional structural complexity using the consecutive height difference method</w:t>
      </w:r>
      <w:r w:rsidR="00CF3FA2">
        <w:t xml:space="preserve"> </w:t>
      </w:r>
      <w:r w:rsidR="003F7563">
        <w:fldChar w:fldCharType="begin" w:fldLock="1"/>
      </w:r>
      <w:r w:rsidR="003F7563">
        <w:instrText>ADDIN CSL_CITATION {"citationItems":[{"id":"ITEM-1","itemData":{"abstract":"The relationships between 6 measures of substratum topography or vertical relief and a tropical fish assemblage were evaluated and the merits of the various measures were assessed. A method of quantifying surface topography in the field using a profile gauge is introduced and found to be rapid and to generate concise summary statistics. Of the 6 measures of substratum topography com- pared, 1 was novel, 2 were derivations of geomorphological techniques and 3 had been previously used in reef fish studies. Measures included the sum of consecutive substratum height differences, vector standard deviation (SD), substratum angle SD, substratum height SD, substratum height coefficient of variation (CV) and the ratio of contoured surface distance to linear distance ('chain-and-tape'). All but the CV were found to grossly differentiate among surfaces that varied in corrugation height and frequency. Consecutive substratum height difference, substratum angle SD and vector SD were best able to differentiate between 9 schematic profiles of varying topography. A field test of the methods was carried out on 100 quadrats (3 X 3 m) from the backreef of Lizard Island, northern Great Barrier Reef, Australia, in which the surface topography, fish and benthic communities had been sampled. The consecutive height difference method performed consistently well, scoring the highest average corre- lations with total fish abundance, diversity and the abundance of individual species. In an examination of the relationship between the backreef fish assemblage, substratum topography and the cover of benthic organisms, topography was only secondary in importance to depth in describing the patterns of damselfish abundance at the scale sampled.","author":[{"dropping-particle":"","family":"McCormick","given":"Mark I.","non-dropping-particle":"","parse-names":false,"suffix":""}],"container-title":"Marine Ecology Progress Series","id":"ITEM-1","issued":{"date-parts":[["1994"]]},"note":"Methods: Rugosity","page":"87-96","title":"Comparison of field methods for measuring surface topography and their associations with a tropical reef fish assemblage","type":"article-journal","volume":"112"},"uris":["http://www.mendeley.com/documents/?uuid=bd007c76-9770-46e4-a7bc-af711d3a3207"]}],"mendeley":{"formattedCitation":"(McCormick, 1994)","plainTextFormattedCitation":"(McCormick, 1994)","previouslyFormattedCitation":"(McCormick, 1994)"},"properties":{"noteIndex":0},"schema":"https://github.com/citation-style-language/schema/raw/master/csl-citation.json"}</w:instrText>
      </w:r>
      <w:r w:rsidR="003F7563">
        <w:fldChar w:fldCharType="separate"/>
      </w:r>
      <w:r w:rsidR="003F7563" w:rsidRPr="003F7563">
        <w:rPr>
          <w:noProof/>
        </w:rPr>
        <w:t>(McCormick, 1994)</w:t>
      </w:r>
      <w:r w:rsidR="003F7563">
        <w:fldChar w:fldCharType="end"/>
      </w:r>
      <w:r w:rsidR="00A679EA">
        <w:t>, where a diver records the difference between the height of the transect tape and the substrate at 1 m intervals along the first 10 m of each transect. Rugosity (in cm) is calculated as the square root of the sum of the squared differences between successive height measurements</w:t>
      </w:r>
      <w:r w:rsidR="00A21177">
        <w:t>. A</w:t>
      </w:r>
      <w:r w:rsidR="00A679EA">
        <w:t xml:space="preserve"> </w:t>
      </w:r>
      <w:r w:rsidR="00A21177">
        <w:t xml:space="preserve">rugosity </w:t>
      </w:r>
      <w:r w:rsidR="00A679EA">
        <w:t>value of 0 is flat and vertical complexity increases as the rugosity value increases.</w:t>
      </w:r>
    </w:p>
    <w:p w14:paraId="3CDD9DF4" w14:textId="4FB1C126" w:rsidR="00881767" w:rsidDel="000D069B" w:rsidRDefault="00881767" w:rsidP="00881767">
      <w:pPr>
        <w:rPr>
          <w:del w:id="164" w:author="Graham Forrester" w:date="2019-12-12T09:36:00Z"/>
        </w:rPr>
      </w:pPr>
      <w:commentRangeStart w:id="165"/>
      <w:del w:id="166" w:author="Graham Forrester" w:date="2019-12-12T09:36:00Z">
        <w:r w:rsidDel="000D069B">
          <w:delText>Because</w:delText>
        </w:r>
        <w:commentRangeEnd w:id="165"/>
        <w:r w:rsidDel="000D069B">
          <w:rPr>
            <w:rStyle w:val="CommentReference"/>
          </w:rPr>
          <w:commentReference w:id="165"/>
        </w:r>
        <w:r w:rsidDel="000D069B">
          <w:delText xml:space="preserve"> identifying taxa to species is not always possible or practical in field surveys, fish, corals, and sponges were identified to the </w:delText>
        </w:r>
      </w:del>
      <w:commentRangeStart w:id="167"/>
      <w:del w:id="168" w:author="Graham Forrester" w:date="2019-12-12T09:35:00Z">
        <w:r w:rsidDel="000D069B">
          <w:delText>most specific</w:delText>
        </w:r>
      </w:del>
      <w:del w:id="169" w:author="Graham Forrester" w:date="2019-12-12T09:36:00Z">
        <w:r w:rsidDel="000D069B">
          <w:delText xml:space="preserve"> </w:delText>
        </w:r>
        <w:commentRangeEnd w:id="167"/>
        <w:r w:rsidDel="000D069B">
          <w:rPr>
            <w:rStyle w:val="CommentReference"/>
          </w:rPr>
          <w:commentReference w:id="167"/>
        </w:r>
        <w:r w:rsidDel="000D069B">
          <w:delText>taxonomic group possible (</w:delText>
        </w:r>
        <w:r w:rsidRPr="0018320D" w:rsidDel="000D069B">
          <w:delText>Table</w:delText>
        </w:r>
        <w:r w:rsidDel="000D069B">
          <w:delText>s</w:delText>
        </w:r>
        <w:r w:rsidRPr="0018320D" w:rsidDel="000D069B">
          <w:delText xml:space="preserve"> A.1</w:delText>
        </w:r>
        <w:r w:rsidDel="000D069B">
          <w:delText xml:space="preserve">-A.2). All fish were identified to species, while corals and sponges were sometimes identified as multi-species recognizable taxonomic units </w:delText>
        </w:r>
        <w:r w:rsidDel="000D069B">
          <w:fldChar w:fldCharType="begin" w:fldLock="1"/>
        </w:r>
        <w:r w:rsidDel="000D069B">
          <w:delInstrText>ADDIN CSL_CITATION {"citationItems":[{"id":"ITEM-1","itemData":{"ISSN":"11793430","abstract":"Parataxonomy and the sorting of specimens to recognisable taxonomic units (RTUs) are common approaches to invertebrate biodiversity studies worldwide. However, there is an urgent need to assess and validate the use of RTUs as opposed to taxonomic species. Beetle (Coleoptera) assemblages were sampled from native and willow dominated riparian zones in the Hunua Ranges, Auckland. Beetles were sorted to RTUs by a parataxonomist, and then identified by a specialist Coleopterist. A comparison of the unverified (RTU) dataset with the verified (taxonomic species) dataset showed an overall 5.6% error rate, with seven more taxonomic species being identified than assigned to RTUs. RTU accuracy was problematic for several families, including Staphylinidae, Cryptophagidae and Latridiidae. However, in terms of ecological interpretation, both datasets gave almost identical results. Ranking of sites by species/RTU richness and the composition of the beetle fauna identified the same trends. Despite these results, we suggest that the RTU approach is overrated because of the loss in biological information associated with the RTU approach. We suggest the use of RTUs offers considerably less than a taxonomic species approach for invertebrate conservation in New Zealand, particularly in the long-term.","author":[{"dropping-particle":"","family":"Ward","given":"Darren F.","non-dropping-particle":"","parse-names":false,"suffix":""},{"dropping-particle":"","family":"Stanley","given":"Margaret C.","non-dropping-particle":"","parse-names":false,"suffix":""}],"container-title":"New Zealand Entomologist","id":"ITEM-1","issued":{"date-parts":[["2004","12"]]},"note":"Methods: Even though coral and sponge id's are sometimes RTU's, we didn't expect this to impact the results.","page":"3-9","title":"The value of RTUs and parataxonomy versus taxonomic species","type":"article-journal","volume":"27"},"uris":["http://www.mendeley.com/documents/?uuid=a75846b0-6108-46f8-b7e2-3cf3d9977a32"]}],"mendeley":{"formattedCitation":"(D. F. Ward &amp; Stanley, 2004)","plainTextFormattedCitation":"(D. F. Ward &amp; Stanley, 2004)","previouslyFormattedCitation":"(D. F. Ward &amp; Stanley, 2004)"},"properties":{"noteIndex":0},"schema":"https://github.com/citation-style-language/schema/raw/master/csl-citation.json"}</w:delInstrText>
        </w:r>
        <w:r w:rsidDel="000D069B">
          <w:fldChar w:fldCharType="separate"/>
        </w:r>
        <w:r w:rsidRPr="004C5F85" w:rsidDel="000D069B">
          <w:rPr>
            <w:noProof/>
          </w:rPr>
          <w:delText>(D. F. Ward &amp; Stanley, 2004)</w:delText>
        </w:r>
        <w:r w:rsidDel="000D069B">
          <w:fldChar w:fldCharType="end"/>
        </w:r>
        <w:r w:rsidDel="000D069B">
          <w:delText>, or RTU’s, for the following reasons: (</w:delText>
        </w:r>
        <w:commentRangeStart w:id="170"/>
        <w:r w:rsidDel="000D069B">
          <w:delText>1</w:delText>
        </w:r>
        <w:commentRangeEnd w:id="170"/>
        <w:r w:rsidDel="000D069B">
          <w:rPr>
            <w:rStyle w:val="CommentReference"/>
          </w:rPr>
          <w:commentReference w:id="170"/>
        </w:r>
        <w:r w:rsidDel="000D069B">
          <w:delText>) taxonomists reassigned taxa thought to be different species to the same species after the study began, (2) taxonomists divided a single species into multiple species after the study began, and (3) several species are visually indistinguishable in the field. In all cases, the lowest resolution RTU was used, and for simplicity RTU’s are referred to as “species” hereafter.</w:delText>
        </w:r>
      </w:del>
    </w:p>
    <w:p w14:paraId="55210239" w14:textId="1E57ABF1" w:rsidR="00A679EA" w:rsidRDefault="00A679EA" w:rsidP="00CC386C">
      <w:r>
        <w:t>To minimize bias introduced by using multiple observers, fish counts and sponge counts were each made by a single expert observer</w:t>
      </w:r>
      <w:r w:rsidR="00CF3FA2">
        <w:t xml:space="preserve"> </w:t>
      </w:r>
      <w:r w:rsidR="003F7563">
        <w:fldChar w:fldCharType="begin" w:fldLock="1"/>
      </w:r>
      <w:r w:rsidR="003F7563">
        <w:instrText>ADDIN CSL_CITATION {"citationItems":[{"id":"ITEM-1","itemData":{"ISSN":"00220981","abstract":"Underwater visual census (UVC) is one of the more frequently used methods for monitoring of subtidal fish communities. However, population estimates from UVC are plagued by numerous biases that ultimately reduce the diagnostic power of the data. Adaptations to methods that account for detection errors by employing multiple observers can reduce many of these biases, but have received little consideration in past marine research. In the terrestrial environment the double-observer method has been successfully applied to estimate visibility bias, observer bias and detection probabilities. We used an independent double-observer method to measure the influence of observer type (volunteers and researchers) and fish community structure on the detection probability and count dissimilarity between two observers simultaneously surveying the same transect. Community data collected by volunteers were of a consistently lower quality than that collected by researchers. However, this was not the case for the dominant species for which researchers and volunteers produced similar data. The analysis further suggested that rare species contributed disproportionately to the bias in UVC data because the abundance of a species within a survey area determined its detection probability. Our results highlight the need to account for detection probability during UVC and it is recommended that future research based on UVC integrates an independent double-observer approach. Furthermore, the results indicate that care needs to be taken when designing monitoring programmes as allowing inexperienced volunteers to participate can undermine the integrity of the data. •Fish community data from volunteers was of a lower quality compared to researchers.•Abundance of a species along a transect determined its detection probability.•Results highlight the need to account for detection probability during UVC.•Recommended that future research using UVC incorporate a double-observer approach. © 2013 Elsevier B.V.","author":[{"dropping-particle":"","family":"Bernard","given":"Anthony T. F.","non-dropping-particle":"","parse-names":false,"suffix":""},{"dropping-particle":"","family":"Götz","given":"Albrecht","non-dropping-particle":"","parse-names":false,"suffix":""},{"dropping-particle":"","family":"Kerwath","given":"Sven E.","non-dropping-particle":"","parse-names":false,"suffix":""},{"dropping-particle":"","family":"Wilke","given":"Christopher G.","non-dropping-particle":"","parse-names":false,"suffix":""}],"container-title":"Journal of Experimental Marine Biology and Ecology","id":"ITEM-1","issued":{"date-parts":[["2013","5"]]},"note":"Methods: Fish and sponge surveys each conducted by single expert observers.","page":"75-84","title":"Observer bias and detection probability in underwater visual census of fish assemblages measured with independent double-observers","type":"article-journal","volume":"443"},"uris":["http://www.mendeley.com/documents/?uuid=50b14165-1b26-389a-b49e-a2fa8a1255b9"]},{"id":"ITEM-2","itemData":{"author":[{"dropping-particle":"","family":"Thompson","given":"A. A.","non-dropping-particle":"","parse-names":false,"suffix":""},{"dropping-particle":"","family":"Mapstone","given":"B. D.","non-dropping-particle":"","parse-names":false,"suffix":""}],"container-title":"Marine Ecology Progress Series","id":"ITEM-2","issued":{"date-parts":[["1997"]]},"note":"Methods: Fish and sponge surveys each conducted by single expert observers.","page":"53-63","title":"Observer effects and training in underwater visual surveys of reef fishes","type":"article-journal","volume":"154"},"uris":["http://www.mendeley.com/documents/?uuid=e368a731-58a0-3602-bf4b-e926bf007628"]}],"mendeley":{"formattedCitation":"(Bernard, Götz, Kerwath, &amp; Wilke, 2013; Thompson &amp; Mapstone, 1997)","plainTextFormattedCitation":"(Bernard, Götz, Kerwath, &amp; Wilke, 2013; Thompson &amp; Mapstone, 1997)","previouslyFormattedCitation":"(Bernard, Götz, Kerwath, &amp; Wilke, 2013; Thompson &amp; Mapstone, 1997)"},"properties":{"noteIndex":0},"schema":"https://github.com/citation-style-language/schema/raw/master/csl-citation.json"}</w:instrText>
      </w:r>
      <w:r w:rsidR="003F7563">
        <w:fldChar w:fldCharType="separate"/>
      </w:r>
      <w:r w:rsidR="003F7563" w:rsidRPr="003F7563">
        <w:rPr>
          <w:noProof/>
        </w:rPr>
        <w:t>(Bernard, Götz, Kerwath, &amp; Wilke, 2013; Thompson &amp; Mapstone, 1997)</w:t>
      </w:r>
      <w:r w:rsidR="003F7563">
        <w:fldChar w:fldCharType="end"/>
      </w:r>
      <w:r w:rsidR="00A21177">
        <w:t>. Both observers, however, c</w:t>
      </w:r>
      <w:r>
        <w:t>ompare</w:t>
      </w:r>
      <w:r w:rsidR="00A21177">
        <w:t>d</w:t>
      </w:r>
      <w:r>
        <w:t xml:space="preserve"> their counts to those of another </w:t>
      </w:r>
      <w:r w:rsidR="00A21177">
        <w:t xml:space="preserve">fish and sponge </w:t>
      </w:r>
      <w:r>
        <w:t xml:space="preserve">expert </w:t>
      </w:r>
      <w:r w:rsidR="00A21177">
        <w:t xml:space="preserve">respectively. These </w:t>
      </w:r>
      <w:ins w:id="171" w:author="Graham Forrester" w:date="2019-12-12T07:40:00Z">
        <w:r w:rsidR="006113CF">
          <w:t xml:space="preserve">two </w:t>
        </w:r>
      </w:ins>
      <w:r w:rsidR="00C14731">
        <w:t xml:space="preserve">observers </w:t>
      </w:r>
      <w:r w:rsidR="00A21177">
        <w:t>independent</w:t>
      </w:r>
      <w:r w:rsidR="00C14731">
        <w:t>ly</w:t>
      </w:r>
      <w:r w:rsidR="00A21177">
        <w:t xml:space="preserve"> surveyed the same transects as the authors </w:t>
      </w:r>
      <w:del w:id="172" w:author="Graham Forrester" w:date="2019-12-12T11:57:00Z">
        <w:r w:rsidR="00A21177" w:rsidDel="00ED1990">
          <w:delText xml:space="preserve">during </w:delText>
        </w:r>
      </w:del>
      <w:del w:id="173" w:author="Graham Forrester" w:date="2019-12-12T11:58:00Z">
        <w:r w:rsidR="00A21177" w:rsidDel="00ED1990">
          <w:delText>one</w:delText>
        </w:r>
      </w:del>
      <w:ins w:id="174" w:author="Graham Forrester" w:date="2019-12-12T11:58:00Z">
        <w:r w:rsidR="00ED1990">
          <w:t>for one</w:t>
        </w:r>
      </w:ins>
      <w:r w:rsidR="00A21177">
        <w:t xml:space="preserve"> year</w:t>
      </w:r>
      <w:ins w:id="175" w:author="Graham Forrester" w:date="2019-12-12T07:40:00Z">
        <w:r w:rsidR="006113CF">
          <w:t>,</w:t>
        </w:r>
      </w:ins>
      <w:r w:rsidR="00A21177">
        <w:t xml:space="preserve"> and </w:t>
      </w:r>
      <w:r w:rsidR="00A21177">
        <w:lastRenderedPageBreak/>
        <w:t>their species identifications were consistent with the authors</w:t>
      </w:r>
      <w:r w:rsidR="00C14731">
        <w:t>’</w:t>
      </w:r>
      <w:r w:rsidR="00A21177">
        <w:t xml:space="preserve"> </w:t>
      </w:r>
      <w:r>
        <w:t>(data not shown). Coral data were collected by three observers, but new observers’ species identifications and counts were calibrated with those of another observer during a training period of at least 15 dives before their data were incorporated into the study.</w:t>
      </w:r>
    </w:p>
    <w:p w14:paraId="55EC66F3" w14:textId="77777777" w:rsidR="00A679EA" w:rsidRDefault="00A679EA" w:rsidP="00E74719">
      <w:pPr>
        <w:pStyle w:val="Heading3"/>
      </w:pPr>
      <w:bookmarkStart w:id="176" w:name="_j2rsg1phwf4n" w:colFirst="0" w:colLast="0"/>
      <w:bookmarkEnd w:id="176"/>
      <w:r>
        <w:t>Statistical Analysis</w:t>
      </w:r>
    </w:p>
    <w:p w14:paraId="69364A06" w14:textId="3D74198D" w:rsidR="00A679EA" w:rsidRDefault="00A679EA" w:rsidP="00EB5354">
      <w:r>
        <w:t xml:space="preserve">We used sites as replicates because they represent spatial units </w:t>
      </w:r>
      <w:r w:rsidR="0038387A">
        <w:t>large enough to be analogous to areas</w:t>
      </w:r>
      <w:r>
        <w:t xml:space="preserve"> </w:t>
      </w:r>
      <w:r w:rsidR="0038387A">
        <w:t xml:space="preserve">monitored to assess </w:t>
      </w:r>
      <w:r w:rsidR="00820832">
        <w:t xml:space="preserve">local </w:t>
      </w:r>
      <w:r w:rsidR="0038387A">
        <w:t>conservation and</w:t>
      </w:r>
      <w:r>
        <w:t xml:space="preserve"> </w:t>
      </w:r>
      <w:commentRangeStart w:id="177"/>
      <w:commentRangeStart w:id="178"/>
      <w:r>
        <w:t>management</w:t>
      </w:r>
      <w:commentRangeEnd w:id="177"/>
      <w:r w:rsidR="00B648A4">
        <w:rPr>
          <w:rStyle w:val="CommentReference"/>
        </w:rPr>
        <w:commentReference w:id="177"/>
      </w:r>
      <w:commentRangeEnd w:id="178"/>
      <w:r w:rsidR="006113CF">
        <w:rPr>
          <w:rStyle w:val="CommentReference"/>
        </w:rPr>
        <w:commentReference w:id="178"/>
      </w:r>
      <w:r>
        <w:t xml:space="preserve"> </w:t>
      </w:r>
      <w:r w:rsidR="0038387A">
        <w:t>actions</w:t>
      </w:r>
      <w:r>
        <w:t>. For surrogates (coral cover, sponge cover, and rugosity), replicates were thus means for the 3 randomly-selected transects per site per year. To estimate spec</w:t>
      </w:r>
      <w:r w:rsidR="00DE59B9">
        <w:t>ies richness, we pooled the</w:t>
      </w:r>
      <w:r>
        <w:t xml:space="preserve"> 3 randomly-selected transects for each year and site and calculated the total number of species observed. </w:t>
      </w:r>
      <w:r w:rsidR="00DE59B9">
        <w:t xml:space="preserve">Richness was calculated separately for each of the three focal taxonomic groups (fish, corals, and sponges), and combined species richness </w:t>
      </w:r>
      <w:r w:rsidR="00EB5354">
        <w:t>was thus</w:t>
      </w:r>
      <w:r>
        <w:t xml:space="preserve"> only calculated for sites and years for which richness of all three taxonomic groups was available.</w:t>
      </w:r>
    </w:p>
    <w:p w14:paraId="62C2A889" w14:textId="2906E871" w:rsidR="00A679EA" w:rsidRDefault="008568B4" w:rsidP="00CC386C">
      <w:pPr>
        <w:rPr>
          <w:ins w:id="179" w:author="Graham Forrester" w:date="2019-12-12T07:50:00Z"/>
        </w:rPr>
      </w:pPr>
      <w:r>
        <w:t>Species richness is a count variable that takes non-negative integer values and is prone to overdispersion. W</w:t>
      </w:r>
      <w:r w:rsidR="00A679EA">
        <w:t xml:space="preserve">e </w:t>
      </w:r>
      <w:r>
        <w:t xml:space="preserve">therefore </w:t>
      </w:r>
      <w:del w:id="180" w:author="Graham Forrester" w:date="2019-12-12T09:46:00Z">
        <w:r w:rsidR="00A679EA" w:rsidDel="001A59AC">
          <w:delText xml:space="preserve">used </w:delText>
        </w:r>
      </w:del>
      <w:ins w:id="181" w:author="Graham Forrester" w:date="2019-12-12T09:46:00Z">
        <w:r w:rsidR="001A59AC">
          <w:t xml:space="preserve">modeled species richness using </w:t>
        </w:r>
      </w:ins>
      <w:r w:rsidR="00A679EA">
        <w:t xml:space="preserve">negative binomial regression </w:t>
      </w:r>
      <w:del w:id="182" w:author="Graham Forrester" w:date="2019-12-12T09:47:00Z">
        <w:r w:rsidR="00A679EA" w:rsidDel="001A59AC">
          <w:delText xml:space="preserve">using </w:delText>
        </w:r>
      </w:del>
      <w:ins w:id="183" w:author="Graham Forrester" w:date="2019-12-12T09:47:00Z">
        <w:r w:rsidR="001A59AC">
          <w:t xml:space="preserve">with </w:t>
        </w:r>
      </w:ins>
      <w:r w:rsidR="00A679EA">
        <w:t xml:space="preserve">the ‘MASS’ package </w:t>
      </w:r>
      <w:r w:rsidRPr="00B648A4">
        <w:t xml:space="preserve">in the R </w:t>
      </w:r>
      <w:r w:rsidR="00EB007B" w:rsidRPr="00B648A4">
        <w:t>statistical</w:t>
      </w:r>
      <w:r w:rsidRPr="00B648A4">
        <w:t xml:space="preserve"> programming</w:t>
      </w:r>
      <w:r>
        <w:t xml:space="preserve"> language </w:t>
      </w:r>
      <w:commentRangeStart w:id="184"/>
      <w:r>
        <w:fldChar w:fldCharType="begin" w:fldLock="1"/>
      </w:r>
      <w:r>
        <w:instrText>ADDIN CSL_CITATION {"citationItems":[{"id":"ITEM-1","itemData":{"author":[{"dropping-particle":"","family":"R Core Team","given":"","non-dropping-particle":"","parse-names":false,"suffix":""}],"id":"ITEM-1","issued":{"date-parts":[["2019"]]},"note":"methods","number":"3.5.3","publisher":"R Foundation for Statistical Computing","publisher-place":"Vienna, Austria","title":"R: A language and environment for statistical computing","type":"article"},"uris":["http://www.mendeley.com/documents/?uuid=6df3bad8-bea9-4943-951d-a4bf5012696a"]}],"mendeley":{"formattedCitation":"(R Core Team, 2019)","plainTextFormattedCitation":"(R Core Team, 2019)","previouslyFormattedCitation":"(R Core Team, 2019)"},"properties":{"noteIndex":0},"schema":"https://github.com/citation-style-language/schema/raw/master/csl-citation.json"}</w:instrText>
      </w:r>
      <w:r>
        <w:fldChar w:fldCharType="separate"/>
      </w:r>
      <w:r w:rsidRPr="003F7563">
        <w:rPr>
          <w:noProof/>
        </w:rPr>
        <w:t>(R Core Team, 2019)</w:t>
      </w:r>
      <w:r>
        <w:fldChar w:fldCharType="end"/>
      </w:r>
      <w:r>
        <w:t xml:space="preserve"> </w:t>
      </w:r>
      <w:del w:id="185" w:author="Graham Forrester" w:date="2019-12-12T09:47:00Z">
        <w:r w:rsidR="00A679EA" w:rsidDel="001A59AC">
          <w:delText>to</w:delText>
        </w:r>
        <w:r w:rsidDel="001A59AC">
          <w:delText xml:space="preserve"> model species richness</w:delText>
        </w:r>
        <w:r w:rsidR="00A679EA" w:rsidDel="001A59AC">
          <w:delText xml:space="preserve"> </w:delText>
        </w:r>
      </w:del>
      <w:r w:rsidR="003F7563">
        <w:fldChar w:fldCharType="begin" w:fldLock="1"/>
      </w:r>
      <w:r w:rsidR="003F7563">
        <w:instrText>ADDIN CSL_CITATION {"citationItems":[{"id":"ITEM-1","itemData":{"ISBN":"0-387-95457-0","author":[{"dropping-particle":"","family":"Venables","given":"W. N.","non-dropping-particle":"","parse-names":false,"suffix":""},{"dropping-particle":"","family":"Ripley","given":"B. D.","non-dropping-particle":"","parse-names":false,"suffix":""}],"edition":"Fourth","id":"ITEM-1","issued":{"date-parts":[["2002"]]},"note":"MASS package in methods","publisher":"Springer","publisher-place":"New York, New York","title":"Modern applied statistics with S","type":"book"},"uris":["http://www.mendeley.com/documents/?uuid=3adb6da9-15f1-48fa-b548-bbc4c924f5bb"]}],"mendeley":{"formattedCitation":"(Venables &amp; Ripley, 2002)","plainTextFormattedCitation":"(Venables &amp; Ripley, 2002)","previouslyFormattedCitation":"(Venables &amp; Ripley, 2002)"},"properties":{"noteIndex":0},"schema":"https://github.com/citation-style-language/schema/raw/master/csl-citation.json"}</w:instrText>
      </w:r>
      <w:r w:rsidR="003F7563">
        <w:fldChar w:fldCharType="separate"/>
      </w:r>
      <w:r w:rsidR="003F7563" w:rsidRPr="003F7563">
        <w:rPr>
          <w:noProof/>
        </w:rPr>
        <w:t>(Venables &amp; Ripley, 2002)</w:t>
      </w:r>
      <w:r w:rsidR="003F7563">
        <w:fldChar w:fldCharType="end"/>
      </w:r>
      <w:commentRangeEnd w:id="184"/>
      <w:r w:rsidR="001A59AC">
        <w:rPr>
          <w:rStyle w:val="CommentReference"/>
        </w:rPr>
        <w:commentReference w:id="184"/>
      </w:r>
      <w:r w:rsidR="00A679EA">
        <w:t xml:space="preserve">. </w:t>
      </w:r>
      <w:r>
        <w:t>All models include the parameter, theta</w:t>
      </w:r>
      <w:r w:rsidR="00EB007B">
        <w:t xml:space="preserve"> (θ)</w:t>
      </w:r>
      <w:r>
        <w:t>, which accounts for overdispersion.</w:t>
      </w:r>
      <w:r w:rsidR="002C6A88">
        <w:t xml:space="preserve"> </w:t>
      </w:r>
      <w:r>
        <w:t>Graphical assessment revealed</w:t>
      </w:r>
      <w:r w:rsidR="005A1886">
        <w:t xml:space="preserve"> no </w:t>
      </w:r>
      <w:commentRangeStart w:id="186"/>
      <w:commentRangeStart w:id="187"/>
      <w:r w:rsidR="002C6A88">
        <w:t>patterns</w:t>
      </w:r>
      <w:commentRangeEnd w:id="186"/>
      <w:r w:rsidR="00B648A4">
        <w:rPr>
          <w:rStyle w:val="CommentReference"/>
        </w:rPr>
        <w:commentReference w:id="186"/>
      </w:r>
      <w:commentRangeEnd w:id="187"/>
      <w:r w:rsidR="00E342E9">
        <w:rPr>
          <w:rStyle w:val="CommentReference"/>
        </w:rPr>
        <w:commentReference w:id="187"/>
      </w:r>
      <w:r w:rsidR="002C6A88">
        <w:t xml:space="preserve"> in the P</w:t>
      </w:r>
      <w:r w:rsidR="005A1886">
        <w:t>earson residuals or</w:t>
      </w:r>
      <w:r w:rsidR="002C6A88">
        <w:t xml:space="preserve"> deviance residuals </w:t>
      </w:r>
      <w:r w:rsidR="00F26D3D">
        <w:t xml:space="preserve">for </w:t>
      </w:r>
      <w:r w:rsidR="005A1886">
        <w:t>any of the models</w:t>
      </w:r>
      <w:r w:rsidR="00700A7F">
        <w:t xml:space="preserve"> included in the analysis</w:t>
      </w:r>
      <w:r w:rsidR="00B0373A">
        <w:t xml:space="preserve">, indicating the data conformed to the assumptions of the negative binomial models </w:t>
      </w:r>
      <w:commentRangeStart w:id="188"/>
      <w:commentRangeStart w:id="189"/>
      <w:r w:rsidR="00B0373A">
        <w:t>used</w:t>
      </w:r>
      <w:commentRangeEnd w:id="188"/>
      <w:r w:rsidR="00015F61">
        <w:rPr>
          <w:rStyle w:val="CommentReference"/>
        </w:rPr>
        <w:commentReference w:id="188"/>
      </w:r>
      <w:commentRangeEnd w:id="189"/>
      <w:r w:rsidR="00F571F3">
        <w:rPr>
          <w:rStyle w:val="CommentReference"/>
        </w:rPr>
        <w:commentReference w:id="189"/>
      </w:r>
      <w:r w:rsidR="002C6A88">
        <w:t>.</w:t>
      </w:r>
      <w:r w:rsidR="00015F61">
        <w:t xml:space="preserve">  </w:t>
      </w:r>
    </w:p>
    <w:p w14:paraId="2F0CF791" w14:textId="72A4594F" w:rsidR="00BA4E07" w:rsidRPr="00CB02B2" w:rsidDel="00B43AEB" w:rsidRDefault="00135F82" w:rsidP="00B43AEB">
      <w:pPr>
        <w:rPr>
          <w:del w:id="190" w:author="Graham Forrester" w:date="2019-12-12T08:21:00Z"/>
          <w:moveTo w:id="191" w:author="Graham Forrester" w:date="2019-12-12T07:50:00Z"/>
        </w:rPr>
      </w:pPr>
      <w:ins w:id="192" w:author="Graham Forrester" w:date="2019-12-12T07:53:00Z">
        <w:r>
          <w:lastRenderedPageBreak/>
          <w:t>Before modeling surrogate-targ</w:t>
        </w:r>
      </w:ins>
      <w:ins w:id="193" w:author="Graham Forrester" w:date="2019-12-12T08:17:00Z">
        <w:r w:rsidR="00E01962">
          <w:t>et</w:t>
        </w:r>
      </w:ins>
      <w:ins w:id="194" w:author="Graham Forrester" w:date="2019-12-12T07:53:00Z">
        <w:r>
          <w:t xml:space="preserve"> relationships, we first </w:t>
        </w:r>
      </w:ins>
      <w:moveToRangeStart w:id="195" w:author="Graham Forrester" w:date="2019-12-12T07:50:00Z" w:name="move27029440"/>
      <w:moveTo w:id="196" w:author="Graham Forrester" w:date="2019-12-12T07:50:00Z">
        <w:del w:id="197" w:author="Graham Forrester" w:date="2019-12-12T07:53:00Z">
          <w:r w:rsidR="00BA4E07" w:rsidDel="00135F82">
            <w:delText xml:space="preserve">We also </w:delText>
          </w:r>
        </w:del>
        <w:commentRangeStart w:id="198"/>
        <w:r w:rsidR="00BA4E07">
          <w:t>examined</w:t>
        </w:r>
        <w:commentRangeEnd w:id="198"/>
        <w:r w:rsidR="00BA4E07">
          <w:rPr>
            <w:rStyle w:val="CommentReference"/>
          </w:rPr>
          <w:commentReference w:id="198"/>
        </w:r>
        <w:r w:rsidR="00BA4E07">
          <w:t xml:space="preserve"> simple correlations between the </w:t>
        </w:r>
      </w:moveTo>
      <w:ins w:id="199" w:author="Graham Forrester" w:date="2019-12-12T07:53:00Z">
        <w:r>
          <w:t xml:space="preserve">surrogates (between coral cover, </w:t>
        </w:r>
      </w:ins>
      <w:ins w:id="200" w:author="Graham Forrester" w:date="2019-12-12T07:55:00Z">
        <w:r w:rsidR="001473E9">
          <w:t xml:space="preserve">sponge cover, and </w:t>
        </w:r>
      </w:ins>
      <w:ins w:id="201" w:author="Graham Forrester" w:date="2019-12-12T07:53:00Z">
        <w:r>
          <w:t>rugosity</w:t>
        </w:r>
      </w:ins>
      <w:ins w:id="202" w:author="Graham Forrester" w:date="2019-12-12T07:54:00Z">
        <w:r>
          <w:t>)</w:t>
        </w:r>
      </w:ins>
      <w:ins w:id="203" w:author="Graham Forrester" w:date="2019-12-12T08:15:00Z">
        <w:r w:rsidR="00E238EA">
          <w:t xml:space="preserve"> because correlations, or lack thereof, </w:t>
        </w:r>
      </w:ins>
      <w:ins w:id="204" w:author="Graham Forrester" w:date="2019-12-12T08:16:00Z">
        <w:r w:rsidR="00E238EA">
          <w:t xml:space="preserve">among the targets might </w:t>
        </w:r>
      </w:ins>
      <w:ins w:id="205" w:author="Graham Forrester" w:date="2019-12-12T08:17:00Z">
        <w:r w:rsidR="00E01962">
          <w:t>help explain</w:t>
        </w:r>
      </w:ins>
      <w:ins w:id="206" w:author="Graham Forrester" w:date="2019-12-12T08:16:00Z">
        <w:r w:rsidR="00E238EA">
          <w:t xml:space="preserve"> differing </w:t>
        </w:r>
        <w:proofErr w:type="spellStart"/>
        <w:r w:rsidR="00E238EA">
          <w:t>spatio</w:t>
        </w:r>
        <w:proofErr w:type="spellEnd"/>
        <w:r w:rsidR="00E238EA">
          <w:t xml:space="preserve">-temporal relationships between the surrogates and targets.  We also </w:t>
        </w:r>
      </w:ins>
      <w:ins w:id="207" w:author="Graham Forrester" w:date="2019-12-12T08:17:00Z">
        <w:r w:rsidR="00E238EA">
          <w:t>examined simple</w:t>
        </w:r>
      </w:ins>
      <w:ins w:id="208" w:author="Graham Forrester" w:date="2019-12-12T08:15:00Z">
        <w:r w:rsidR="001514B5">
          <w:t xml:space="preserve"> correlations between the targets</w:t>
        </w:r>
      </w:ins>
      <w:ins w:id="209" w:author="Graham Forrester" w:date="2019-12-12T08:17:00Z">
        <w:r w:rsidR="00E01962">
          <w:t xml:space="preserve"> because </w:t>
        </w:r>
      </w:ins>
      <w:ins w:id="210" w:author="Graham Forrester" w:date="2019-12-12T08:18:00Z">
        <w:r w:rsidR="00B43AEB">
          <w:t>fish and coral richness ha</w:t>
        </w:r>
      </w:ins>
      <w:ins w:id="211" w:author="Graham Forrester" w:date="2019-12-12T08:19:00Z">
        <w:r w:rsidR="00B43AEB">
          <w:t>ve been used as cross-taxa surrogates in the past</w:t>
        </w:r>
      </w:ins>
      <w:ins w:id="212" w:author="Graham Forrester" w:date="2019-12-12T09:50:00Z">
        <w:r w:rsidR="001A59AC">
          <w:t xml:space="preserve"> (their species richness extrapolated to represent the richness of other coral reef taxa)</w:t>
        </w:r>
      </w:ins>
      <w:ins w:id="213" w:author="Graham Forrester" w:date="2019-12-12T08:19:00Z">
        <w:r w:rsidR="00B43AEB">
          <w:t xml:space="preserve">. We thus assessed whether they were intercorrelated, and more importantly, whether they were correlated </w:t>
        </w:r>
      </w:ins>
      <w:ins w:id="214" w:author="Graham Forrester" w:date="2019-12-12T09:51:00Z">
        <w:r w:rsidR="001A59AC">
          <w:t>to</w:t>
        </w:r>
      </w:ins>
      <w:ins w:id="215" w:author="Graham Forrester" w:date="2019-12-12T08:20:00Z">
        <w:r w:rsidR="00B43AEB">
          <w:t xml:space="preserve"> </w:t>
        </w:r>
      </w:ins>
      <w:ins w:id="216" w:author="Graham Forrester" w:date="2019-12-12T08:19:00Z">
        <w:r w:rsidR="00B43AEB">
          <w:t xml:space="preserve">sponge richness. </w:t>
        </w:r>
      </w:ins>
      <w:moveTo w:id="217" w:author="Graham Forrester" w:date="2019-12-12T07:50:00Z">
        <w:del w:id="218" w:author="Graham Forrester" w:date="2019-12-12T08:21:00Z">
          <w:r w:rsidR="00BA4E07" w:rsidDel="00B43AEB">
            <w:delText>targets (between coral, fish, and sponge richnesses), as well as</w:delText>
          </w:r>
        </w:del>
        <w:del w:id="219" w:author="Graham Forrester" w:date="2019-12-12T07:53:00Z">
          <w:r w:rsidR="00BA4E07" w:rsidDel="00135F82">
            <w:delText xml:space="preserve"> between the surrogates (between percent hard coral cover, rugosity</w:delText>
          </w:r>
        </w:del>
        <w:del w:id="220" w:author="Graham Forrester" w:date="2019-12-12T08:21:00Z">
          <w:r w:rsidR="00BA4E07" w:rsidDel="00B43AEB">
            <w:delText xml:space="preserve">, and percent sponge cover), </w:delText>
          </w:r>
          <w:commentRangeStart w:id="221"/>
          <w:r w:rsidR="00BA4E07" w:rsidDel="00B43AEB">
            <w:delText>to inform interpretations of the models.</w:delText>
          </w:r>
          <w:commentRangeEnd w:id="221"/>
          <w:r w:rsidR="00BA4E07" w:rsidDel="00B43AEB">
            <w:rPr>
              <w:rStyle w:val="CommentReference"/>
            </w:rPr>
            <w:commentReference w:id="221"/>
          </w:r>
        </w:del>
      </w:moveTo>
    </w:p>
    <w:moveToRangeEnd w:id="195"/>
    <w:p w14:paraId="565FAA16" w14:textId="77777777" w:rsidR="00BA4E07" w:rsidRDefault="00BA4E07" w:rsidP="00B43AEB"/>
    <w:p w14:paraId="0BE60D77" w14:textId="77777777" w:rsidR="0045253A" w:rsidRDefault="00C00C87" w:rsidP="0045253A">
      <w:pPr>
        <w:pStyle w:val="Heading4"/>
        <w:rPr>
          <w:ins w:id="222" w:author="Graham Forrester" w:date="2019-12-12T13:10:00Z"/>
          <w:highlight w:val="white"/>
        </w:rPr>
        <w:pPrChange w:id="223" w:author="Graham Forrester" w:date="2019-12-12T13:11:00Z">
          <w:pPr/>
        </w:pPrChange>
      </w:pPr>
      <w:ins w:id="224" w:author="Graham Forrester" w:date="2019-12-12T08:22:00Z">
        <w:r>
          <w:rPr>
            <w:highlight w:val="white"/>
          </w:rPr>
          <w:t>Object</w:t>
        </w:r>
      </w:ins>
      <w:ins w:id="225" w:author="Graham Forrester" w:date="2019-12-12T08:23:00Z">
        <w:r>
          <w:rPr>
            <w:highlight w:val="white"/>
          </w:rPr>
          <w:t xml:space="preserve">ive 1: </w:t>
        </w:r>
      </w:ins>
    </w:p>
    <w:p w14:paraId="36DB39C5" w14:textId="56F18E1F" w:rsidR="006410BE" w:rsidRDefault="00A679EA" w:rsidP="00C63DF1">
      <w:r>
        <w:rPr>
          <w:highlight w:val="white"/>
        </w:rPr>
        <w:t xml:space="preserve">To determine which of the candidate surrogates </w:t>
      </w:r>
      <w:r w:rsidR="00723507">
        <w:rPr>
          <w:highlight w:val="white"/>
        </w:rPr>
        <w:t xml:space="preserve">was </w:t>
      </w:r>
      <w:del w:id="226" w:author="Graham Forrester" w:date="2019-12-12T08:50:00Z">
        <w:r w:rsidR="00723507" w:rsidDel="00056BE2">
          <w:rPr>
            <w:highlight w:val="white"/>
          </w:rPr>
          <w:delText xml:space="preserve">most strongly associated with </w:delText>
        </w:r>
      </w:del>
      <w:ins w:id="227" w:author="Graham Forrester" w:date="2019-12-12T08:50:00Z">
        <w:r w:rsidR="00056BE2">
          <w:rPr>
            <w:highlight w:val="white"/>
          </w:rPr>
          <w:t xml:space="preserve">the best predictor of </w:t>
        </w:r>
      </w:ins>
      <w:r>
        <w:rPr>
          <w:highlight w:val="white"/>
        </w:rPr>
        <w:t xml:space="preserve">each </w:t>
      </w:r>
      <w:del w:id="228" w:author="Graham Forrester" w:date="2019-12-12T08:50:00Z">
        <w:r w:rsidDel="00056BE2">
          <w:rPr>
            <w:highlight w:val="white"/>
          </w:rPr>
          <w:delText xml:space="preserve">of the </w:delText>
        </w:r>
      </w:del>
      <w:r>
        <w:rPr>
          <w:highlight w:val="white"/>
        </w:rPr>
        <w:t>target</w:t>
      </w:r>
      <w:del w:id="229" w:author="Graham Forrester" w:date="2019-12-12T08:50:00Z">
        <w:r w:rsidDel="00056BE2">
          <w:rPr>
            <w:highlight w:val="white"/>
          </w:rPr>
          <w:delText>s</w:delText>
        </w:r>
      </w:del>
      <w:r>
        <w:rPr>
          <w:highlight w:val="white"/>
        </w:rPr>
        <w:t xml:space="preserve">, we </w:t>
      </w:r>
      <w:del w:id="230" w:author="Graham Forrester" w:date="2019-12-12T08:33:00Z">
        <w:r w:rsidDel="00A13093">
          <w:rPr>
            <w:highlight w:val="white"/>
          </w:rPr>
          <w:delText xml:space="preserve">used </w:delText>
        </w:r>
      </w:del>
      <w:ins w:id="231" w:author="Graham Forrester" w:date="2019-12-12T08:34:00Z">
        <w:r w:rsidR="00A13093">
          <w:rPr>
            <w:highlight w:val="white"/>
          </w:rPr>
          <w:t>created</w:t>
        </w:r>
      </w:ins>
      <w:ins w:id="232" w:author="Graham Forrester" w:date="2019-12-12T08:33:00Z">
        <w:r w:rsidR="00A13093">
          <w:rPr>
            <w:highlight w:val="white"/>
          </w:rPr>
          <w:t xml:space="preserve"> </w:t>
        </w:r>
      </w:ins>
      <w:ins w:id="233" w:author="Graham Forrester" w:date="2019-12-12T08:34:00Z">
        <w:r w:rsidR="00A13093">
          <w:rPr>
            <w:highlight w:val="white"/>
          </w:rPr>
          <w:t xml:space="preserve">a set of </w:t>
        </w:r>
      </w:ins>
      <w:r>
        <w:rPr>
          <w:highlight w:val="white"/>
        </w:rPr>
        <w:t xml:space="preserve">simple models </w:t>
      </w:r>
      <w:del w:id="234" w:author="Graham Forrester" w:date="2019-12-12T08:35:00Z">
        <w:r w:rsidDel="00A13093">
          <w:rPr>
            <w:highlight w:val="white"/>
          </w:rPr>
          <w:delText xml:space="preserve">with </w:delText>
        </w:r>
      </w:del>
      <w:ins w:id="235" w:author="Graham Forrester" w:date="2019-12-12T08:35:00Z">
        <w:r w:rsidR="00A13093">
          <w:rPr>
            <w:highlight w:val="white"/>
          </w:rPr>
          <w:t xml:space="preserve">using </w:t>
        </w:r>
      </w:ins>
      <w:del w:id="236" w:author="Graham Forrester" w:date="2019-12-12T08:34:00Z">
        <w:r w:rsidDel="00A13093">
          <w:rPr>
            <w:highlight w:val="white"/>
          </w:rPr>
          <w:delText>only the</w:delText>
        </w:r>
      </w:del>
      <w:ins w:id="237" w:author="Graham Forrester" w:date="2019-12-12T08:34:00Z">
        <w:r w:rsidR="00A13093">
          <w:rPr>
            <w:highlight w:val="white"/>
          </w:rPr>
          <w:t>each of the</w:t>
        </w:r>
      </w:ins>
      <w:r>
        <w:rPr>
          <w:highlight w:val="white"/>
        </w:rPr>
        <w:t xml:space="preserve"> </w:t>
      </w:r>
      <w:r>
        <w:t xml:space="preserve">candidate </w:t>
      </w:r>
      <w:r>
        <w:rPr>
          <w:highlight w:val="white"/>
        </w:rPr>
        <w:t>surrogates as predictors</w:t>
      </w:r>
      <w:ins w:id="238" w:author="Graham Forrester" w:date="2019-12-12T08:43:00Z">
        <w:r w:rsidR="00A3210A">
          <w:rPr>
            <w:highlight w:val="white"/>
          </w:rPr>
          <w:t xml:space="preserve"> </w:t>
        </w:r>
      </w:ins>
      <w:ins w:id="239" w:author="Graham Forrester" w:date="2019-12-12T08:50:00Z">
        <w:r w:rsidR="00056BE2">
          <w:rPr>
            <w:highlight w:val="white"/>
          </w:rPr>
          <w:t>(</w:t>
        </w:r>
      </w:ins>
      <w:commentRangeStart w:id="240"/>
      <w:ins w:id="241" w:author="Graham Forrester" w:date="2019-12-12T11:18:00Z">
        <w:r w:rsidR="00210718">
          <w:rPr>
            <w:highlight w:val="white"/>
          </w:rPr>
          <w:t>Figure AX</w:t>
        </w:r>
        <w:commentRangeEnd w:id="240"/>
        <w:r w:rsidR="00210718">
          <w:rPr>
            <w:rStyle w:val="CommentReference"/>
          </w:rPr>
          <w:commentReference w:id="240"/>
        </w:r>
      </w:ins>
      <w:ins w:id="242" w:author="Graham Forrester" w:date="2019-12-12T08:50:00Z">
        <w:r w:rsidR="00056BE2">
          <w:rPr>
            <w:highlight w:val="white"/>
          </w:rPr>
          <w:t>)</w:t>
        </w:r>
      </w:ins>
      <w:r>
        <w:rPr>
          <w:highlight w:val="white"/>
        </w:rPr>
        <w:t xml:space="preserve">. </w:t>
      </w:r>
      <w:ins w:id="243" w:author="Graham Forrester" w:date="2019-12-12T08:53:00Z">
        <w:r w:rsidR="00056BE2">
          <w:rPr>
            <w:highlight w:val="white"/>
          </w:rPr>
          <w:t>To select the best model, w</w:t>
        </w:r>
      </w:ins>
      <w:del w:id="244" w:author="Graham Forrester" w:date="2019-12-12T08:53:00Z">
        <w:r w:rsidDel="00056BE2">
          <w:rPr>
            <w:highlight w:val="white"/>
          </w:rPr>
          <w:delText>W</w:delText>
        </w:r>
      </w:del>
      <w:r>
        <w:rPr>
          <w:highlight w:val="white"/>
        </w:rPr>
        <w:t xml:space="preserve">e then compared these </w:t>
      </w:r>
      <w:del w:id="245" w:author="Graham Forrester" w:date="2019-12-12T08:35:00Z">
        <w:r w:rsidDel="00A13093">
          <w:rPr>
            <w:highlight w:val="white"/>
          </w:rPr>
          <w:delText>simple</w:delText>
        </w:r>
      </w:del>
      <w:ins w:id="246" w:author="Graham Forrester" w:date="2019-12-12T08:35:00Z">
        <w:r w:rsidR="00A13093">
          <w:rPr>
            <w:highlight w:val="white"/>
          </w:rPr>
          <w:t xml:space="preserve">single-surrogate </w:t>
        </w:r>
      </w:ins>
      <w:del w:id="247" w:author="Graham Forrester" w:date="2019-12-12T08:35:00Z">
        <w:r w:rsidDel="00A13093">
          <w:rPr>
            <w:highlight w:val="white"/>
          </w:rPr>
          <w:delText xml:space="preserve">, surrogate-only </w:delText>
        </w:r>
      </w:del>
      <w:r>
        <w:rPr>
          <w:highlight w:val="white"/>
        </w:rPr>
        <w:t>models using Akaike Information Criterion corrected for small sample sizes</w:t>
      </w:r>
      <w:r w:rsidR="00EF0E81">
        <w:rPr>
          <w:highlight w:val="white"/>
        </w:rPr>
        <w:t xml:space="preserve"> </w:t>
      </w:r>
      <w:r w:rsidR="003F7563">
        <w:rPr>
          <w:highlight w:val="white"/>
        </w:rPr>
        <w:fldChar w:fldCharType="begin" w:fldLock="1"/>
      </w:r>
      <w:r w:rsidR="00F571F3">
        <w:rPr>
          <w:highlight w:val="white"/>
        </w:rPr>
        <w:instrText>ADDIN CSL_CITATION {"citationItems":[{"id":"ITEM-1","itemData":{"ISBN":"0387953647","ISSN":"0022541X","abstract":"The second edition of this book is unique in that it focuses on methods for making formal statistical inference from all the models in an a priori set (Multi-Model Inference). A philosophy is presented for model-based data analysis and a general strategy outlined for the analysis of empirical data. The book invites increased attention on a priori science hypotheses and modeling.Kullback-Leibler Information represents a fundamental quantity in science and is Hirotugu Akaike's basis for model selection. The maximized log-likelihood function can be bias-corrected as an estimator of expected, relative Kullback-Leibler information. This leads to Akaike's Information Criterion (AIC) and various extensions. These methods are relatively simple and easy to use in practice, but based on deep statistical theory. The information theoretic approaches provide a unified and rigorous theory, an extension of likelihood theory, an important application of information theory, and are objective and practical to employ across a very wide class of empirical problems.The book presents several new ways to incorporate model selection uncertainty into parameter estimates and estimates of precision. An array of challenging examples is given to illustrate various technical issues.This is an applied book written primarily for biologists and statisticians wanting to make inferences from multiple models and is suitable as a graduate text or as a reference for professional analysts.","author":[{"dropping-particle":"","family":"Burnham","given":"K. P.","non-dropping-particle":"","parse-names":false,"suffix":""},{"dropping-particle":"","family":"Anderson","given":"D. R.","non-dropping-particle":"","parse-names":false,"suffix":""}],"edition":"2","id":"ITEM-1","issued":{"date-parts":[["2002"]]},"publisher":"Springer","title":"Model selection and inference: A practical information-theoretic approach","type":"book"},"label":"figure","prefix":"AICc; ","uris":["http://www.mendeley.com/documents/?uuid=569023c9-62a1-41de-8fbe-eda7ec85b80f"]}],"mendeley":{"formattedCitation":"(AICc; Burnham &amp; Anderson, 2002)","plainTextFormattedCitation":"(AICc; Burnham &amp; Anderson, 2002)","previouslyFormattedCitation":"(AICc; Burnham &amp; Anderson, 2002)"},"properties":{"noteIndex":0},"schema":"https://github.com/citation-style-language/schema/raw/master/csl-citation.json"}</w:instrText>
      </w:r>
      <w:r w:rsidR="003F7563">
        <w:rPr>
          <w:highlight w:val="white"/>
        </w:rPr>
        <w:fldChar w:fldCharType="separate"/>
      </w:r>
      <w:r w:rsidR="00F571F3" w:rsidRPr="00F571F3">
        <w:rPr>
          <w:noProof/>
          <w:highlight w:val="white"/>
        </w:rPr>
        <w:t>(AICc; Burnham &amp; Anderson, 2002)</w:t>
      </w:r>
      <w:r w:rsidR="003F7563">
        <w:rPr>
          <w:highlight w:val="white"/>
        </w:rPr>
        <w:fldChar w:fldCharType="end"/>
      </w:r>
      <w:r>
        <w:rPr>
          <w:highlight w:val="white"/>
        </w:rPr>
        <w:t xml:space="preserve">. </w:t>
      </w:r>
      <w:ins w:id="248" w:author="Graham Forrester" w:date="2019-12-12T08:54:00Z">
        <w:r w:rsidR="00056BE2">
          <w:rPr>
            <w:highlight w:val="white"/>
          </w:rPr>
          <w:t>Lower (</w:t>
        </w:r>
      </w:ins>
      <w:ins w:id="249" w:author="Graham Forrester" w:date="2019-12-12T09:52:00Z">
        <w:r w:rsidR="008708AA">
          <w:rPr>
            <w:highlight w:val="white"/>
          </w:rPr>
          <w:t>“</w:t>
        </w:r>
      </w:ins>
      <w:ins w:id="250" w:author="Graham Forrester" w:date="2019-12-12T08:54:00Z">
        <w:r w:rsidR="00056BE2">
          <w:rPr>
            <w:highlight w:val="white"/>
          </w:rPr>
          <w:t xml:space="preserve">better”) </w:t>
        </w:r>
      </w:ins>
      <w:proofErr w:type="spellStart"/>
      <w:r>
        <w:rPr>
          <w:highlight w:val="white"/>
        </w:rPr>
        <w:t>AICc</w:t>
      </w:r>
      <w:proofErr w:type="spellEnd"/>
      <w:r>
        <w:rPr>
          <w:highlight w:val="white"/>
        </w:rPr>
        <w:t xml:space="preserve"> </w:t>
      </w:r>
      <w:ins w:id="251" w:author="Graham Forrester" w:date="2019-12-12T08:38:00Z">
        <w:r w:rsidR="00A13093">
          <w:rPr>
            <w:highlight w:val="white"/>
          </w:rPr>
          <w:t xml:space="preserve">values </w:t>
        </w:r>
      </w:ins>
      <w:del w:id="252" w:author="Graham Forrester" w:date="2019-12-12T08:37:00Z">
        <w:r w:rsidDel="00A13093">
          <w:rPr>
            <w:highlight w:val="white"/>
          </w:rPr>
          <w:delText xml:space="preserve">results </w:delText>
        </w:r>
      </w:del>
      <w:ins w:id="253" w:author="Graham Forrester" w:date="2019-12-12T08:37:00Z">
        <w:r w:rsidR="00A13093">
          <w:rPr>
            <w:highlight w:val="white"/>
          </w:rPr>
          <w:t>reflect</w:t>
        </w:r>
      </w:ins>
      <w:del w:id="254" w:author="Graham Forrester" w:date="2019-12-12T08:37:00Z">
        <w:r w:rsidDel="00A13093">
          <w:rPr>
            <w:highlight w:val="white"/>
          </w:rPr>
          <w:delText>provide a</w:delText>
        </w:r>
      </w:del>
      <w:r>
        <w:rPr>
          <w:highlight w:val="white"/>
        </w:rPr>
        <w:t xml:space="preserve"> </w:t>
      </w:r>
      <w:ins w:id="255" w:author="Graham Forrester" w:date="2019-12-12T08:39:00Z">
        <w:r w:rsidR="00A13093">
          <w:rPr>
            <w:highlight w:val="white"/>
          </w:rPr>
          <w:t xml:space="preserve">both </w:t>
        </w:r>
      </w:ins>
      <w:del w:id="256" w:author="Graham Forrester" w:date="2019-12-12T08:38:00Z">
        <w:r w:rsidDel="00A13093">
          <w:rPr>
            <w:highlight w:val="white"/>
          </w:rPr>
          <w:delText>measure of</w:delText>
        </w:r>
      </w:del>
      <w:ins w:id="257" w:author="Graham Forrester" w:date="2019-12-12T08:38:00Z">
        <w:r w:rsidR="00A13093">
          <w:rPr>
            <w:highlight w:val="white"/>
          </w:rPr>
          <w:t>model simplicity (</w:t>
        </w:r>
      </w:ins>
      <w:del w:id="258" w:author="Graham Forrester" w:date="2019-12-12T08:38:00Z">
        <w:r w:rsidDel="00A13093">
          <w:rPr>
            <w:highlight w:val="white"/>
          </w:rPr>
          <w:delText xml:space="preserve"> </w:delText>
        </w:r>
        <w:commentRangeStart w:id="259"/>
        <w:r w:rsidDel="00A13093">
          <w:rPr>
            <w:highlight w:val="white"/>
          </w:rPr>
          <w:delText>parsimony</w:delText>
        </w:r>
        <w:commentRangeEnd w:id="259"/>
        <w:r w:rsidR="00C14731" w:rsidDel="00A13093">
          <w:rPr>
            <w:rStyle w:val="CommentReference"/>
          </w:rPr>
          <w:commentReference w:id="259"/>
        </w:r>
        <w:r w:rsidDel="00A13093">
          <w:rPr>
            <w:highlight w:val="white"/>
          </w:rPr>
          <w:delText xml:space="preserve"> in that they can be used to identify models with the </w:delText>
        </w:r>
      </w:del>
      <w:r>
        <w:rPr>
          <w:highlight w:val="white"/>
        </w:rPr>
        <w:t>fewe</w:t>
      </w:r>
      <w:del w:id="260" w:author="Graham Forrester" w:date="2019-12-12T08:38:00Z">
        <w:r w:rsidDel="00A13093">
          <w:rPr>
            <w:highlight w:val="white"/>
          </w:rPr>
          <w:delText>st</w:delText>
        </w:r>
      </w:del>
      <w:ins w:id="261" w:author="Graham Forrester" w:date="2019-12-12T08:38:00Z">
        <w:r w:rsidR="00A13093">
          <w:rPr>
            <w:highlight w:val="white"/>
          </w:rPr>
          <w:t>r</w:t>
        </w:r>
      </w:ins>
      <w:ins w:id="262" w:author="Graham Forrester" w:date="2019-12-12T08:55:00Z">
        <w:r w:rsidR="00056BE2">
          <w:rPr>
            <w:highlight w:val="white"/>
          </w:rPr>
          <w:t xml:space="preserve"> parameters</w:t>
        </w:r>
      </w:ins>
      <w:ins w:id="263" w:author="Graham Forrester" w:date="2019-12-12T08:38:00Z">
        <w:r w:rsidR="00A13093">
          <w:rPr>
            <w:highlight w:val="white"/>
          </w:rPr>
          <w:t>)</w:t>
        </w:r>
      </w:ins>
      <w:del w:id="264" w:author="Graham Forrester" w:date="2019-12-12T08:38:00Z">
        <w:r w:rsidDel="00A13093">
          <w:rPr>
            <w:highlight w:val="white"/>
          </w:rPr>
          <w:delText xml:space="preserve"> parameters and the</w:delText>
        </w:r>
      </w:del>
      <w:r>
        <w:rPr>
          <w:highlight w:val="white"/>
        </w:rPr>
        <w:t xml:space="preserve"> </w:t>
      </w:r>
      <w:del w:id="265" w:author="Graham Forrester" w:date="2019-12-12T08:39:00Z">
        <w:r w:rsidDel="00A13093">
          <w:rPr>
            <w:highlight w:val="white"/>
          </w:rPr>
          <w:delText xml:space="preserve">greatest </w:delText>
        </w:r>
      </w:del>
      <w:ins w:id="266" w:author="Graham Forrester" w:date="2019-12-12T08:39:00Z">
        <w:r w:rsidR="00A13093">
          <w:rPr>
            <w:highlight w:val="white"/>
          </w:rPr>
          <w:t xml:space="preserve">and goodness of fit </w:t>
        </w:r>
      </w:ins>
      <w:del w:id="267" w:author="Graham Forrester" w:date="2019-12-12T08:39:00Z">
        <w:r w:rsidDel="00A13093">
          <w:rPr>
            <w:highlight w:val="white"/>
          </w:rPr>
          <w:delText xml:space="preserve">explanatory ability </w:delText>
        </w:r>
      </w:del>
      <w:r>
        <w:rPr>
          <w:highlight w:val="white"/>
        </w:rPr>
        <w:t xml:space="preserve">relative to other </w:t>
      </w:r>
      <w:ins w:id="268" w:author="Graham Forrester" w:date="2019-12-12T08:39:00Z">
        <w:r w:rsidR="00A13093">
          <w:rPr>
            <w:highlight w:val="white"/>
          </w:rPr>
          <w:t>candidat</w:t>
        </w:r>
      </w:ins>
      <w:ins w:id="269" w:author="Graham Forrester" w:date="2019-12-12T08:40:00Z">
        <w:r w:rsidR="00A13093">
          <w:rPr>
            <w:highlight w:val="white"/>
          </w:rPr>
          <w:t>e</w:t>
        </w:r>
      </w:ins>
      <w:ins w:id="270" w:author="Graham Forrester" w:date="2019-12-12T08:47:00Z">
        <w:r w:rsidR="00056BE2">
          <w:rPr>
            <w:highlight w:val="white"/>
          </w:rPr>
          <w:t xml:space="preserve"> models</w:t>
        </w:r>
      </w:ins>
      <w:ins w:id="271" w:author="Graham Forrester" w:date="2019-12-12T08:55:00Z">
        <w:r w:rsidR="00056BE2">
          <w:rPr>
            <w:highlight w:val="white"/>
          </w:rPr>
          <w:t>. F</w:t>
        </w:r>
      </w:ins>
      <w:ins w:id="272" w:author="Graham Forrester" w:date="2019-12-12T08:44:00Z">
        <w:r w:rsidR="00A3210A">
          <w:rPr>
            <w:highlight w:val="white"/>
          </w:rPr>
          <w:t xml:space="preserve">ollowing established convention, </w:t>
        </w:r>
      </w:ins>
      <w:ins w:id="273" w:author="Graham Forrester" w:date="2019-12-12T08:45:00Z">
        <w:r w:rsidR="00056BE2">
          <w:rPr>
            <w:highlight w:val="white"/>
          </w:rPr>
          <w:t xml:space="preserve">models </w:t>
        </w:r>
      </w:ins>
      <w:ins w:id="274" w:author="Graham Forrester" w:date="2019-12-12T08:46:00Z">
        <w:r w:rsidR="00056BE2">
          <w:rPr>
            <w:highlight w:val="white"/>
          </w:rPr>
          <w:t xml:space="preserve">differing in </w:t>
        </w:r>
        <w:proofErr w:type="spellStart"/>
        <w:r w:rsidR="00056BE2">
          <w:rPr>
            <w:highlight w:val="white"/>
          </w:rPr>
          <w:t>AICc</w:t>
        </w:r>
        <w:proofErr w:type="spellEnd"/>
        <w:r w:rsidR="00056BE2">
          <w:rPr>
            <w:highlight w:val="white"/>
          </w:rPr>
          <w:t xml:space="preserve"> values by &lt; 2 </w:t>
        </w:r>
      </w:ins>
      <w:ins w:id="275" w:author="Graham Forrester" w:date="2019-12-12T08:52:00Z">
        <w:r w:rsidR="00056BE2">
          <w:rPr>
            <w:highlight w:val="white"/>
          </w:rPr>
          <w:t xml:space="preserve">were </w:t>
        </w:r>
      </w:ins>
      <w:ins w:id="276" w:author="Graham Forrester" w:date="2019-12-12T09:52:00Z">
        <w:r w:rsidR="008708AA">
          <w:rPr>
            <w:highlight w:val="white"/>
          </w:rPr>
          <w:t>judged</w:t>
        </w:r>
      </w:ins>
      <w:ins w:id="277" w:author="Graham Forrester" w:date="2019-12-12T08:52:00Z">
        <w:r w:rsidR="00056BE2">
          <w:rPr>
            <w:highlight w:val="white"/>
          </w:rPr>
          <w:t xml:space="preserve"> to </w:t>
        </w:r>
      </w:ins>
      <w:ins w:id="278" w:author="Graham Forrester" w:date="2019-12-12T08:46:00Z">
        <w:r w:rsidR="00056BE2">
          <w:rPr>
            <w:highlight w:val="white"/>
          </w:rPr>
          <w:t>be of similar</w:t>
        </w:r>
      </w:ins>
      <w:ins w:id="279" w:author="Graham Forrester" w:date="2019-12-12T08:52:00Z">
        <w:r w:rsidR="00056BE2">
          <w:rPr>
            <w:highlight w:val="white"/>
          </w:rPr>
          <w:t xml:space="preserve"> quality {</w:t>
        </w:r>
        <w:commentRangeStart w:id="280"/>
        <w:r w:rsidR="00056BE2">
          <w:rPr>
            <w:highlight w:val="white"/>
          </w:rPr>
          <w:t>Burnham and Anderson 200</w:t>
        </w:r>
      </w:ins>
      <w:commentRangeEnd w:id="280"/>
      <w:ins w:id="281" w:author="Graham Forrester" w:date="2019-12-12T08:53:00Z">
        <w:r w:rsidR="00056BE2">
          <w:rPr>
            <w:rStyle w:val="CommentReference"/>
          </w:rPr>
          <w:commentReference w:id="280"/>
        </w:r>
      </w:ins>
      <w:ins w:id="282" w:author="Graham Forrester" w:date="2019-12-12T08:52:00Z">
        <w:r w:rsidR="00056BE2">
          <w:rPr>
            <w:highlight w:val="white"/>
          </w:rPr>
          <w:t>2}.</w:t>
        </w:r>
      </w:ins>
      <w:ins w:id="283" w:author="Graham Forrester" w:date="2019-12-12T08:46:00Z">
        <w:r w:rsidR="00056BE2">
          <w:rPr>
            <w:highlight w:val="white"/>
          </w:rPr>
          <w:t xml:space="preserve"> </w:t>
        </w:r>
      </w:ins>
      <w:commentRangeStart w:id="284"/>
      <w:del w:id="285" w:author="Graham Forrester" w:date="2019-12-12T08:40:00Z">
        <w:r w:rsidDel="00A13093">
          <w:rPr>
            <w:highlight w:val="white"/>
          </w:rPr>
          <w:delText xml:space="preserve">models in the model set. </w:delText>
        </w:r>
      </w:del>
      <w:del w:id="286" w:author="Graham Forrester" w:date="2019-12-12T08:52:00Z">
        <w:r w:rsidR="00026313" w:rsidDel="00056BE2">
          <w:delText>We</w:delText>
        </w:r>
        <w:commentRangeEnd w:id="284"/>
        <w:r w:rsidR="00056BE2" w:rsidDel="00056BE2">
          <w:rPr>
            <w:rStyle w:val="CommentReference"/>
          </w:rPr>
          <w:commentReference w:id="284"/>
        </w:r>
        <w:r w:rsidR="00026313" w:rsidDel="00056BE2">
          <w:delText xml:space="preserve"> considered the most supported models to be those within 2 AICc units of the most </w:delText>
        </w:r>
        <w:commentRangeStart w:id="287"/>
        <w:r w:rsidR="00026313" w:rsidDel="00056BE2">
          <w:delText>parsimonious</w:delText>
        </w:r>
        <w:commentRangeEnd w:id="287"/>
        <w:r w:rsidR="00C14731" w:rsidDel="00056BE2">
          <w:rPr>
            <w:rStyle w:val="CommentReference"/>
          </w:rPr>
          <w:commentReference w:id="287"/>
        </w:r>
        <w:r w:rsidR="00026313" w:rsidDel="00056BE2">
          <w:delText xml:space="preserve"> model.</w:delText>
        </w:r>
        <w:r w:rsidR="00026313" w:rsidDel="00056BE2">
          <w:rPr>
            <w:highlight w:val="white"/>
          </w:rPr>
          <w:delText xml:space="preserve"> </w:delText>
        </w:r>
      </w:del>
      <w:r w:rsidR="0087421F">
        <w:rPr>
          <w:highlight w:val="white"/>
        </w:rPr>
        <w:t>P</w:t>
      </w:r>
      <w:r>
        <w:rPr>
          <w:highlight w:val="white"/>
        </w:rPr>
        <w:t xml:space="preserve">seudo-r-squared values were also used for model interpretation by providing a measure of goodness-of-fit </w:t>
      </w:r>
      <w:del w:id="288" w:author="Graham Forrester" w:date="2019-12-12T11:59:00Z">
        <w:r w:rsidDel="00ED1990">
          <w:rPr>
            <w:highlight w:val="white"/>
          </w:rPr>
          <w:delText xml:space="preserve">in that they can be </w:delText>
        </w:r>
      </w:del>
      <w:r>
        <w:rPr>
          <w:highlight w:val="white"/>
        </w:rPr>
        <w:t xml:space="preserve">used to compare how much each surrogate improves the ability to predict a given target. Pseudo-r-squared </w:t>
      </w:r>
      <w:r w:rsidR="0087421F">
        <w:rPr>
          <w:highlight w:val="white"/>
        </w:rPr>
        <w:t xml:space="preserve">values were </w:t>
      </w:r>
      <w:r>
        <w:rPr>
          <w:highlight w:val="white"/>
        </w:rPr>
        <w:t xml:space="preserve">used </w:t>
      </w:r>
      <w:r w:rsidR="0087421F">
        <w:rPr>
          <w:highlight w:val="white"/>
        </w:rPr>
        <w:t xml:space="preserve">in place </w:t>
      </w:r>
      <w:r>
        <w:rPr>
          <w:highlight w:val="white"/>
        </w:rPr>
        <w:t xml:space="preserve">of traditional r-squared </w:t>
      </w:r>
      <w:r w:rsidR="0087421F">
        <w:rPr>
          <w:highlight w:val="white"/>
        </w:rPr>
        <w:t xml:space="preserve">values </w:t>
      </w:r>
      <w:r>
        <w:rPr>
          <w:highlight w:val="white"/>
        </w:rPr>
        <w:t>because the negative binomial distribution</w:t>
      </w:r>
      <w:r w:rsidR="00F72F1A">
        <w:rPr>
          <w:highlight w:val="white"/>
        </w:rPr>
        <w:t xml:space="preserve"> </w:t>
      </w:r>
      <w:r w:rsidR="00AA1855">
        <w:rPr>
          <w:highlight w:val="white"/>
        </w:rPr>
        <w:t>uses</w:t>
      </w:r>
      <w:r w:rsidR="00F72F1A">
        <w:rPr>
          <w:highlight w:val="white"/>
        </w:rPr>
        <w:t xml:space="preserve"> a log link function, for which there is no </w:t>
      </w:r>
      <w:ins w:id="289" w:author="Graham Forrester" w:date="2019-12-12T09:54:00Z">
        <w:r w:rsidR="004C341E">
          <w:rPr>
            <w:highlight w:val="white"/>
          </w:rPr>
          <w:t xml:space="preserve">goodness-of-fit measure </w:t>
        </w:r>
      </w:ins>
      <w:ins w:id="290" w:author="Graham Forrester" w:date="2019-12-12T09:53:00Z">
        <w:r w:rsidR="008708AA">
          <w:rPr>
            <w:highlight w:val="white"/>
          </w:rPr>
          <w:t>direct</w:t>
        </w:r>
      </w:ins>
      <w:ins w:id="291" w:author="Graham Forrester" w:date="2019-12-12T09:54:00Z">
        <w:r w:rsidR="004C341E">
          <w:rPr>
            <w:highlight w:val="white"/>
          </w:rPr>
          <w:t>ly</w:t>
        </w:r>
      </w:ins>
      <w:ins w:id="292" w:author="Graham Forrester" w:date="2019-12-12T09:53:00Z">
        <w:r w:rsidR="008708AA">
          <w:rPr>
            <w:highlight w:val="white"/>
          </w:rPr>
          <w:t xml:space="preserve"> </w:t>
        </w:r>
      </w:ins>
      <w:r w:rsidR="00F72F1A">
        <w:rPr>
          <w:highlight w:val="white"/>
        </w:rPr>
        <w:t xml:space="preserve">equivalent </w:t>
      </w:r>
      <w:del w:id="293" w:author="Graham Forrester" w:date="2019-12-12T09:53:00Z">
        <w:r w:rsidR="00F72F1A" w:rsidDel="008708AA">
          <w:rPr>
            <w:highlight w:val="white"/>
          </w:rPr>
          <w:delText xml:space="preserve">statistic </w:delText>
        </w:r>
      </w:del>
      <w:r w:rsidR="00F72F1A">
        <w:rPr>
          <w:highlight w:val="white"/>
        </w:rPr>
        <w:t>to traditional r-squared</w:t>
      </w:r>
      <w:del w:id="294" w:author="Graham Forrester" w:date="2019-12-12T09:54:00Z">
        <w:r w:rsidR="00F72F1A" w:rsidDel="004C341E">
          <w:rPr>
            <w:highlight w:val="white"/>
          </w:rPr>
          <w:delText xml:space="preserve"> as a measure of goodness-of-fit</w:delText>
        </w:r>
      </w:del>
      <w:r>
        <w:rPr>
          <w:highlight w:val="white"/>
        </w:rPr>
        <w:t xml:space="preserve">. </w:t>
      </w:r>
      <w:r w:rsidR="00026313">
        <w:rPr>
          <w:highlight w:val="white"/>
        </w:rPr>
        <w:t xml:space="preserve">We used </w:t>
      </w:r>
      <w:proofErr w:type="spellStart"/>
      <w:r>
        <w:rPr>
          <w:highlight w:val="white"/>
        </w:rPr>
        <w:t>Nagelkerke’s</w:t>
      </w:r>
      <w:proofErr w:type="spellEnd"/>
      <w:r>
        <w:rPr>
          <w:highlight w:val="white"/>
        </w:rPr>
        <w:t xml:space="preserve"> pseudo-r-squared (</w:t>
      </w:r>
      <w:r w:rsidRPr="002E7C42">
        <w:rPr>
          <w:i/>
          <w:highlight w:val="white"/>
        </w:rPr>
        <w:t>R</w:t>
      </w:r>
      <w:r w:rsidRPr="000C396B">
        <w:rPr>
          <w:highlight w:val="white"/>
          <w:vertAlign w:val="subscript"/>
        </w:rPr>
        <w:t>N</w:t>
      </w:r>
      <w:r w:rsidRPr="000C396B">
        <w:rPr>
          <w:highlight w:val="white"/>
          <w:vertAlign w:val="superscript"/>
        </w:rPr>
        <w:t>2</w:t>
      </w:r>
      <w:r>
        <w:rPr>
          <w:highlight w:val="white"/>
        </w:rPr>
        <w:t xml:space="preserve">) instead of </w:t>
      </w:r>
      <w:r w:rsidR="00EB5354">
        <w:rPr>
          <w:highlight w:val="white"/>
        </w:rPr>
        <w:t>other pseudo-r-squared metric</w:t>
      </w:r>
      <w:r>
        <w:rPr>
          <w:highlight w:val="white"/>
        </w:rPr>
        <w:t xml:space="preserve">s </w:t>
      </w:r>
      <w:r>
        <w:rPr>
          <w:highlight w:val="white"/>
        </w:rPr>
        <w:lastRenderedPageBreak/>
        <w:t xml:space="preserve">because it </w:t>
      </w:r>
      <w:r w:rsidR="00B7084F">
        <w:rPr>
          <w:highlight w:val="white"/>
        </w:rPr>
        <w:t>scales like traditional r-squared</w:t>
      </w:r>
      <w:r>
        <w:rPr>
          <w:highlight w:val="white"/>
        </w:rPr>
        <w:t xml:space="preserve"> (ranges from 0-1) and is used to evaluate the improvement from a null to a fitted model. Only the </w:t>
      </w:r>
      <w:del w:id="295" w:author="Graham Forrester" w:date="2019-12-12T08:56:00Z">
        <w:r w:rsidDel="00FA24D4">
          <w:rPr>
            <w:highlight w:val="white"/>
          </w:rPr>
          <w:delText xml:space="preserve">top </w:delText>
        </w:r>
      </w:del>
      <w:ins w:id="296" w:author="Graham Forrester" w:date="2019-12-12T08:56:00Z">
        <w:r w:rsidR="00FA24D4">
          <w:rPr>
            <w:highlight w:val="white"/>
          </w:rPr>
          <w:t xml:space="preserve">best </w:t>
        </w:r>
      </w:ins>
      <w:r>
        <w:rPr>
          <w:highlight w:val="white"/>
        </w:rPr>
        <w:t xml:space="preserve">surrogate identified for each target </w:t>
      </w:r>
      <w:del w:id="297" w:author="Graham Forrester" w:date="2019-12-12T12:00:00Z">
        <w:r w:rsidDel="00ED1990">
          <w:rPr>
            <w:highlight w:val="white"/>
          </w:rPr>
          <w:delText xml:space="preserve">from </w:delText>
        </w:r>
      </w:del>
      <w:ins w:id="298" w:author="Graham Forrester" w:date="2019-12-12T12:00:00Z">
        <w:r w:rsidR="00ED1990">
          <w:rPr>
            <w:highlight w:val="white"/>
          </w:rPr>
          <w:t xml:space="preserve">using </w:t>
        </w:r>
      </w:ins>
      <w:r>
        <w:rPr>
          <w:highlight w:val="white"/>
        </w:rPr>
        <w:t xml:space="preserve">this </w:t>
      </w:r>
      <w:del w:id="299" w:author="Graham Forrester" w:date="2019-12-12T12:00:00Z">
        <w:r w:rsidDel="00ED1990">
          <w:rPr>
            <w:highlight w:val="white"/>
          </w:rPr>
          <w:delText xml:space="preserve">comparison </w:delText>
        </w:r>
      </w:del>
      <w:ins w:id="300" w:author="Graham Forrester" w:date="2019-12-12T12:00:00Z">
        <w:r w:rsidR="00ED1990">
          <w:rPr>
            <w:highlight w:val="white"/>
          </w:rPr>
          <w:t xml:space="preserve">model-selection procedure </w:t>
        </w:r>
      </w:ins>
      <w:r>
        <w:rPr>
          <w:highlight w:val="white"/>
        </w:rPr>
        <w:t>was used for subsequent modeling.</w:t>
      </w:r>
      <w:r w:rsidR="00C63DF1">
        <w:rPr>
          <w:highlight w:val="white"/>
        </w:rPr>
        <w:t xml:space="preserve"> </w:t>
      </w:r>
    </w:p>
    <w:p w14:paraId="60C8803C" w14:textId="750B8F3D" w:rsidR="00A679EA" w:rsidRDefault="00596BA2" w:rsidP="0045253A">
      <w:pPr>
        <w:pStyle w:val="Heading4"/>
        <w:rPr>
          <w:ins w:id="301" w:author="Graham Forrester" w:date="2019-12-12T13:10:00Z"/>
        </w:rPr>
        <w:pPrChange w:id="302" w:author="Graham Forrester" w:date="2019-12-12T13:10:00Z">
          <w:pPr/>
        </w:pPrChange>
      </w:pPr>
      <w:ins w:id="303" w:author="Graham Forrester" w:date="2019-12-12T08:56:00Z">
        <w:r>
          <w:t>Objecti</w:t>
        </w:r>
      </w:ins>
      <w:ins w:id="304" w:author="Graham Forrester" w:date="2019-12-12T08:57:00Z">
        <w:r w:rsidR="002562A1">
          <w:t xml:space="preserve">ve 2: </w:t>
        </w:r>
      </w:ins>
      <w:moveFromRangeStart w:id="305" w:author="Graham Forrester" w:date="2019-12-12T07:50:00Z" w:name="move27029440"/>
      <w:moveFrom w:id="306" w:author="Graham Forrester" w:date="2019-12-12T07:50:00Z">
        <w:r w:rsidR="00C63DF1" w:rsidDel="00BA4E07">
          <w:t xml:space="preserve">We also </w:t>
        </w:r>
        <w:commentRangeStart w:id="307"/>
        <w:r w:rsidR="00C63DF1" w:rsidDel="00BA4E07">
          <w:t>examined</w:t>
        </w:r>
        <w:commentRangeEnd w:id="307"/>
        <w:r w:rsidR="006410BE" w:rsidDel="00BA4E07">
          <w:rPr>
            <w:rStyle w:val="CommentReference"/>
          </w:rPr>
          <w:commentReference w:id="307"/>
        </w:r>
        <w:r w:rsidR="00C63DF1" w:rsidDel="00BA4E07">
          <w:t xml:space="preserve"> simple correlations between the targets </w:t>
        </w:r>
        <w:r w:rsidR="00A9484B" w:rsidDel="00BA4E07">
          <w:t>(between</w:t>
        </w:r>
        <w:r w:rsidR="00C63DF1" w:rsidDel="00BA4E07">
          <w:t xml:space="preserve"> coral, fish, and sponge richnesses), as well as between the surrogates (between percent hard coral cover, rugosity, and percent sponge cover), </w:t>
        </w:r>
        <w:commentRangeStart w:id="308"/>
        <w:r w:rsidR="00C63DF1" w:rsidDel="00BA4E07">
          <w:t>to inform interpretations of the models.</w:t>
        </w:r>
        <w:commentRangeEnd w:id="308"/>
        <w:r w:rsidR="00CE687F" w:rsidDel="00BA4E07">
          <w:rPr>
            <w:rStyle w:val="CommentReference"/>
          </w:rPr>
          <w:commentReference w:id="308"/>
        </w:r>
      </w:moveFrom>
    </w:p>
    <w:p w14:paraId="57831903" w14:textId="77777777" w:rsidR="0045253A" w:rsidRPr="00CB02B2" w:rsidDel="00BA4E07" w:rsidRDefault="0045253A" w:rsidP="00C63DF1">
      <w:pPr>
        <w:rPr>
          <w:moveFrom w:id="309" w:author="Graham Forrester" w:date="2019-12-12T07:50:00Z"/>
        </w:rPr>
      </w:pPr>
    </w:p>
    <w:moveFromRangeEnd w:id="305"/>
    <w:p w14:paraId="06EC704B" w14:textId="12CE87FD" w:rsidR="00A679EA" w:rsidDel="007641AA" w:rsidRDefault="00A679EA" w:rsidP="00C63DF1">
      <w:pPr>
        <w:rPr>
          <w:del w:id="310" w:author="Graham Forrester" w:date="2019-12-12T10:11:00Z"/>
        </w:rPr>
      </w:pPr>
      <w:r>
        <w:rPr>
          <w:highlight w:val="white"/>
        </w:rPr>
        <w:t xml:space="preserve">To determine if relationships between </w:t>
      </w:r>
      <w:del w:id="311" w:author="Graham Forrester" w:date="2019-12-12T09:55:00Z">
        <w:r w:rsidDel="00323541">
          <w:rPr>
            <w:highlight w:val="white"/>
          </w:rPr>
          <w:delText xml:space="preserve">top </w:delText>
        </w:r>
      </w:del>
      <w:ins w:id="312" w:author="Graham Forrester" w:date="2019-12-12T09:55:00Z">
        <w:r w:rsidR="00323541">
          <w:rPr>
            <w:highlight w:val="white"/>
          </w:rPr>
          <w:t xml:space="preserve">the best </w:t>
        </w:r>
      </w:ins>
      <w:r>
        <w:rPr>
          <w:highlight w:val="white"/>
        </w:rPr>
        <w:t>surrogate</w:t>
      </w:r>
      <w:del w:id="313" w:author="Graham Forrester" w:date="2019-12-12T09:55:00Z">
        <w:r w:rsidDel="00323541">
          <w:rPr>
            <w:highlight w:val="white"/>
          </w:rPr>
          <w:delText>s</w:delText>
        </w:r>
      </w:del>
      <w:r>
        <w:rPr>
          <w:highlight w:val="white"/>
        </w:rPr>
        <w:t xml:space="preserve"> and the target</w:t>
      </w:r>
      <w:del w:id="314" w:author="Graham Forrester" w:date="2019-12-12T09:55:00Z">
        <w:r w:rsidDel="00323541">
          <w:rPr>
            <w:highlight w:val="white"/>
          </w:rPr>
          <w:delText>s</w:delText>
        </w:r>
      </w:del>
      <w:r>
        <w:rPr>
          <w:highlight w:val="white"/>
        </w:rPr>
        <w:t xml:space="preserve"> remain consistent over space and time, we added additional terms to the surrogate-only model</w:t>
      </w:r>
      <w:del w:id="315" w:author="Graham Forrester" w:date="2019-12-12T11:19:00Z">
        <w:r w:rsidDel="00210718">
          <w:rPr>
            <w:highlight w:val="white"/>
          </w:rPr>
          <w:delText>s</w:delText>
        </w:r>
      </w:del>
      <w:r>
        <w:rPr>
          <w:highlight w:val="white"/>
        </w:rPr>
        <w:t xml:space="preserve"> to account for temporal variation and variation across sites</w:t>
      </w:r>
      <w:ins w:id="316" w:author="Graham Forrester" w:date="2019-12-12T11:19:00Z">
        <w:r w:rsidR="00210718">
          <w:rPr>
            <w:highlight w:val="white"/>
          </w:rPr>
          <w:t xml:space="preserve"> (Figure </w:t>
        </w:r>
        <w:commentRangeStart w:id="317"/>
        <w:r w:rsidR="00210718">
          <w:rPr>
            <w:highlight w:val="white"/>
          </w:rPr>
          <w:t>A</w:t>
        </w:r>
        <w:commentRangeEnd w:id="317"/>
        <w:r w:rsidR="00210718">
          <w:rPr>
            <w:rStyle w:val="CommentReference"/>
          </w:rPr>
          <w:commentReference w:id="317"/>
        </w:r>
        <w:r w:rsidR="00210718">
          <w:rPr>
            <w:highlight w:val="white"/>
          </w:rPr>
          <w:t>X)</w:t>
        </w:r>
      </w:ins>
      <w:r>
        <w:rPr>
          <w:highlight w:val="white"/>
        </w:rPr>
        <w:t xml:space="preserve">. </w:t>
      </w:r>
      <w:ins w:id="318" w:author="Graham Forrester" w:date="2019-12-12T09:55:00Z">
        <w:r w:rsidR="00EC3634">
          <w:t xml:space="preserve">The variable </w:t>
        </w:r>
      </w:ins>
      <w:ins w:id="319" w:author="Graham Forrester" w:date="2019-12-12T09:57:00Z">
        <w:r w:rsidR="00EC3634">
          <w:t>“</w:t>
        </w:r>
      </w:ins>
      <w:commentRangeStart w:id="320"/>
      <w:del w:id="321" w:author="Graham Forrester" w:date="2019-12-12T09:55:00Z">
        <w:r w:rsidDel="00EC3634">
          <w:delText>Site</w:delText>
        </w:r>
      </w:del>
      <w:commentRangeEnd w:id="320"/>
      <w:ins w:id="322" w:author="Graham Forrester" w:date="2019-12-12T09:55:00Z">
        <w:r w:rsidR="00EC3634">
          <w:t>site</w:t>
        </w:r>
      </w:ins>
      <w:r w:rsidR="00CE687F">
        <w:rPr>
          <w:rStyle w:val="CommentReference"/>
        </w:rPr>
        <w:commentReference w:id="320"/>
      </w:r>
      <w:ins w:id="323" w:author="Graham Forrester" w:date="2019-12-12T09:57:00Z">
        <w:r w:rsidR="00EC3634">
          <w:t>”</w:t>
        </w:r>
      </w:ins>
      <w:r>
        <w:t xml:space="preserve"> </w:t>
      </w:r>
      <w:del w:id="324" w:author="Graham Forrester" w:date="2019-12-12T09:55:00Z">
        <w:r w:rsidDel="00EC3634">
          <w:delText xml:space="preserve">is </w:delText>
        </w:r>
      </w:del>
      <w:ins w:id="325" w:author="Graham Forrester" w:date="2019-12-12T09:55:00Z">
        <w:r w:rsidR="00EC3634">
          <w:t xml:space="preserve">was </w:t>
        </w:r>
      </w:ins>
      <w:r>
        <w:t>a categorical predictor</w:t>
      </w:r>
      <w:ins w:id="326" w:author="Graham Forrester" w:date="2019-12-12T09:58:00Z">
        <w:r w:rsidR="00EC3634">
          <w:t xml:space="preserve"> with 8 levels (</w:t>
        </w:r>
      </w:ins>
      <w:del w:id="327" w:author="Graham Forrester" w:date="2019-12-12T09:58:00Z">
        <w:r w:rsidDel="00EC3634">
          <w:delText xml:space="preserve"> of </w:delText>
        </w:r>
      </w:del>
      <w:r>
        <w:t xml:space="preserve">the 8 locations around </w:t>
      </w:r>
      <w:proofErr w:type="spellStart"/>
      <w:r>
        <w:t>Guana</w:t>
      </w:r>
      <w:proofErr w:type="spellEnd"/>
      <w:r>
        <w:t xml:space="preserve"> Island</w:t>
      </w:r>
      <w:ins w:id="328" w:author="Graham Forrester" w:date="2019-12-12T09:58:00Z">
        <w:r w:rsidR="00EC3634">
          <w:t xml:space="preserve">). </w:t>
        </w:r>
        <w:commentRangeStart w:id="329"/>
        <w:r w:rsidR="00EC3634">
          <w:t xml:space="preserve">Temporal </w:t>
        </w:r>
      </w:ins>
      <w:ins w:id="330" w:author="Graham Forrester" w:date="2019-12-12T10:03:00Z">
        <w:r w:rsidR="000403A2">
          <w:t>trends were</w:t>
        </w:r>
      </w:ins>
      <w:ins w:id="331" w:author="Graham Forrester" w:date="2019-12-12T09:58:00Z">
        <w:r w:rsidR="00EC3634">
          <w:t xml:space="preserve"> modeled using </w:t>
        </w:r>
      </w:ins>
      <w:ins w:id="332" w:author="Graham Forrester" w:date="2019-12-12T09:59:00Z">
        <w:r w:rsidR="00EC3634">
          <w:t xml:space="preserve">“year” as a continuous </w:t>
        </w:r>
      </w:ins>
      <w:ins w:id="333" w:author="Graham Forrester" w:date="2019-12-12T10:00:00Z">
        <w:r w:rsidR="00EC3634">
          <w:t xml:space="preserve">linear </w:t>
        </w:r>
      </w:ins>
      <w:ins w:id="334" w:author="Graham Forrester" w:date="2019-12-12T09:59:00Z">
        <w:r w:rsidR="00EC3634">
          <w:t xml:space="preserve">variable </w:t>
        </w:r>
      </w:ins>
      <w:ins w:id="335" w:author="Graham Forrester" w:date="2019-12-12T10:03:00Z">
        <w:r w:rsidR="000403A2">
          <w:t>with integer val</w:t>
        </w:r>
      </w:ins>
      <w:commentRangeEnd w:id="329"/>
      <w:ins w:id="336" w:author="Graham Forrester" w:date="2019-12-12T10:06:00Z">
        <w:r w:rsidR="000403A2">
          <w:rPr>
            <w:rStyle w:val="CommentReference"/>
          </w:rPr>
          <w:commentReference w:id="329"/>
        </w:r>
      </w:ins>
      <w:ins w:id="337" w:author="Graham Forrester" w:date="2019-12-12T10:03:00Z">
        <w:r w:rsidR="000403A2">
          <w:t xml:space="preserve">ues </w:t>
        </w:r>
      </w:ins>
      <w:del w:id="338" w:author="Graham Forrester" w:date="2019-12-12T10:02:00Z">
        <w:r w:rsidDel="000403A2">
          <w:delText xml:space="preserve"> and </w:delText>
        </w:r>
        <w:commentRangeStart w:id="339"/>
        <w:r w:rsidDel="000403A2">
          <w:delText>year</w:delText>
        </w:r>
        <w:commentRangeEnd w:id="339"/>
        <w:r w:rsidR="00CE687F" w:rsidDel="000403A2">
          <w:rPr>
            <w:rStyle w:val="CommentReference"/>
          </w:rPr>
          <w:commentReference w:id="339"/>
        </w:r>
        <w:r w:rsidDel="000403A2">
          <w:delText xml:space="preserve"> </w:delText>
        </w:r>
        <w:r w:rsidR="00414F6C" w:rsidDel="000403A2">
          <w:delText>models year-to-</w:delText>
        </w:r>
        <w:commentRangeStart w:id="340"/>
        <w:r w:rsidR="00414F6C" w:rsidDel="000403A2">
          <w:delText xml:space="preserve">year </w:delText>
        </w:r>
        <w:r w:rsidDel="000403A2">
          <w:delText>trend</w:delText>
        </w:r>
        <w:r w:rsidR="00414F6C" w:rsidDel="000403A2">
          <w:delText>s</w:delText>
        </w:r>
        <w:commentRangeEnd w:id="340"/>
        <w:r w:rsidR="00CE687F" w:rsidDel="000403A2">
          <w:rPr>
            <w:rStyle w:val="CommentReference"/>
          </w:rPr>
          <w:commentReference w:id="340"/>
        </w:r>
        <w:r w:rsidDel="000403A2">
          <w:delText xml:space="preserve"> over the </w:delText>
        </w:r>
        <w:r w:rsidR="00414F6C" w:rsidDel="000403A2">
          <w:delText xml:space="preserve">duration of the study </w:delText>
        </w:r>
      </w:del>
      <w:r w:rsidR="00414F6C">
        <w:t>(</w:t>
      </w:r>
      <w:del w:id="341" w:author="Graham Forrester" w:date="2019-12-12T10:03:00Z">
        <w:r w:rsidR="00414F6C" w:rsidDel="000403A2">
          <w:delText xml:space="preserve">27 </w:delText>
        </w:r>
      </w:del>
      <w:r w:rsidR="00414F6C">
        <w:t>years</w:t>
      </w:r>
      <w:ins w:id="342" w:author="Graham Forrester" w:date="2019-12-12T10:03:00Z">
        <w:r w:rsidR="000403A2">
          <w:t xml:space="preserve"> 0-27</w:t>
        </w:r>
      </w:ins>
      <w:r w:rsidR="00414F6C">
        <w:t>)</w:t>
      </w:r>
      <w:r>
        <w:t xml:space="preserve">. For each of the targets (dependent variables), </w:t>
      </w:r>
      <w:proofErr w:type="spellStart"/>
      <w:r w:rsidR="002268EB">
        <w:t>AICc</w:t>
      </w:r>
      <w:proofErr w:type="spellEnd"/>
      <w:r w:rsidR="002268EB">
        <w:t xml:space="preserve"> was used to compare </w:t>
      </w:r>
      <w:r>
        <w:t xml:space="preserve">surrogate-only models to </w:t>
      </w:r>
      <w:ins w:id="343" w:author="Graham Forrester" w:date="2019-12-12T11:20:00Z">
        <w:r w:rsidR="00210718">
          <w:t xml:space="preserve">a set of additional candidate models.  Additional </w:t>
        </w:r>
      </w:ins>
      <w:r>
        <w:t xml:space="preserve">models </w:t>
      </w:r>
      <w:del w:id="344" w:author="Graham Forrester" w:date="2019-12-12T11:20:00Z">
        <w:r w:rsidDel="00210718">
          <w:delText>with additional</w:delText>
        </w:r>
      </w:del>
      <w:ins w:id="345" w:author="Graham Forrester" w:date="2019-12-12T11:20:00Z">
        <w:r w:rsidR="00210718">
          <w:t>included</w:t>
        </w:r>
      </w:ins>
      <w:r>
        <w:t xml:space="preserve"> </w:t>
      </w:r>
      <w:ins w:id="346" w:author="Graham Forrester" w:date="2019-12-12T11:20:00Z">
        <w:r w:rsidR="00210718">
          <w:t xml:space="preserve">a </w:t>
        </w:r>
      </w:ins>
      <w:r>
        <w:t>term</w:t>
      </w:r>
      <w:del w:id="347" w:author="Graham Forrester" w:date="2019-12-12T11:20:00Z">
        <w:r w:rsidDel="00210718">
          <w:delText>s</w:delText>
        </w:r>
      </w:del>
      <w:r>
        <w:t xml:space="preserve"> for year, site, and </w:t>
      </w:r>
      <w:ins w:id="348" w:author="Graham Forrester" w:date="2019-12-12T11:20:00Z">
        <w:r w:rsidR="00210718">
          <w:t xml:space="preserve">terms for both </w:t>
        </w:r>
      </w:ins>
      <w:r>
        <w:t xml:space="preserve">year </w:t>
      </w:r>
      <w:del w:id="349" w:author="Graham Forrester" w:date="2019-12-12T11:20:00Z">
        <w:r w:rsidDel="00210718">
          <w:delText xml:space="preserve">plus </w:delText>
        </w:r>
      </w:del>
      <w:ins w:id="350" w:author="Graham Forrester" w:date="2019-12-12T11:20:00Z">
        <w:r w:rsidR="00210718">
          <w:t xml:space="preserve">and </w:t>
        </w:r>
      </w:ins>
      <w:r>
        <w:t>site</w:t>
      </w:r>
      <w:ins w:id="351" w:author="Graham Forrester" w:date="2019-12-12T12:01:00Z">
        <w:r w:rsidR="00ED1990">
          <w:t>,</w:t>
        </w:r>
      </w:ins>
      <w:r>
        <w:t xml:space="preserve"> to </w:t>
      </w:r>
      <w:r w:rsidR="00954C51">
        <w:t>test for</w:t>
      </w:r>
      <w:r>
        <w:t xml:space="preserve"> variation </w:t>
      </w:r>
      <w:del w:id="352" w:author="Graham Forrester" w:date="2019-12-12T11:21:00Z">
        <w:r w:rsidDel="00210718">
          <w:delText xml:space="preserve">in the data over time, across sites, or </w:delText>
        </w:r>
      </w:del>
      <w:r>
        <w:t xml:space="preserve">over time and across sites that cannot be accounted for by the surrogate alone. </w:t>
      </w:r>
      <w:del w:id="353" w:author="Graham Forrester" w:date="2019-12-12T11:21:00Z">
        <w:r w:rsidDel="00210718">
          <w:delText>These additive models were also compared</w:delText>
        </w:r>
      </w:del>
      <w:ins w:id="354" w:author="Graham Forrester" w:date="2019-12-12T11:21:00Z">
        <w:r w:rsidR="00210718">
          <w:t>We also included a model</w:t>
        </w:r>
      </w:ins>
      <w:r>
        <w:t xml:space="preserve"> </w:t>
      </w:r>
      <w:del w:id="355" w:author="Graham Forrester" w:date="2019-12-12T11:21:00Z">
        <w:r w:rsidDel="00210718">
          <w:delText xml:space="preserve">to models </w:delText>
        </w:r>
      </w:del>
      <w:r>
        <w:t xml:space="preserve">with </w:t>
      </w:r>
      <w:ins w:id="356" w:author="Graham Forrester" w:date="2019-12-12T11:22:00Z">
        <w:r w:rsidR="00210718">
          <w:t xml:space="preserve">two </w:t>
        </w:r>
      </w:ins>
      <w:del w:id="357" w:author="Graham Forrester" w:date="2019-12-12T11:22:00Z">
        <w:r w:rsidDel="00210718">
          <w:delText xml:space="preserve">interactive </w:delText>
        </w:r>
      </w:del>
      <w:ins w:id="358" w:author="Graham Forrester" w:date="2019-12-12T11:22:00Z">
        <w:r w:rsidR="00210718">
          <w:t xml:space="preserve">interaction </w:t>
        </w:r>
      </w:ins>
      <w:r>
        <w:t xml:space="preserve">terms </w:t>
      </w:r>
      <w:ins w:id="359" w:author="Graham Forrester" w:date="2019-12-12T11:22:00Z">
        <w:r w:rsidR="00210718">
          <w:t>(</w:t>
        </w:r>
      </w:ins>
      <w:del w:id="360" w:author="Graham Forrester" w:date="2019-12-12T11:22:00Z">
        <w:r w:rsidDel="00210718">
          <w:delText xml:space="preserve">for the </w:delText>
        </w:r>
      </w:del>
      <w:r>
        <w:t xml:space="preserve">surrogate </w:t>
      </w:r>
      <w:del w:id="361" w:author="Graham Forrester" w:date="2019-12-12T11:22:00Z">
        <w:r w:rsidDel="00210718">
          <w:delText xml:space="preserve">with </w:delText>
        </w:r>
      </w:del>
      <w:ins w:id="362" w:author="Graham Forrester" w:date="2019-12-12T11:22:00Z">
        <w:r w:rsidR="00210718">
          <w:t xml:space="preserve">x </w:t>
        </w:r>
      </w:ins>
      <w:commentRangeStart w:id="363"/>
      <w:commentRangeStart w:id="364"/>
      <w:r>
        <w:t xml:space="preserve">year and </w:t>
      </w:r>
      <w:del w:id="365" w:author="Graham Forrester" w:date="2019-12-12T11:22:00Z">
        <w:r w:rsidDel="00210718">
          <w:delText xml:space="preserve">the </w:delText>
        </w:r>
      </w:del>
      <w:r>
        <w:t xml:space="preserve">surrogate </w:t>
      </w:r>
      <w:del w:id="366" w:author="Graham Forrester" w:date="2019-12-12T11:22:00Z">
        <w:r w:rsidDel="00210718">
          <w:delText xml:space="preserve">with </w:delText>
        </w:r>
      </w:del>
      <w:ins w:id="367" w:author="Graham Forrester" w:date="2019-12-12T11:22:00Z">
        <w:r w:rsidR="00210718">
          <w:t xml:space="preserve">x </w:t>
        </w:r>
      </w:ins>
      <w:r>
        <w:t>site</w:t>
      </w:r>
      <w:commentRangeEnd w:id="363"/>
      <w:r w:rsidR="00CE687F">
        <w:rPr>
          <w:rStyle w:val="CommentReference"/>
        </w:rPr>
        <w:commentReference w:id="363"/>
      </w:r>
      <w:commentRangeEnd w:id="364"/>
      <w:ins w:id="368" w:author="Graham Forrester" w:date="2019-12-12T11:23:00Z">
        <w:r w:rsidR="00902EB4">
          <w:t>)</w:t>
        </w:r>
      </w:ins>
      <w:r w:rsidR="000403A2">
        <w:rPr>
          <w:rStyle w:val="CommentReference"/>
        </w:rPr>
        <w:commentReference w:id="364"/>
      </w:r>
      <w:r>
        <w:t>. The</w:t>
      </w:r>
      <w:del w:id="369" w:author="Graham Forrester" w:date="2019-12-12T12:01:00Z">
        <w:r w:rsidDel="00ED1990">
          <w:delText>se</w:delText>
        </w:r>
      </w:del>
      <w:r>
        <w:t xml:space="preserve"> interactive model</w:t>
      </w:r>
      <w:del w:id="370" w:author="Graham Forrester" w:date="2019-12-12T12:01:00Z">
        <w:r w:rsidDel="00ED1990">
          <w:delText>s</w:delText>
        </w:r>
      </w:del>
      <w:r>
        <w:t xml:space="preserve"> </w:t>
      </w:r>
      <w:del w:id="371" w:author="Graham Forrester" w:date="2019-12-12T11:26:00Z">
        <w:r w:rsidDel="00A854D7">
          <w:delText>would suggest</w:delText>
        </w:r>
      </w:del>
      <w:ins w:id="372" w:author="Graham Forrester" w:date="2019-12-12T11:26:00Z">
        <w:r w:rsidR="00A854D7">
          <w:t>allowed us to test w</w:t>
        </w:r>
      </w:ins>
      <w:ins w:id="373" w:author="Graham Forrester" w:date="2019-12-12T11:27:00Z">
        <w:r w:rsidR="00A854D7">
          <w:t>hether</w:t>
        </w:r>
      </w:ins>
      <w:del w:id="374" w:author="Graham Forrester" w:date="2019-12-12T11:27:00Z">
        <w:r w:rsidDel="00A854D7">
          <w:delText xml:space="preserve"> that</w:delText>
        </w:r>
      </w:del>
      <w:r>
        <w:t xml:space="preserve"> the </w:t>
      </w:r>
      <w:ins w:id="375" w:author="Graham Forrester" w:date="2019-12-12T11:28:00Z">
        <w:r w:rsidR="00A854D7">
          <w:t xml:space="preserve">slope of the surrogate-target </w:t>
        </w:r>
      </w:ins>
      <w:del w:id="376" w:author="Graham Forrester" w:date="2019-12-12T11:28:00Z">
        <w:r w:rsidDel="00A854D7">
          <w:delText xml:space="preserve">relationship between the target and the top candidate surrogate </w:delText>
        </w:r>
      </w:del>
      <w:r>
        <w:t>change</w:t>
      </w:r>
      <w:del w:id="377" w:author="Graham Forrester" w:date="2019-12-12T11:28:00Z">
        <w:r w:rsidDel="00A854D7">
          <w:delText>s</w:delText>
        </w:r>
      </w:del>
      <w:ins w:id="378" w:author="Graham Forrester" w:date="2019-12-12T11:28:00Z">
        <w:r w:rsidR="00A854D7">
          <w:t>d</w:t>
        </w:r>
      </w:ins>
      <w:r>
        <w:t xml:space="preserve"> over time or across sites. </w:t>
      </w:r>
      <w:r w:rsidR="00C63DF1">
        <w:rPr>
          <w:highlight w:val="white"/>
        </w:rPr>
        <w:t xml:space="preserve">We did not consider more complex models with higher-order interaction terms </w:t>
      </w:r>
      <w:del w:id="379" w:author="Graham Forrester" w:date="2019-12-12T12:02:00Z">
        <w:r w:rsidR="00C63DF1" w:rsidDel="00ED1990">
          <w:rPr>
            <w:highlight w:val="white"/>
          </w:rPr>
          <w:delText xml:space="preserve">for this study </w:delText>
        </w:r>
      </w:del>
      <w:r w:rsidR="00C63DF1">
        <w:rPr>
          <w:highlight w:val="white"/>
        </w:rPr>
        <w:t xml:space="preserve">because, if more complex models were supported, </w:t>
      </w:r>
      <w:del w:id="380" w:author="Graham Forrester" w:date="2019-12-12T11:29:00Z">
        <w:r w:rsidR="00C63DF1" w:rsidDel="00A854D7">
          <w:rPr>
            <w:highlight w:val="white"/>
          </w:rPr>
          <w:delText xml:space="preserve">the relationship between the candidate surrogate and the target would not be valuable for monitoring purposes. In other words, </w:delText>
        </w:r>
      </w:del>
      <w:r w:rsidR="00C63DF1">
        <w:rPr>
          <w:highlight w:val="white"/>
        </w:rPr>
        <w:t>the</w:t>
      </w:r>
      <w:ins w:id="381" w:author="Graham Forrester" w:date="2019-12-12T11:30:00Z">
        <w:r w:rsidR="00A854D7">
          <w:rPr>
            <w:highlight w:val="white"/>
          </w:rPr>
          <w:t>ir</w:t>
        </w:r>
      </w:ins>
      <w:r w:rsidR="00C63DF1">
        <w:rPr>
          <w:highlight w:val="white"/>
        </w:rPr>
        <w:t xml:space="preserve"> </w:t>
      </w:r>
      <w:del w:id="382" w:author="Graham Forrester" w:date="2019-12-12T11:30:00Z">
        <w:r w:rsidR="00C63DF1" w:rsidDel="00A854D7">
          <w:rPr>
            <w:highlight w:val="white"/>
          </w:rPr>
          <w:delText xml:space="preserve">ecological </w:delText>
        </w:r>
      </w:del>
      <w:r w:rsidR="00C63DF1">
        <w:rPr>
          <w:highlight w:val="white"/>
        </w:rPr>
        <w:t xml:space="preserve">interpretation </w:t>
      </w:r>
      <w:del w:id="383" w:author="Graham Forrester" w:date="2019-12-12T11:30:00Z">
        <w:r w:rsidR="00C63DF1" w:rsidDel="00A854D7">
          <w:rPr>
            <w:highlight w:val="white"/>
          </w:rPr>
          <w:delText xml:space="preserve">of these more complex models </w:delText>
        </w:r>
      </w:del>
      <w:r w:rsidR="00C63DF1">
        <w:rPr>
          <w:highlight w:val="white"/>
        </w:rPr>
        <w:t xml:space="preserve">would be </w:t>
      </w:r>
      <w:ins w:id="384" w:author="Graham Forrester" w:date="2019-12-12T11:29:00Z">
        <w:r w:rsidR="00A854D7">
          <w:rPr>
            <w:highlight w:val="white"/>
          </w:rPr>
          <w:t xml:space="preserve">sufficiently </w:t>
        </w:r>
      </w:ins>
      <w:r w:rsidR="00C63DF1">
        <w:rPr>
          <w:highlight w:val="white"/>
        </w:rPr>
        <w:t xml:space="preserve">complicated </w:t>
      </w:r>
      <w:del w:id="385" w:author="Graham Forrester" w:date="2019-12-12T11:29:00Z">
        <w:r w:rsidR="00C63DF1" w:rsidDel="00A854D7">
          <w:rPr>
            <w:highlight w:val="white"/>
          </w:rPr>
          <w:delText xml:space="preserve">enough that there would be no clear relationship between the candidate surrogate and the target, </w:delText>
        </w:r>
      </w:del>
      <w:ins w:id="386" w:author="Graham Forrester" w:date="2019-12-12T11:29:00Z">
        <w:r w:rsidR="00A854D7">
          <w:rPr>
            <w:highlight w:val="white"/>
          </w:rPr>
          <w:t xml:space="preserve">to </w:t>
        </w:r>
      </w:ins>
      <w:ins w:id="387" w:author="Graham Forrester" w:date="2019-12-12T11:30:00Z">
        <w:r w:rsidR="00A854D7">
          <w:rPr>
            <w:highlight w:val="white"/>
          </w:rPr>
          <w:t>u</w:t>
        </w:r>
      </w:ins>
      <w:ins w:id="388" w:author="Graham Forrester" w:date="2019-12-12T11:31:00Z">
        <w:r w:rsidR="00A854D7">
          <w:rPr>
            <w:highlight w:val="white"/>
          </w:rPr>
          <w:t xml:space="preserve">ndermine </w:t>
        </w:r>
      </w:ins>
      <w:del w:id="389" w:author="Graham Forrester" w:date="2019-12-12T11:31:00Z">
        <w:r w:rsidR="00C63DF1" w:rsidDel="00A854D7">
          <w:rPr>
            <w:highlight w:val="white"/>
          </w:rPr>
          <w:delText xml:space="preserve">suggesting that the candidate surrogates do not provide </w:delText>
        </w:r>
      </w:del>
      <w:r w:rsidR="00C63DF1">
        <w:rPr>
          <w:highlight w:val="white"/>
        </w:rPr>
        <w:t xml:space="preserve">the </w:t>
      </w:r>
      <w:del w:id="390" w:author="Graham Forrester" w:date="2019-12-12T11:31:00Z">
        <w:r w:rsidR="00C63DF1" w:rsidDel="00A854D7">
          <w:rPr>
            <w:highlight w:val="white"/>
          </w:rPr>
          <w:delText>benefits of a good</w:delText>
        </w:r>
      </w:del>
      <w:ins w:id="391" w:author="Graham Forrester" w:date="2019-12-12T11:31:00Z">
        <w:r w:rsidR="00A854D7">
          <w:rPr>
            <w:highlight w:val="white"/>
          </w:rPr>
          <w:t>value of the</w:t>
        </w:r>
      </w:ins>
      <w:r w:rsidR="00C63DF1">
        <w:rPr>
          <w:highlight w:val="white"/>
        </w:rPr>
        <w:t xml:space="preserve"> surrogate. </w:t>
      </w:r>
      <w:r w:rsidR="002268EB">
        <w:t xml:space="preserve">We used the same model selection procedure as </w:t>
      </w:r>
      <w:del w:id="392" w:author="Graham Forrester" w:date="2019-12-12T12:02:00Z">
        <w:r w:rsidR="002268EB" w:rsidDel="00ED1990">
          <w:delText>above</w:delText>
        </w:r>
      </w:del>
      <w:ins w:id="393" w:author="Graham Forrester" w:date="2019-12-12T12:02:00Z">
        <w:r w:rsidR="00ED1990">
          <w:t>for objective 1</w:t>
        </w:r>
      </w:ins>
      <w:r>
        <w:t>,</w:t>
      </w:r>
      <w:r w:rsidR="002268EB">
        <w:t xml:space="preserve"> </w:t>
      </w:r>
      <w:ins w:id="394" w:author="Graham Forrester" w:date="2019-12-12T10:08:00Z">
        <w:r w:rsidR="007641AA">
          <w:t xml:space="preserve">using </w:t>
        </w:r>
        <w:proofErr w:type="spellStart"/>
        <w:r w:rsidR="007641AA">
          <w:t>AICc</w:t>
        </w:r>
        <w:proofErr w:type="spellEnd"/>
        <w:r w:rsidR="007641AA">
          <w:t xml:space="preserve"> values to select the best model from each candidate set</w:t>
        </w:r>
      </w:ins>
      <w:ins w:id="395" w:author="Graham Forrester" w:date="2019-12-12T10:09:00Z">
        <w:r w:rsidR="007641AA">
          <w:t xml:space="preserve"> and </w:t>
        </w:r>
      </w:ins>
      <w:del w:id="396" w:author="Graham Forrester" w:date="2019-12-12T10:09:00Z">
        <w:r w:rsidR="002268EB" w:rsidDel="007641AA">
          <w:delText>where</w:delText>
        </w:r>
        <w:r w:rsidDel="007641AA">
          <w:delText xml:space="preserve"> t</w:delText>
        </w:r>
        <w:r w:rsidRPr="002E7C42" w:rsidDel="007641AA">
          <w:delText xml:space="preserve">op models were those with delta </w:delText>
        </w:r>
        <w:commentRangeStart w:id="397"/>
        <w:r w:rsidRPr="002E7C42" w:rsidDel="007641AA">
          <w:delText xml:space="preserve">AICc ≤ 2 </w:delText>
        </w:r>
        <w:commentRangeEnd w:id="397"/>
        <w:r w:rsidR="00CE687F" w:rsidDel="007641AA">
          <w:rPr>
            <w:rStyle w:val="CommentReference"/>
          </w:rPr>
          <w:commentReference w:id="397"/>
        </w:r>
        <w:r w:rsidRPr="002E7C42" w:rsidDel="007641AA">
          <w:delText>and AICc weights</w:delText>
        </w:r>
        <w:r w:rsidDel="007641AA">
          <w:rPr>
            <w:rFonts w:ascii="Gungsuh" w:eastAsia="Gungsuh" w:hAnsi="Gungsuh" w:cs="Gungsuh"/>
            <w:highlight w:val="white"/>
          </w:rPr>
          <w:delText xml:space="preserve"> </w:delText>
        </w:r>
        <w:r w:rsidDel="007641AA">
          <w:rPr>
            <w:highlight w:val="white"/>
          </w:rPr>
          <w:delText xml:space="preserve">&gt; 50%. </w:delText>
        </w:r>
      </w:del>
      <w:proofErr w:type="spellStart"/>
      <w:r>
        <w:rPr>
          <w:highlight w:val="white"/>
        </w:rPr>
        <w:t>Nagelkerke’s</w:t>
      </w:r>
      <w:proofErr w:type="spellEnd"/>
      <w:r>
        <w:rPr>
          <w:highlight w:val="white"/>
        </w:rPr>
        <w:t xml:space="preserve"> pseudo-r-squared values (</w:t>
      </w:r>
      <w:r w:rsidRPr="002E7C42">
        <w:rPr>
          <w:i/>
          <w:highlight w:val="white"/>
        </w:rPr>
        <w:t>R</w:t>
      </w:r>
      <w:r w:rsidRPr="004B397F">
        <w:rPr>
          <w:highlight w:val="white"/>
          <w:vertAlign w:val="subscript"/>
        </w:rPr>
        <w:t>N</w:t>
      </w:r>
      <w:r w:rsidRPr="004B397F">
        <w:rPr>
          <w:highlight w:val="white"/>
          <w:vertAlign w:val="superscript"/>
        </w:rPr>
        <w:t>2</w:t>
      </w:r>
      <w:r>
        <w:rPr>
          <w:highlight w:val="white"/>
        </w:rPr>
        <w:t xml:space="preserve">) </w:t>
      </w:r>
      <w:ins w:id="398" w:author="Graham Forrester" w:date="2019-12-12T10:09:00Z">
        <w:r w:rsidR="007641AA">
          <w:rPr>
            <w:highlight w:val="white"/>
          </w:rPr>
          <w:t xml:space="preserve">as an intuitive index of </w:t>
        </w:r>
        <w:commentRangeStart w:id="399"/>
        <w:r w:rsidR="007641AA">
          <w:rPr>
            <w:highlight w:val="white"/>
          </w:rPr>
          <w:t>model fit</w:t>
        </w:r>
      </w:ins>
      <w:commentRangeEnd w:id="399"/>
      <w:ins w:id="400" w:author="Graham Forrester" w:date="2019-12-12T10:11:00Z">
        <w:r w:rsidR="007641AA">
          <w:rPr>
            <w:rStyle w:val="CommentReference"/>
          </w:rPr>
          <w:commentReference w:id="399"/>
        </w:r>
      </w:ins>
      <w:del w:id="401" w:author="Graham Forrester" w:date="2019-12-12T10:09:00Z">
        <w:r w:rsidDel="007641AA">
          <w:rPr>
            <w:highlight w:val="white"/>
          </w:rPr>
          <w:delText>were also used for additional model suppor</w:delText>
        </w:r>
      </w:del>
      <w:del w:id="402" w:author="Graham Forrester" w:date="2019-12-12T10:10:00Z">
        <w:r w:rsidDel="007641AA">
          <w:rPr>
            <w:highlight w:val="white"/>
          </w:rPr>
          <w:delText>t</w:delText>
        </w:r>
      </w:del>
      <w:r w:rsidR="00FB6C3D">
        <w:t>.</w:t>
      </w:r>
    </w:p>
    <w:p w14:paraId="39AE5C7F" w14:textId="7EFFBC88" w:rsidR="00A679EA" w:rsidRPr="00126F94" w:rsidRDefault="00126F94" w:rsidP="007641AA">
      <w:del w:id="403" w:author="Graham Forrester" w:date="2019-12-12T10:11:00Z">
        <w:r w:rsidDel="007641AA">
          <w:delText xml:space="preserve">All data management and analysis was performed in version 3. 5. 3 of the R programming language </w:delText>
        </w:r>
        <w:r w:rsidDel="007641AA">
          <w:fldChar w:fldCharType="begin" w:fldLock="1"/>
        </w:r>
        <w:r w:rsidDel="007641AA">
          <w:delInstrText>ADDIN CSL_CITATION {"citationItems":[{"id":"ITEM-1","itemData":{"author":[{"dropping-particle":"","family":"R Core Team","given":"","non-dropping-particle":"","parse-names":false,"suffix":""}],"id":"ITEM-1","issued":{"date-parts":[["2019"]]},"note":"methods","number":"3.5.3","publisher":"R Foundation for Statistical Computing","publisher-place":"Vienna, Austria","title":"R: A language and environment for statistical computing","type":"article"},"uris":["http://www.mendeley.com/documents/?uuid=6df3bad8-bea9-4943-951d-a4bf5012696a"]}],"mendeley":{"formattedCitation":"(R Core Team, 2019)","plainTextFormattedCitation":"(R Core Team, 2019)","previouslyFormattedCitation":"(R Core Team, 2019)"},"properties":{"noteIndex":0},"schema":"https://github.com/citation-style-language/schema/raw/master/csl-citation.json"}</w:delInstrText>
        </w:r>
        <w:r w:rsidDel="007641AA">
          <w:fldChar w:fldCharType="separate"/>
        </w:r>
        <w:r w:rsidRPr="003F7563" w:rsidDel="007641AA">
          <w:rPr>
            <w:noProof/>
          </w:rPr>
          <w:delText>(R Core Team, 2019)</w:delText>
        </w:r>
        <w:r w:rsidDel="007641AA">
          <w:fldChar w:fldCharType="end"/>
        </w:r>
        <w:r w:rsidDel="007641AA">
          <w:delText>.</w:delText>
        </w:r>
      </w:del>
      <w:r w:rsidR="00A679EA">
        <w:br w:type="page"/>
      </w:r>
    </w:p>
    <w:p w14:paraId="711F382B" w14:textId="77777777" w:rsidR="00A679EA" w:rsidRDefault="00A679EA" w:rsidP="00E74719">
      <w:pPr>
        <w:pStyle w:val="Heading2"/>
      </w:pPr>
      <w:bookmarkStart w:id="404" w:name="_6921849kdo93" w:colFirst="0" w:colLast="0"/>
      <w:bookmarkStart w:id="405" w:name="_Toc27002736"/>
      <w:bookmarkEnd w:id="404"/>
      <w:commentRangeStart w:id="406"/>
      <w:commentRangeStart w:id="407"/>
      <w:commentRangeStart w:id="408"/>
      <w:commentRangeStart w:id="409"/>
      <w:r>
        <w:lastRenderedPageBreak/>
        <w:t>Results</w:t>
      </w:r>
      <w:commentRangeEnd w:id="406"/>
      <w:r w:rsidR="00256595">
        <w:rPr>
          <w:rStyle w:val="CommentReference"/>
          <w:b w:val="0"/>
        </w:rPr>
        <w:commentReference w:id="406"/>
      </w:r>
      <w:commentRangeEnd w:id="407"/>
      <w:commentRangeEnd w:id="408"/>
      <w:commentRangeEnd w:id="409"/>
      <w:r w:rsidR="0016176F">
        <w:rPr>
          <w:rStyle w:val="CommentReference"/>
          <w:b w:val="0"/>
        </w:rPr>
        <w:commentReference w:id="407"/>
      </w:r>
      <w:r w:rsidR="0016176F">
        <w:rPr>
          <w:rStyle w:val="CommentReference"/>
          <w:b w:val="0"/>
        </w:rPr>
        <w:commentReference w:id="408"/>
      </w:r>
      <w:r w:rsidR="00126F94">
        <w:rPr>
          <w:rStyle w:val="CommentReference"/>
          <w:b w:val="0"/>
        </w:rPr>
        <w:commentReference w:id="409"/>
      </w:r>
      <w:bookmarkEnd w:id="405"/>
    </w:p>
    <w:p w14:paraId="55BAC720" w14:textId="41E4ADB0" w:rsidR="00A679EA" w:rsidRPr="00E74719" w:rsidDel="0057253E" w:rsidRDefault="00A679EA" w:rsidP="00E74719">
      <w:pPr>
        <w:pStyle w:val="Heading3"/>
        <w:rPr>
          <w:del w:id="410" w:author="Graham Forrester" w:date="2019-12-12T12:13:00Z"/>
        </w:rPr>
      </w:pPr>
      <w:bookmarkStart w:id="411" w:name="_6wnt1lhf96oq" w:colFirst="0" w:colLast="0"/>
      <w:bookmarkEnd w:id="411"/>
      <w:commentRangeStart w:id="412"/>
      <w:del w:id="413" w:author="Graham Forrester" w:date="2019-12-12T12:13:00Z">
        <w:r w:rsidRPr="00E74719" w:rsidDel="0057253E">
          <w:delText>Summary statistics</w:delText>
        </w:r>
        <w:commentRangeEnd w:id="412"/>
        <w:r w:rsidR="00B42DAD" w:rsidDel="0057253E">
          <w:rPr>
            <w:rStyle w:val="CommentReference"/>
            <w:b w:val="0"/>
            <w:i w:val="0"/>
          </w:rPr>
          <w:commentReference w:id="412"/>
        </w:r>
      </w:del>
    </w:p>
    <w:p w14:paraId="7975FA0D" w14:textId="0CD6E261" w:rsidR="00A679EA" w:rsidDel="0057253E" w:rsidRDefault="00126F94" w:rsidP="00E74719">
      <w:pPr>
        <w:rPr>
          <w:del w:id="414" w:author="Graham Forrester" w:date="2019-12-12T12:13:00Z"/>
        </w:rPr>
      </w:pPr>
      <w:bookmarkStart w:id="415" w:name="_uzg2digyln7d" w:colFirst="0" w:colLast="0"/>
      <w:bookmarkEnd w:id="415"/>
      <w:del w:id="416" w:author="Graham Forrester" w:date="2019-12-12T12:13:00Z">
        <w:r w:rsidDel="0057253E">
          <w:delText xml:space="preserve">We recorded 205 species </w:delText>
        </w:r>
      </w:del>
      <w:del w:id="417" w:author="Graham Forrester" w:date="2019-12-12T11:09:00Z">
        <w:r w:rsidDel="00E2566A">
          <w:delText xml:space="preserve">across all 27 years for all 8 sites around Guana Island. There were </w:delText>
        </w:r>
      </w:del>
      <w:del w:id="418" w:author="Graham Forrester" w:date="2019-12-12T12:13:00Z">
        <w:r w:rsidDel="0057253E">
          <w:delText xml:space="preserve">117 fish species, 30 coral species, and 58 sponge species. </w:delText>
        </w:r>
      </w:del>
      <w:del w:id="419" w:author="Graham Forrester" w:date="2019-12-12T11:11:00Z">
        <w:r w:rsidDel="00E2566A">
          <w:delText>For each site and year combination, coral richness ranged from 4 to 22 (mean = 13; standard deviation = 4), sponge richness ranged from 8 to 36 (mean = 22; standard deviation = 5), fish richness ranged from 9 to 37 (mean = 24; standard deviation = 6), and combined richness ranged from 39 to 75 (mean = 59; standard deviation = 8). Percent coral cover ranged from 2.68 to 61.75 (mean = 21.36; standard deviation = 13.95), percent sponge cover ranged from 0.28 to 27.77 (mean = 7.96; standard deviation = 4.98), and rugosity (in cm) ranged from 17 to 78 (mean = 45; standard deviation = 16).</w:delText>
        </w:r>
      </w:del>
    </w:p>
    <w:p w14:paraId="68DAFBC0" w14:textId="080834DA" w:rsidR="002D2DBB" w:rsidRDefault="002D2DBB" w:rsidP="002D2DBB">
      <w:pPr>
        <w:pStyle w:val="Heading3"/>
      </w:pPr>
      <w:commentRangeStart w:id="420"/>
      <w:commentRangeStart w:id="421"/>
      <w:del w:id="422" w:author="Graham Forrester" w:date="2019-12-12T11:33:00Z">
        <w:r w:rsidDel="001253FE">
          <w:delText xml:space="preserve">Basic </w:delText>
        </w:r>
      </w:del>
      <w:ins w:id="423" w:author="Graham Forrester" w:date="2019-12-12T11:33:00Z">
        <w:r w:rsidR="001253FE">
          <w:t>A</w:t>
        </w:r>
      </w:ins>
      <w:del w:id="424" w:author="Graham Forrester" w:date="2019-12-12T11:33:00Z">
        <w:r w:rsidDel="001253FE">
          <w:delText>a</w:delText>
        </w:r>
      </w:del>
      <w:r>
        <w:t>ssociations</w:t>
      </w:r>
      <w:commentRangeEnd w:id="420"/>
      <w:r w:rsidR="00B42DAD">
        <w:rPr>
          <w:rStyle w:val="CommentReference"/>
          <w:b w:val="0"/>
          <w:i w:val="0"/>
        </w:rPr>
        <w:commentReference w:id="420"/>
      </w:r>
      <w:commentRangeEnd w:id="421"/>
      <w:ins w:id="425" w:author="Graham Forrester" w:date="2019-12-12T11:33:00Z">
        <w:r w:rsidR="001253FE">
          <w:t xml:space="preserve"> between surrogate</w:t>
        </w:r>
      </w:ins>
      <w:ins w:id="426" w:author="Graham Forrester" w:date="2019-12-12T11:36:00Z">
        <w:r w:rsidR="001B2F0B">
          <w:t>s</w:t>
        </w:r>
      </w:ins>
      <w:r w:rsidR="00B42DAD">
        <w:rPr>
          <w:rStyle w:val="CommentReference"/>
          <w:b w:val="0"/>
          <w:i w:val="0"/>
        </w:rPr>
        <w:commentReference w:id="421"/>
      </w:r>
    </w:p>
    <w:p w14:paraId="5CC98AB3" w14:textId="2E5CA954" w:rsidR="00FC0871" w:rsidRDefault="00FC0871" w:rsidP="00FC0871">
      <w:pPr>
        <w:rPr>
          <w:ins w:id="427" w:author="Graham Forrester" w:date="2019-12-12T12:20:00Z"/>
        </w:rPr>
      </w:pPr>
      <w:moveToRangeStart w:id="428" w:author="Graham Forrester" w:date="2019-12-12T11:40:00Z" w:name="move27043265"/>
      <w:moveTo w:id="429" w:author="Graham Forrester" w:date="2019-12-12T11:40:00Z">
        <w:del w:id="430" w:author="Graham Forrester" w:date="2019-12-12T12:06:00Z">
          <w:r w:rsidDel="00B95EA2">
            <w:rPr>
              <w:highlight w:val="white"/>
            </w:rPr>
            <w:delText>Similarly,</w:delText>
          </w:r>
        </w:del>
      </w:moveTo>
      <w:ins w:id="431" w:author="Graham Forrester" w:date="2019-12-12T12:06:00Z">
        <w:r w:rsidR="00B95EA2">
          <w:rPr>
            <w:highlight w:val="white"/>
          </w:rPr>
          <w:t>R</w:t>
        </w:r>
      </w:ins>
      <w:moveTo w:id="432" w:author="Graham Forrester" w:date="2019-12-12T11:40:00Z">
        <w:del w:id="433" w:author="Graham Forrester" w:date="2019-12-12T12:07:00Z">
          <w:r w:rsidDel="002C102E">
            <w:rPr>
              <w:highlight w:val="white"/>
            </w:rPr>
            <w:delText xml:space="preserve"> </w:delText>
          </w:r>
        </w:del>
        <w:del w:id="434" w:author="Graham Forrester" w:date="2019-12-12T12:06:00Z">
          <w:r w:rsidDel="00B95EA2">
            <w:rPr>
              <w:highlight w:val="white"/>
            </w:rPr>
            <w:delText>r</w:delText>
          </w:r>
        </w:del>
        <w:r>
          <w:rPr>
            <w:highlight w:val="white"/>
          </w:rPr>
          <w:t>ugosity and coral cover were positively correlated, whereas sponge cover</w:t>
        </w:r>
        <w:del w:id="435" w:author="Graham Forrester" w:date="2019-12-12T12:09:00Z">
          <w:r w:rsidDel="0057253E">
            <w:rPr>
              <w:highlight w:val="white"/>
            </w:rPr>
            <w:delText xml:space="preserve"> was</w:delText>
          </w:r>
        </w:del>
        <w:r>
          <w:rPr>
            <w:highlight w:val="white"/>
          </w:rPr>
          <w:t xml:space="preserve"> </w:t>
        </w:r>
      </w:moveTo>
      <w:ins w:id="436" w:author="Graham Forrester" w:date="2019-12-12T12:08:00Z">
        <w:r w:rsidR="0057253E">
          <w:rPr>
            <w:highlight w:val="white"/>
          </w:rPr>
          <w:t xml:space="preserve">displayed a </w:t>
        </w:r>
      </w:ins>
      <w:moveTo w:id="437" w:author="Graham Forrester" w:date="2019-12-12T11:40:00Z">
        <w:r>
          <w:rPr>
            <w:highlight w:val="white"/>
          </w:rPr>
          <w:t>weak</w:t>
        </w:r>
        <w:del w:id="438" w:author="Graham Forrester" w:date="2019-12-12T12:08:00Z">
          <w:r w:rsidDel="0057253E">
            <w:rPr>
              <w:highlight w:val="white"/>
            </w:rPr>
            <w:delText>ly</w:delText>
          </w:r>
        </w:del>
      </w:moveTo>
      <w:ins w:id="439" w:author="Graham Forrester" w:date="2019-12-12T12:08:00Z">
        <w:r w:rsidR="0057253E">
          <w:rPr>
            <w:highlight w:val="white"/>
          </w:rPr>
          <w:t>er</w:t>
        </w:r>
      </w:ins>
      <w:moveTo w:id="440" w:author="Graham Forrester" w:date="2019-12-12T11:40:00Z">
        <w:r>
          <w:rPr>
            <w:highlight w:val="white"/>
          </w:rPr>
          <w:t xml:space="preserve"> and negative</w:t>
        </w:r>
        <w:del w:id="441" w:author="Graham Forrester" w:date="2019-12-12T12:08:00Z">
          <w:r w:rsidDel="0057253E">
            <w:rPr>
              <w:highlight w:val="white"/>
            </w:rPr>
            <w:delText>ly</w:delText>
          </w:r>
        </w:del>
        <w:r>
          <w:rPr>
            <w:highlight w:val="white"/>
          </w:rPr>
          <w:t xml:space="preserve"> correlat</w:t>
        </w:r>
        <w:del w:id="442" w:author="Graham Forrester" w:date="2019-12-12T12:08:00Z">
          <w:r w:rsidDel="0057253E">
            <w:rPr>
              <w:highlight w:val="white"/>
            </w:rPr>
            <w:delText>ed</w:delText>
          </w:r>
        </w:del>
      </w:moveTo>
      <w:ins w:id="443" w:author="Graham Forrester" w:date="2019-12-12T12:08:00Z">
        <w:r w:rsidR="0057253E">
          <w:rPr>
            <w:highlight w:val="white"/>
          </w:rPr>
          <w:t>io</w:t>
        </w:r>
      </w:ins>
      <w:ins w:id="444" w:author="Graham Forrester" w:date="2019-12-12T12:09:00Z">
        <w:r w:rsidR="0057253E">
          <w:rPr>
            <w:highlight w:val="white"/>
          </w:rPr>
          <w:t>n</w:t>
        </w:r>
      </w:ins>
      <w:moveTo w:id="445" w:author="Graham Forrester" w:date="2019-12-12T11:40:00Z">
        <w:r>
          <w:rPr>
            <w:highlight w:val="white"/>
          </w:rPr>
          <w:t xml:space="preserve"> to both </w:t>
        </w:r>
        <w:del w:id="446" w:author="Graham Forrester" w:date="2019-12-12T12:07:00Z">
          <w:r w:rsidDel="002C102E">
            <w:rPr>
              <w:highlight w:val="white"/>
            </w:rPr>
            <w:delText>of these</w:delText>
          </w:r>
        </w:del>
      </w:moveTo>
      <w:ins w:id="447" w:author="Graham Forrester" w:date="2019-12-12T12:07:00Z">
        <w:r w:rsidR="002C102E">
          <w:rPr>
            <w:highlight w:val="white"/>
          </w:rPr>
          <w:t xml:space="preserve">coral cover and rugosity </w:t>
        </w:r>
      </w:ins>
      <w:moveTo w:id="448" w:author="Graham Forrester" w:date="2019-12-12T11:40:00Z">
        <w:del w:id="449" w:author="Graham Forrester" w:date="2019-12-12T12:09:00Z">
          <w:r w:rsidDel="0057253E">
            <w:rPr>
              <w:highlight w:val="white"/>
            </w:rPr>
            <w:delText xml:space="preserve">, suggesting sponge cover also varied in space and time </w:delText>
          </w:r>
          <w:commentRangeStart w:id="450"/>
          <w:r w:rsidDel="0057253E">
            <w:delText>independent</w:delText>
          </w:r>
          <w:commentRangeEnd w:id="450"/>
          <w:r w:rsidDel="0057253E">
            <w:rPr>
              <w:rStyle w:val="CommentReference"/>
            </w:rPr>
            <w:commentReference w:id="450"/>
          </w:r>
          <w:r w:rsidDel="0057253E">
            <w:delText xml:space="preserve"> of changes in rugosity and coral cover </w:delText>
          </w:r>
        </w:del>
        <w:r>
          <w:t>(Fig. A.4).</w:t>
        </w:r>
      </w:moveTo>
      <w:ins w:id="451" w:author="Graham Forrester" w:date="2019-12-12T12:09:00Z">
        <w:r w:rsidR="0057253E">
          <w:t xml:space="preserve"> All three </w:t>
        </w:r>
      </w:ins>
      <w:ins w:id="452" w:author="Graham Forrester" w:date="2019-12-12T12:10:00Z">
        <w:r w:rsidR="0057253E">
          <w:t xml:space="preserve">candidate </w:t>
        </w:r>
      </w:ins>
      <w:ins w:id="453" w:author="Graham Forrester" w:date="2019-12-12T12:09:00Z">
        <w:r w:rsidR="0057253E">
          <w:t xml:space="preserve">surrogates </w:t>
        </w:r>
      </w:ins>
      <w:ins w:id="454" w:author="Graham Forrester" w:date="2019-12-12T12:11:00Z">
        <w:r w:rsidR="0057253E">
          <w:t xml:space="preserve">displayed substantial </w:t>
        </w:r>
      </w:ins>
      <w:ins w:id="455" w:author="Graham Forrester" w:date="2019-12-12T12:12:00Z">
        <w:r w:rsidR="0057253E">
          <w:t xml:space="preserve">differences among sites and </w:t>
        </w:r>
      </w:ins>
      <w:ins w:id="456" w:author="Graham Forrester" w:date="2019-12-12T12:11:00Z">
        <w:r w:rsidR="0057253E">
          <w:t xml:space="preserve">changes </w:t>
        </w:r>
      </w:ins>
      <w:ins w:id="457" w:author="Graham Forrester" w:date="2019-12-12T12:12:00Z">
        <w:r w:rsidR="0057253E">
          <w:t>over time (summarized in Ta</w:t>
        </w:r>
        <w:commentRangeStart w:id="458"/>
        <w:r w:rsidR="0057253E">
          <w:t xml:space="preserve">ble </w:t>
        </w:r>
        <w:commentRangeEnd w:id="458"/>
        <w:r w:rsidR="0057253E">
          <w:rPr>
            <w:rStyle w:val="CommentReference"/>
          </w:rPr>
          <w:commentReference w:id="458"/>
        </w:r>
        <w:r w:rsidR="0057253E">
          <w:t>AX and Figures AX-X).</w:t>
        </w:r>
      </w:ins>
      <w:ins w:id="459" w:author="Graham Forrester" w:date="2019-12-12T12:15:00Z">
        <w:r w:rsidR="0057253E">
          <w:t xml:space="preserve"> The </w:t>
        </w:r>
      </w:ins>
      <w:ins w:id="460" w:author="Graham Forrester" w:date="2019-12-12T12:16:00Z">
        <w:r w:rsidR="0057253E">
          <w:t>positive and negative correlations between the surrogates appear, however, to reflect the fact that coral cover and rugosity both gene</w:t>
        </w:r>
      </w:ins>
      <w:ins w:id="461" w:author="Graham Forrester" w:date="2019-12-12T12:17:00Z">
        <w:r w:rsidR="0057253E">
          <w:t>r</w:t>
        </w:r>
      </w:ins>
      <w:ins w:id="462" w:author="Graham Forrester" w:date="2019-12-12T12:16:00Z">
        <w:r w:rsidR="0057253E">
          <w:t xml:space="preserve">ally declined over the 27 </w:t>
        </w:r>
      </w:ins>
      <w:ins w:id="463" w:author="Graham Forrester" w:date="2019-12-12T12:17:00Z">
        <w:r w:rsidR="0057253E">
          <w:t xml:space="preserve">years of the study, whereas sponge cover showed a slight, but significant, increase over time </w:t>
        </w:r>
        <w:r w:rsidR="003B2F6F">
          <w:t xml:space="preserve">(Figure </w:t>
        </w:r>
        <w:commentRangeStart w:id="464"/>
        <w:r w:rsidR="003B2F6F">
          <w:t>AX-X</w:t>
        </w:r>
        <w:commentRangeEnd w:id="464"/>
        <w:r w:rsidR="003B2F6F">
          <w:rPr>
            <w:rStyle w:val="CommentReference"/>
          </w:rPr>
          <w:commentReference w:id="464"/>
        </w:r>
        <w:r w:rsidR="003B2F6F">
          <w:t>)</w:t>
        </w:r>
        <w:r w:rsidR="0057253E">
          <w:t xml:space="preserve">.  </w:t>
        </w:r>
      </w:ins>
    </w:p>
    <w:p w14:paraId="33D8BA62" w14:textId="68445944" w:rsidR="00D97CC7" w:rsidDel="00D97CC7" w:rsidRDefault="00D97CC7">
      <w:pPr>
        <w:pStyle w:val="Heading3"/>
        <w:rPr>
          <w:del w:id="465" w:author="Graham Forrester" w:date="2019-12-12T12:20:00Z"/>
          <w:moveTo w:id="466" w:author="Graham Forrester" w:date="2019-12-12T11:40:00Z"/>
          <w:highlight w:val="white"/>
        </w:rPr>
        <w:pPrChange w:id="467" w:author="Graham Forrester" w:date="2019-12-12T12:20:00Z">
          <w:pPr/>
        </w:pPrChange>
      </w:pPr>
      <w:ins w:id="468" w:author="Graham Forrester" w:date="2019-12-12T12:20:00Z">
        <w:r>
          <w:t>Associations between targets</w:t>
        </w:r>
      </w:ins>
    </w:p>
    <w:moveToRangeEnd w:id="428"/>
    <w:p w14:paraId="4647BD54" w14:textId="77777777" w:rsidR="0057253E" w:rsidRDefault="0057253E">
      <w:pPr>
        <w:pStyle w:val="Heading3"/>
        <w:rPr>
          <w:ins w:id="469" w:author="Graham Forrester" w:date="2019-12-12T12:12:00Z"/>
          <w:highlight w:val="white"/>
        </w:rPr>
        <w:pPrChange w:id="470" w:author="Graham Forrester" w:date="2019-12-12T12:20:00Z">
          <w:pPr/>
        </w:pPrChange>
      </w:pPr>
    </w:p>
    <w:p w14:paraId="775CDE9A" w14:textId="02490CA1" w:rsidR="002D2DBB" w:rsidRDefault="002D2DBB" w:rsidP="00E74719">
      <w:pPr>
        <w:rPr>
          <w:highlight w:val="white"/>
        </w:rPr>
      </w:pPr>
      <w:r>
        <w:rPr>
          <w:highlight w:val="white"/>
        </w:rPr>
        <w:t xml:space="preserve">Fish richness and coral richness were positively correlated, whereas sponge richness </w:t>
      </w:r>
      <w:ins w:id="471" w:author="Graham Forrester" w:date="2019-12-12T12:23:00Z">
        <w:r w:rsidR="00DE59D6">
          <w:rPr>
            <w:highlight w:val="white"/>
          </w:rPr>
          <w:t xml:space="preserve">displayed a weaker and negative correlation to both fish and coral richness </w:t>
        </w:r>
        <w:r w:rsidR="00DE59D6">
          <w:t>(</w:t>
        </w:r>
        <w:commentRangeStart w:id="472"/>
        <w:r w:rsidR="00DE59D6">
          <w:t>Fig. A.3</w:t>
        </w:r>
        <w:commentRangeEnd w:id="472"/>
        <w:r w:rsidR="00DE59D6">
          <w:rPr>
            <w:rStyle w:val="CommentReference"/>
          </w:rPr>
          <w:commentReference w:id="472"/>
        </w:r>
        <w:r w:rsidR="00DE59D6">
          <w:t>).</w:t>
        </w:r>
        <w:r w:rsidR="00DE59D6">
          <w:rPr>
            <w:highlight w:val="white"/>
          </w:rPr>
          <w:t xml:space="preserve"> </w:t>
        </w:r>
      </w:ins>
      <w:ins w:id="473" w:author="Graham Forrester" w:date="2019-12-12T12:36:00Z">
        <w:r w:rsidR="00C460FB">
          <w:t xml:space="preserve">Like the surrogates, </w:t>
        </w:r>
      </w:ins>
      <w:ins w:id="474" w:author="Graham Forrester" w:date="2019-12-12T14:02:00Z">
        <w:r w:rsidR="00220B7B">
          <w:t>the</w:t>
        </w:r>
      </w:ins>
      <w:ins w:id="475" w:author="Graham Forrester" w:date="2019-12-12T12:36:00Z">
        <w:r w:rsidR="00C460FB">
          <w:t xml:space="preserve"> three targets displayed substantial differences among sites and changes over time (summarized in Table </w:t>
        </w:r>
        <w:commentRangeStart w:id="476"/>
        <w:r w:rsidR="00C460FB">
          <w:t>AX and Figures AX</w:t>
        </w:r>
      </w:ins>
      <w:commentRangeEnd w:id="476"/>
      <w:ins w:id="477" w:author="Graham Forrester" w:date="2019-12-12T12:37:00Z">
        <w:r w:rsidR="00C460FB">
          <w:rPr>
            <w:rStyle w:val="CommentReference"/>
          </w:rPr>
          <w:commentReference w:id="476"/>
        </w:r>
      </w:ins>
      <w:ins w:id="478" w:author="Graham Forrester" w:date="2019-12-12T12:36:00Z">
        <w:r w:rsidR="00C460FB">
          <w:t>-X)</w:t>
        </w:r>
      </w:ins>
      <w:ins w:id="479" w:author="Graham Forrester" w:date="2019-12-12T12:38:00Z">
        <w:r w:rsidR="00B90E1D">
          <w:t xml:space="preserve">. </w:t>
        </w:r>
      </w:ins>
      <w:ins w:id="480" w:author="Graham Forrester" w:date="2019-12-12T12:40:00Z">
        <w:r w:rsidR="00B90E1D">
          <w:t>Sponge richness, however, displayed a different</w:t>
        </w:r>
      </w:ins>
      <w:ins w:id="481" w:author="Graham Forrester" w:date="2019-12-12T12:39:00Z">
        <w:r w:rsidR="00B90E1D">
          <w:t xml:space="preserve"> general trend over the 27 years of the study </w:t>
        </w:r>
      </w:ins>
      <w:ins w:id="482" w:author="Graham Forrester" w:date="2019-12-12T12:40:00Z">
        <w:r w:rsidR="00B90E1D">
          <w:t>than that observed for fish and coral richness. Sp</w:t>
        </w:r>
      </w:ins>
      <w:ins w:id="483" w:author="Graham Forrester" w:date="2019-12-12T12:41:00Z">
        <w:r w:rsidR="00B90E1D">
          <w:t>o</w:t>
        </w:r>
      </w:ins>
      <w:ins w:id="484" w:author="Graham Forrester" w:date="2019-12-12T12:40:00Z">
        <w:r w:rsidR="00B90E1D">
          <w:t>nge richne</w:t>
        </w:r>
      </w:ins>
      <w:ins w:id="485" w:author="Graham Forrester" w:date="2019-12-12T12:41:00Z">
        <w:r w:rsidR="00B90E1D">
          <w:t>ss showed a light, but significant general increase over time, whereas there was no detectable trend in fish or coral richness (</w:t>
        </w:r>
        <w:commentRangeStart w:id="486"/>
        <w:r w:rsidR="00B90E1D">
          <w:t>Figure AX</w:t>
        </w:r>
      </w:ins>
      <w:commentRangeEnd w:id="486"/>
      <w:ins w:id="487" w:author="Graham Forrester" w:date="2019-12-12T12:42:00Z">
        <w:r w:rsidR="00B90E1D">
          <w:rPr>
            <w:rStyle w:val="CommentReference"/>
          </w:rPr>
          <w:commentReference w:id="486"/>
        </w:r>
      </w:ins>
      <w:ins w:id="488" w:author="Graham Forrester" w:date="2019-12-12T12:41:00Z">
        <w:r w:rsidR="00B90E1D">
          <w:t xml:space="preserve">) </w:t>
        </w:r>
      </w:ins>
      <w:ins w:id="489" w:author="Graham Forrester" w:date="2019-12-12T12:40:00Z">
        <w:r w:rsidR="00B90E1D">
          <w:t xml:space="preserve"> </w:t>
        </w:r>
      </w:ins>
      <w:ins w:id="490" w:author="Graham Forrester" w:date="2019-12-12T12:39:00Z">
        <w:r w:rsidR="00B90E1D">
          <w:t>was, however, different for sponges</w:t>
        </w:r>
      </w:ins>
      <w:ins w:id="491" w:author="Graham Forrester" w:date="2019-12-12T12:43:00Z">
        <w:r w:rsidR="002D382F">
          <w:t>.</w:t>
        </w:r>
      </w:ins>
      <w:ins w:id="492" w:author="Graham Forrester" w:date="2019-12-12T12:36:00Z">
        <w:r w:rsidR="00C460FB">
          <w:t xml:space="preserve"> </w:t>
        </w:r>
      </w:ins>
      <w:ins w:id="493" w:author="Graham Forrester" w:date="2019-12-12T12:27:00Z">
        <w:r w:rsidR="008E3161">
          <w:rPr>
            <w:highlight w:val="white"/>
          </w:rPr>
          <w:t xml:space="preserve">In the simplest sense, coral and fish richness </w:t>
        </w:r>
      </w:ins>
      <w:ins w:id="494" w:author="Graham Forrester" w:date="2019-12-12T12:28:00Z">
        <w:r w:rsidR="00AF5C8F">
          <w:rPr>
            <w:highlight w:val="white"/>
          </w:rPr>
          <w:t xml:space="preserve">are </w:t>
        </w:r>
      </w:ins>
      <w:ins w:id="495" w:author="Graham Forrester" w:date="2019-12-12T12:43:00Z">
        <w:r w:rsidR="002D382F">
          <w:rPr>
            <w:highlight w:val="white"/>
          </w:rPr>
          <w:t xml:space="preserve">thus </w:t>
        </w:r>
      </w:ins>
      <w:ins w:id="496" w:author="Graham Forrester" w:date="2019-12-12T12:28:00Z">
        <w:r w:rsidR="00AF5C8F">
          <w:rPr>
            <w:highlight w:val="white"/>
          </w:rPr>
          <w:t xml:space="preserve">potential cross-taxa surrogates </w:t>
        </w:r>
      </w:ins>
      <w:ins w:id="497" w:author="Graham Forrester" w:date="2019-12-12T12:29:00Z">
        <w:r w:rsidR="00AF5C8F">
          <w:rPr>
            <w:highlight w:val="white"/>
          </w:rPr>
          <w:t xml:space="preserve">for one another </w:t>
        </w:r>
      </w:ins>
      <w:ins w:id="498" w:author="Graham Forrester" w:date="2019-12-12T12:28:00Z">
        <w:r w:rsidR="00AF5C8F">
          <w:rPr>
            <w:highlight w:val="white"/>
          </w:rPr>
          <w:t>because their richness covarie</w:t>
        </w:r>
      </w:ins>
      <w:ins w:id="499" w:author="Graham Forrester" w:date="2019-12-12T12:30:00Z">
        <w:r w:rsidR="00AF5C8F">
          <w:rPr>
            <w:highlight w:val="white"/>
          </w:rPr>
          <w:t>d</w:t>
        </w:r>
      </w:ins>
      <w:ins w:id="500" w:author="Graham Forrester" w:date="2019-12-12T12:28:00Z">
        <w:r w:rsidR="00AF5C8F">
          <w:rPr>
            <w:highlight w:val="white"/>
          </w:rPr>
          <w:t xml:space="preserve">, but the potential </w:t>
        </w:r>
      </w:ins>
      <w:ins w:id="501" w:author="Graham Forrester" w:date="2019-12-12T12:29:00Z">
        <w:r w:rsidR="00AF5C8F">
          <w:rPr>
            <w:highlight w:val="white"/>
          </w:rPr>
          <w:t>for either to function as cross-taxa surrogate for sponge richness appears limited</w:t>
        </w:r>
      </w:ins>
      <w:del w:id="502" w:author="Graham Forrester" w:date="2019-12-12T12:23:00Z">
        <w:r w:rsidDel="00DE59D6">
          <w:rPr>
            <w:highlight w:val="white"/>
          </w:rPr>
          <w:delText xml:space="preserve">was negatively correlated to </w:delText>
        </w:r>
      </w:del>
      <w:del w:id="503" w:author="Graham Forrester" w:date="2019-12-12T12:25:00Z">
        <w:r w:rsidDel="00A02C11">
          <w:rPr>
            <w:highlight w:val="white"/>
          </w:rPr>
          <w:delText xml:space="preserve">both of these, suggesting sponge richness varied in space and time </w:delText>
        </w:r>
        <w:commentRangeStart w:id="504"/>
        <w:commentRangeStart w:id="505"/>
        <w:commentRangeStart w:id="506"/>
        <w:r w:rsidDel="00A02C11">
          <w:delText>independent</w:delText>
        </w:r>
        <w:commentRangeEnd w:id="504"/>
        <w:r w:rsidR="004662A3" w:rsidDel="00A02C11">
          <w:rPr>
            <w:rStyle w:val="CommentReference"/>
          </w:rPr>
          <w:commentReference w:id="504"/>
        </w:r>
        <w:commentRangeEnd w:id="505"/>
        <w:r w:rsidR="00C14731" w:rsidDel="00A02C11">
          <w:rPr>
            <w:rStyle w:val="CommentReference"/>
          </w:rPr>
          <w:commentReference w:id="505"/>
        </w:r>
        <w:r w:rsidDel="00A02C11">
          <w:delText xml:space="preserve"> of changes in fish and coral richness</w:delText>
        </w:r>
        <w:commentRangeEnd w:id="506"/>
        <w:r w:rsidR="00256595" w:rsidDel="00A02C11">
          <w:rPr>
            <w:rStyle w:val="CommentReference"/>
          </w:rPr>
          <w:commentReference w:id="506"/>
        </w:r>
        <w:r w:rsidDel="00A02C11">
          <w:delText xml:space="preserve"> </w:delText>
        </w:r>
      </w:del>
      <w:del w:id="507" w:author="Graham Forrester" w:date="2019-12-12T12:29:00Z">
        <w:r w:rsidDel="00AF5C8F">
          <w:delText>(</w:delText>
        </w:r>
        <w:commentRangeStart w:id="508"/>
        <w:r w:rsidR="00D65802" w:rsidDel="00AF5C8F">
          <w:delText xml:space="preserve">Fig. </w:delText>
        </w:r>
        <w:r w:rsidDel="00AF5C8F">
          <w:delText>A.3</w:delText>
        </w:r>
        <w:commentRangeEnd w:id="508"/>
        <w:r w:rsidR="00FC0871" w:rsidDel="00AF5C8F">
          <w:rPr>
            <w:rStyle w:val="CommentReference"/>
          </w:rPr>
          <w:commentReference w:id="508"/>
        </w:r>
        <w:r w:rsidDel="00AF5C8F">
          <w:delText>)</w:delText>
        </w:r>
      </w:del>
      <w:r>
        <w:t>.</w:t>
      </w:r>
      <w:r>
        <w:rPr>
          <w:highlight w:val="white"/>
        </w:rPr>
        <w:t xml:space="preserve"> </w:t>
      </w:r>
      <w:moveFromRangeStart w:id="509" w:author="Graham Forrester" w:date="2019-12-12T11:40:00Z" w:name="move27043265"/>
      <w:moveFrom w:id="510" w:author="Graham Forrester" w:date="2019-12-12T11:40:00Z">
        <w:r w:rsidDel="00FC0871">
          <w:rPr>
            <w:highlight w:val="white"/>
          </w:rPr>
          <w:t xml:space="preserve">Similarly, rugosity and coral cover were positively correlated, whereas sponge cover was </w:t>
        </w:r>
        <w:r w:rsidR="000556DF" w:rsidDel="00FC0871">
          <w:rPr>
            <w:highlight w:val="white"/>
          </w:rPr>
          <w:t xml:space="preserve">weakly and </w:t>
        </w:r>
        <w:r w:rsidDel="00FC0871">
          <w:rPr>
            <w:highlight w:val="white"/>
          </w:rPr>
          <w:t xml:space="preserve">negatively correlated to both of these, suggesting sponge cover also varied in space and time </w:t>
        </w:r>
        <w:commentRangeStart w:id="511"/>
        <w:r w:rsidDel="00FC0871">
          <w:t>independent</w:t>
        </w:r>
        <w:commentRangeEnd w:id="511"/>
        <w:r w:rsidR="00C14731" w:rsidDel="00FC0871">
          <w:rPr>
            <w:rStyle w:val="CommentReference"/>
          </w:rPr>
          <w:commentReference w:id="511"/>
        </w:r>
        <w:r w:rsidDel="00FC0871">
          <w:t xml:space="preserve"> of changes in rugosity and coral cover (</w:t>
        </w:r>
        <w:r w:rsidR="00D65802" w:rsidDel="00FC0871">
          <w:t xml:space="preserve">Fig. </w:t>
        </w:r>
        <w:r w:rsidDel="00FC0871">
          <w:t>A.4).</w:t>
        </w:r>
      </w:moveFrom>
      <w:moveFromRangeEnd w:id="509"/>
    </w:p>
    <w:p w14:paraId="459ABF9F" w14:textId="2EF80AD2" w:rsidR="00A679EA" w:rsidRDefault="00A679EA" w:rsidP="00E74719">
      <w:pPr>
        <w:pStyle w:val="Heading3"/>
      </w:pPr>
      <w:bookmarkStart w:id="512" w:name="_nujrgjx5taud" w:colFirst="0" w:colLast="0"/>
      <w:bookmarkStart w:id="513" w:name="_h6w7xsrogjxa" w:colFirst="0" w:colLast="0"/>
      <w:bookmarkEnd w:id="512"/>
      <w:bookmarkEnd w:id="513"/>
      <w:r>
        <w:t xml:space="preserve">Objective 1: </w:t>
      </w:r>
      <w:ins w:id="514" w:author="Graham Forrester" w:date="2019-12-12T13:15:00Z">
        <w:r w:rsidR="0045253A">
          <w:t xml:space="preserve">Identify the best surrogate for each target </w:t>
        </w:r>
      </w:ins>
      <w:del w:id="515" w:author="Graham Forrester" w:date="2019-12-12T12:52:00Z">
        <w:r w:rsidDel="00CD443D">
          <w:delText xml:space="preserve">Identify </w:delText>
        </w:r>
      </w:del>
      <w:del w:id="516" w:author="Graham Forrester" w:date="2019-12-12T12:24:00Z">
        <w:r w:rsidDel="00B1151B">
          <w:delText>top candidate</w:delText>
        </w:r>
      </w:del>
      <w:ins w:id="517" w:author="Graham Forrester" w:date="2019-12-12T12:52:00Z">
        <w:r w:rsidR="00CD443D" w:rsidDel="00CD443D">
          <w:t xml:space="preserve"> </w:t>
        </w:r>
      </w:ins>
      <w:del w:id="518" w:author="Graham Forrester" w:date="2019-12-12T12:52:00Z">
        <w:r w:rsidDel="00CD443D">
          <w:delText xml:space="preserve"> surrogate</w:delText>
        </w:r>
      </w:del>
      <w:del w:id="519" w:author="Graham Forrester" w:date="2019-12-12T12:24:00Z">
        <w:r w:rsidDel="00B1151B">
          <w:delText>s</w:delText>
        </w:r>
      </w:del>
    </w:p>
    <w:p w14:paraId="5CB603DD" w14:textId="02D5BCEA" w:rsidR="00A679EA" w:rsidRDefault="00A679EA" w:rsidP="00CC386C">
      <w:pPr>
        <w:ind w:firstLine="0"/>
        <w:rPr>
          <w:highlight w:val="white"/>
        </w:rPr>
      </w:pPr>
      <w:r>
        <w:rPr>
          <w:highlight w:val="white"/>
        </w:rPr>
        <w:lastRenderedPageBreak/>
        <w:tab/>
        <w:t xml:space="preserve">Coral cover and rugosity were both positively correlated with coral richness, but the correlation was stronger for coral cover and so it was the </w:t>
      </w:r>
      <w:del w:id="520" w:author="Graham Forrester" w:date="2019-12-12T12:44:00Z">
        <w:r w:rsidDel="006E1418">
          <w:rPr>
            <w:highlight w:val="white"/>
          </w:rPr>
          <w:delText xml:space="preserve">top </w:delText>
        </w:r>
      </w:del>
      <w:ins w:id="521" w:author="Graham Forrester" w:date="2019-12-12T12:44:00Z">
        <w:r w:rsidR="006E1418">
          <w:rPr>
            <w:highlight w:val="white"/>
          </w:rPr>
          <w:t xml:space="preserve">best </w:t>
        </w:r>
      </w:ins>
      <w:ins w:id="522" w:author="Graham Forrester" w:date="2019-12-12T12:50:00Z">
        <w:r w:rsidR="00CD443D">
          <w:rPr>
            <w:highlight w:val="white"/>
          </w:rPr>
          <w:t xml:space="preserve">of the </w:t>
        </w:r>
      </w:ins>
      <w:r>
        <w:rPr>
          <w:highlight w:val="white"/>
        </w:rPr>
        <w:t>candidate su</w:t>
      </w:r>
      <w:r w:rsidR="0018320D">
        <w:rPr>
          <w:highlight w:val="white"/>
        </w:rPr>
        <w:t>rrogate</w:t>
      </w:r>
      <w:ins w:id="523" w:author="Graham Forrester" w:date="2019-12-12T12:50:00Z">
        <w:r w:rsidR="00CD443D">
          <w:rPr>
            <w:highlight w:val="white"/>
          </w:rPr>
          <w:t>s</w:t>
        </w:r>
      </w:ins>
      <w:r w:rsidR="0018320D">
        <w:rPr>
          <w:highlight w:val="white"/>
        </w:rPr>
        <w:t xml:space="preserve"> for coral richness (Table</w:t>
      </w:r>
      <w:r>
        <w:rPr>
          <w:highlight w:val="white"/>
        </w:rPr>
        <w:t xml:space="preserve"> 1; Fig. 2). Sponge cover showed a weak positive association with sponge richness, and there was a weak negative association between coral cover and sponge richness. Coral cover, however, was a slightly better predictor of sponge richness </w:t>
      </w:r>
      <w:r w:rsidR="000E0709">
        <w:rPr>
          <w:highlight w:val="white"/>
        </w:rPr>
        <w:t xml:space="preserve">than sponge cover </w:t>
      </w:r>
      <w:r>
        <w:rPr>
          <w:highlight w:val="white"/>
        </w:rPr>
        <w:t>and so</w:t>
      </w:r>
      <w:r w:rsidR="007F7C4A">
        <w:rPr>
          <w:highlight w:val="white"/>
        </w:rPr>
        <w:t>, alt</w:t>
      </w:r>
      <w:r w:rsidR="00FB6C3D">
        <w:rPr>
          <w:highlight w:val="white"/>
        </w:rPr>
        <w:t>hough none of the surrogates were</w:t>
      </w:r>
      <w:r w:rsidR="007F7C4A">
        <w:rPr>
          <w:highlight w:val="white"/>
        </w:rPr>
        <w:t xml:space="preserve"> highly correlated with the target,</w:t>
      </w:r>
      <w:r>
        <w:rPr>
          <w:highlight w:val="white"/>
        </w:rPr>
        <w:t xml:space="preserve"> </w:t>
      </w:r>
      <w:r w:rsidR="007F7C4A">
        <w:rPr>
          <w:highlight w:val="white"/>
        </w:rPr>
        <w:t xml:space="preserve">coral cover </w:t>
      </w:r>
      <w:r>
        <w:rPr>
          <w:highlight w:val="white"/>
        </w:rPr>
        <w:t>was t</w:t>
      </w:r>
      <w:r w:rsidR="0018320D">
        <w:rPr>
          <w:highlight w:val="white"/>
        </w:rPr>
        <w:t xml:space="preserve">he </w:t>
      </w:r>
      <w:del w:id="524" w:author="Graham Forrester" w:date="2019-12-12T12:45:00Z">
        <w:r w:rsidR="0018320D" w:rsidDel="006E1418">
          <w:rPr>
            <w:highlight w:val="white"/>
          </w:rPr>
          <w:delText xml:space="preserve">top </w:delText>
        </w:r>
      </w:del>
      <w:ins w:id="525" w:author="Graham Forrester" w:date="2019-12-12T12:45:00Z">
        <w:r w:rsidR="006E1418">
          <w:rPr>
            <w:highlight w:val="white"/>
          </w:rPr>
          <w:t xml:space="preserve">best </w:t>
        </w:r>
      </w:ins>
      <w:ins w:id="526" w:author="Graham Forrester" w:date="2019-12-12T12:50:00Z">
        <w:r w:rsidR="00CD443D">
          <w:rPr>
            <w:highlight w:val="white"/>
          </w:rPr>
          <w:t xml:space="preserve">of the </w:t>
        </w:r>
      </w:ins>
      <w:r w:rsidR="0018320D">
        <w:rPr>
          <w:highlight w:val="white"/>
        </w:rPr>
        <w:t>candidate surrogate</w:t>
      </w:r>
      <w:ins w:id="527" w:author="Graham Forrester" w:date="2019-12-12T12:50:00Z">
        <w:r w:rsidR="00CD443D">
          <w:rPr>
            <w:highlight w:val="white"/>
          </w:rPr>
          <w:t>s</w:t>
        </w:r>
      </w:ins>
      <w:r w:rsidR="0018320D">
        <w:rPr>
          <w:highlight w:val="white"/>
        </w:rPr>
        <w:t xml:space="preserve"> (Table</w:t>
      </w:r>
      <w:r>
        <w:rPr>
          <w:highlight w:val="white"/>
        </w:rPr>
        <w:t xml:space="preserve"> 2; Fig. 2). Fish species richness was positively correlated wit</w:t>
      </w:r>
      <w:r w:rsidR="00A04752">
        <w:rPr>
          <w:highlight w:val="white"/>
        </w:rPr>
        <w:t>h both coral cover and rugosity,</w:t>
      </w:r>
      <w:r>
        <w:rPr>
          <w:highlight w:val="white"/>
        </w:rPr>
        <w:t xml:space="preserve"> but</w:t>
      </w:r>
      <w:r w:rsidR="00A04752">
        <w:rPr>
          <w:highlight w:val="white"/>
        </w:rPr>
        <w:t xml:space="preserve"> </w:t>
      </w:r>
      <w:r>
        <w:rPr>
          <w:highlight w:val="white"/>
        </w:rPr>
        <w:t xml:space="preserve">rugosity was the best predictor of fish richness and was the </w:t>
      </w:r>
      <w:del w:id="528" w:author="Graham Forrester" w:date="2019-12-12T12:45:00Z">
        <w:r w:rsidDel="006E1418">
          <w:rPr>
            <w:highlight w:val="white"/>
          </w:rPr>
          <w:delText xml:space="preserve">top </w:delText>
        </w:r>
      </w:del>
      <w:ins w:id="529" w:author="Graham Forrester" w:date="2019-12-12T12:45:00Z">
        <w:r w:rsidR="006E1418">
          <w:rPr>
            <w:highlight w:val="white"/>
          </w:rPr>
          <w:t xml:space="preserve">best </w:t>
        </w:r>
      </w:ins>
      <w:del w:id="530" w:author="Graham Forrester" w:date="2019-12-12T12:50:00Z">
        <w:r w:rsidDel="00CD443D">
          <w:rPr>
            <w:highlight w:val="white"/>
          </w:rPr>
          <w:delText xml:space="preserve">candidate </w:delText>
        </w:r>
      </w:del>
      <w:r>
        <w:rPr>
          <w:highlight w:val="white"/>
        </w:rPr>
        <w:t>s</w:t>
      </w:r>
      <w:r w:rsidR="0018320D">
        <w:rPr>
          <w:highlight w:val="white"/>
        </w:rPr>
        <w:t>urrogate for fish richness (Table</w:t>
      </w:r>
      <w:r>
        <w:rPr>
          <w:highlight w:val="white"/>
        </w:rPr>
        <w:t xml:space="preserve"> 3; Fig</w:t>
      </w:r>
      <w:r w:rsidR="0018320D">
        <w:rPr>
          <w:highlight w:val="white"/>
        </w:rPr>
        <w:t>. 2) and combined richness (Table</w:t>
      </w:r>
      <w:r>
        <w:rPr>
          <w:highlight w:val="white"/>
        </w:rPr>
        <w:t xml:space="preserve"> 4; Fig. 2).</w:t>
      </w:r>
    </w:p>
    <w:p w14:paraId="4DBF0B9A" w14:textId="3AB0C545" w:rsidR="00A679EA" w:rsidRDefault="00A679EA" w:rsidP="00E74719">
      <w:pPr>
        <w:pStyle w:val="Heading3"/>
      </w:pPr>
      <w:bookmarkStart w:id="531" w:name="_rmzz1zfdvwy1" w:colFirst="0" w:colLast="0"/>
      <w:bookmarkEnd w:id="531"/>
      <w:r>
        <w:t xml:space="preserve">Objective 2: </w:t>
      </w:r>
      <w:ins w:id="532" w:author="Graham Forrester" w:date="2019-12-12T13:15:00Z">
        <w:r w:rsidR="0045253A">
          <w:t>Test how surrogate-target relationships vary in time and spac</w:t>
        </w:r>
      </w:ins>
      <w:ins w:id="533" w:author="Graham Forrester" w:date="2019-12-12T13:17:00Z">
        <w:r w:rsidR="00702FB4">
          <w:t>e</w:t>
        </w:r>
      </w:ins>
      <w:del w:id="534" w:author="Graham Forrester" w:date="2019-12-12T13:15:00Z">
        <w:r w:rsidDel="0045253A">
          <w:delText>Top candidate surrogates over time and space</w:delText>
        </w:r>
      </w:del>
    </w:p>
    <w:p w14:paraId="352CF660" w14:textId="479030B2" w:rsidR="00A679EA" w:rsidRPr="00E74719" w:rsidRDefault="00F47DA8" w:rsidP="00E74719">
      <w:pPr>
        <w:pStyle w:val="Heading4"/>
      </w:pPr>
      <w:ins w:id="535" w:author="Graham Forrester" w:date="2019-12-12T13:25:00Z">
        <w:r>
          <w:t xml:space="preserve">Coral </w:t>
        </w:r>
      </w:ins>
      <w:ins w:id="536" w:author="Graham Forrester" w:date="2019-12-12T14:33:00Z">
        <w:r w:rsidR="00096524">
          <w:t>C</w:t>
        </w:r>
      </w:ins>
      <w:ins w:id="537" w:author="Graham Forrester" w:date="2019-12-12T13:25:00Z">
        <w:r>
          <w:t xml:space="preserve">over - </w:t>
        </w:r>
      </w:ins>
      <w:r w:rsidR="00A679EA" w:rsidRPr="00E74719">
        <w:t>Coral Richness:</w:t>
      </w:r>
    </w:p>
    <w:p w14:paraId="18F49C24" w14:textId="5385F64C" w:rsidR="00A679EA" w:rsidRDefault="00702FB4" w:rsidP="00CC386C">
      <w:ins w:id="538" w:author="Graham Forrester" w:date="2019-12-12T13:18:00Z">
        <w:r>
          <w:t>Further m</w:t>
        </w:r>
      </w:ins>
      <w:ins w:id="539" w:author="Graham Forrester" w:date="2019-12-12T13:17:00Z">
        <w:r>
          <w:t xml:space="preserve">odeling </w:t>
        </w:r>
      </w:ins>
      <w:ins w:id="540" w:author="Graham Forrester" w:date="2019-12-12T13:18:00Z">
        <w:r>
          <w:t xml:space="preserve">of </w:t>
        </w:r>
      </w:ins>
      <w:ins w:id="541" w:author="Graham Forrester" w:date="2019-12-12T13:17:00Z">
        <w:r>
          <w:t>the coral cover</w:t>
        </w:r>
      </w:ins>
      <w:ins w:id="542" w:author="Graham Forrester" w:date="2019-12-12T13:18:00Z">
        <w:r>
          <w:t xml:space="preserve"> versus </w:t>
        </w:r>
      </w:ins>
      <w:ins w:id="543" w:author="Graham Forrester" w:date="2019-12-12T13:17:00Z">
        <w:r>
          <w:t xml:space="preserve">coral richness </w:t>
        </w:r>
      </w:ins>
      <w:ins w:id="544" w:author="Graham Forrester" w:date="2019-12-12T13:18:00Z">
        <w:r>
          <w:t xml:space="preserve">relationship indicated </w:t>
        </w:r>
      </w:ins>
      <w:ins w:id="545" w:author="Graham Forrester" w:date="2019-12-12T13:19:00Z">
        <w:r>
          <w:t xml:space="preserve">that </w:t>
        </w:r>
        <w:r>
          <w:t>th</w:t>
        </w:r>
        <w:r>
          <w:t>is</w:t>
        </w:r>
        <w:r>
          <w:t xml:space="preserve"> surrogate-target relationship was not stable over</w:t>
        </w:r>
        <w:r>
          <w:t xml:space="preserve"> the </w:t>
        </w:r>
      </w:ins>
      <w:ins w:id="546" w:author="Graham Forrester" w:date="2019-12-12T13:20:00Z">
        <w:r>
          <w:t>d</w:t>
        </w:r>
      </w:ins>
      <w:ins w:id="547" w:author="Graham Forrester" w:date="2019-12-12T13:19:00Z">
        <w:r>
          <w:t>uration of the study.</w:t>
        </w:r>
      </w:ins>
      <w:del w:id="548" w:author="Graham Forrester" w:date="2019-12-12T13:19:00Z">
        <w:r w:rsidR="00A679EA" w:rsidDel="00702FB4">
          <w:delText>Variation in coral richness can partially be explained by coral cover as a candidate surrogate.</w:delText>
        </w:r>
      </w:del>
      <w:r w:rsidR="00A679EA">
        <w:t xml:space="preserve"> </w:t>
      </w:r>
      <w:del w:id="549" w:author="Graham Forrester" w:date="2019-12-12T13:19:00Z">
        <w:r w:rsidR="00A679EA" w:rsidDel="00702FB4">
          <w:delText>However, t</w:delText>
        </w:r>
      </w:del>
      <w:ins w:id="550" w:author="Graham Forrester" w:date="2019-12-12T13:19:00Z">
        <w:r>
          <w:t>T</w:t>
        </w:r>
      </w:ins>
      <w:r w:rsidR="00A679EA">
        <w:t xml:space="preserve">he model with coral cover and year </w:t>
      </w:r>
      <w:r w:rsidR="00C42B4A">
        <w:t>was</w:t>
      </w:r>
      <w:r w:rsidR="00A679EA">
        <w:t xml:space="preserve"> </w:t>
      </w:r>
      <w:ins w:id="551" w:author="Graham Forrester" w:date="2019-12-12T13:12:00Z">
        <w:r w:rsidR="0045253A">
          <w:t xml:space="preserve">best of the candidate models </w:t>
        </w:r>
      </w:ins>
      <w:del w:id="552" w:author="Graham Forrester" w:date="2019-12-12T13:12:00Z">
        <w:r w:rsidR="00A679EA" w:rsidDel="0045253A">
          <w:delText xml:space="preserve">the most </w:delText>
        </w:r>
        <w:commentRangeStart w:id="553"/>
        <w:r w:rsidR="00A679EA" w:rsidDel="0045253A">
          <w:delText xml:space="preserve">competitive </w:delText>
        </w:r>
      </w:del>
      <w:r w:rsidR="00A679EA">
        <w:t>(</w:t>
      </w:r>
      <w:commentRangeEnd w:id="553"/>
      <w:r w:rsidR="00CE687F">
        <w:rPr>
          <w:rStyle w:val="CommentReference"/>
        </w:rPr>
        <w:commentReference w:id="553"/>
      </w:r>
      <w:r w:rsidR="00A679EA" w:rsidRPr="008A6759">
        <w:rPr>
          <w:i/>
          <w:highlight w:val="white"/>
        </w:rPr>
        <w:t>R</w:t>
      </w:r>
      <w:r w:rsidR="00A679EA">
        <w:rPr>
          <w:highlight w:val="white"/>
          <w:vertAlign w:val="subscript"/>
        </w:rPr>
        <w:t>N</w:t>
      </w:r>
      <w:r w:rsidR="00A679EA">
        <w:rPr>
          <w:highlight w:val="white"/>
          <w:vertAlign w:val="superscript"/>
        </w:rPr>
        <w:t>2</w:t>
      </w:r>
      <w:r w:rsidR="00A679EA">
        <w:rPr>
          <w:highlight w:val="white"/>
        </w:rPr>
        <w:t xml:space="preserve"> = 0.69</w:t>
      </w:r>
      <w:r w:rsidR="0018320D">
        <w:t>; Table</w:t>
      </w:r>
      <w:r w:rsidR="00A679EA">
        <w:t xml:space="preserve"> 5)</w:t>
      </w:r>
      <w:ins w:id="554" w:author="Graham Forrester" w:date="2019-12-12T13:12:00Z">
        <w:r w:rsidR="0045253A">
          <w:t xml:space="preserve"> and </w:t>
        </w:r>
        <w:r w:rsidR="0045253A" w:rsidRPr="00CE687F">
          <w:t>all models with any AIC weight included the variable "year"</w:t>
        </w:r>
        <w:r w:rsidR="0045253A">
          <w:t xml:space="preserve"> (</w:t>
        </w:r>
      </w:ins>
      <w:ins w:id="555" w:author="Graham Forrester" w:date="2019-12-12T13:26:00Z">
        <w:r w:rsidR="00F47DA8">
          <w:t>T</w:t>
        </w:r>
      </w:ins>
      <w:ins w:id="556" w:author="Graham Forrester" w:date="2019-12-12T13:12:00Z">
        <w:r w:rsidR="0045253A">
          <w:t>able 5)</w:t>
        </w:r>
      </w:ins>
      <w:r w:rsidR="00A679EA">
        <w:t xml:space="preserve">, </w:t>
      </w:r>
      <w:del w:id="557" w:author="Graham Forrester" w:date="2019-12-12T13:13:00Z">
        <w:r w:rsidR="00A679EA" w:rsidDel="0045253A">
          <w:delText xml:space="preserve">which means there </w:delText>
        </w:r>
        <w:r w:rsidR="00F17D8A" w:rsidDel="0045253A">
          <w:delText>we</w:delText>
        </w:r>
        <w:r w:rsidR="00A679EA" w:rsidDel="0045253A">
          <w:delText>re</w:delText>
        </w:r>
      </w:del>
      <w:ins w:id="558" w:author="Graham Forrester" w:date="2019-12-12T13:13:00Z">
        <w:r w:rsidR="0045253A">
          <w:t>indicating</w:t>
        </w:r>
      </w:ins>
      <w:r w:rsidR="00A679EA">
        <w:t xml:space="preserve"> changes in coral richness over time that </w:t>
      </w:r>
      <w:r w:rsidR="00F17D8A">
        <w:t>we</w:t>
      </w:r>
      <w:r w:rsidR="00A679EA">
        <w:t xml:space="preserve">re not explained by the </w:t>
      </w:r>
      <w:del w:id="559" w:author="Graham Forrester" w:date="2019-12-12T13:20:00Z">
        <w:r w:rsidR="00A679EA" w:rsidDel="00702FB4">
          <w:delText xml:space="preserve">candidate </w:delText>
        </w:r>
      </w:del>
      <w:r w:rsidR="00A679EA">
        <w:t xml:space="preserve">surrogate alone. </w:t>
      </w:r>
      <w:ins w:id="560" w:author="Graham Forrester" w:date="2019-12-12T13:26:00Z">
        <w:r w:rsidR="00283BB3">
          <w:t xml:space="preserve">Underlying this </w:t>
        </w:r>
      </w:ins>
      <w:ins w:id="561" w:author="Graham Forrester" w:date="2019-12-12T13:57:00Z">
        <w:r w:rsidR="00FD35B2">
          <w:t xml:space="preserve">temporal </w:t>
        </w:r>
      </w:ins>
      <w:ins w:id="562" w:author="Graham Forrester" w:date="2019-12-12T13:26:00Z">
        <w:r w:rsidR="00283BB3">
          <w:t xml:space="preserve">instability </w:t>
        </w:r>
      </w:ins>
      <w:del w:id="563" w:author="Graham Forrester" w:date="2019-12-12T13:21:00Z">
        <w:r w:rsidR="00A679EA" w:rsidDel="00702FB4">
          <w:delText xml:space="preserve">This suggests that there </w:delText>
        </w:r>
        <w:r w:rsidR="00F17D8A" w:rsidDel="00702FB4">
          <w:delText>we</w:delText>
        </w:r>
        <w:r w:rsidR="00A679EA" w:rsidDel="00702FB4">
          <w:delText>re temporal events that affect</w:delText>
        </w:r>
        <w:r w:rsidR="00F17D8A" w:rsidDel="00702FB4">
          <w:delText>ed</w:delText>
        </w:r>
        <w:r w:rsidR="00A679EA" w:rsidDel="00702FB4">
          <w:delText xml:space="preserve"> coral richness and coral cover differently</w:delText>
        </w:r>
        <w:r w:rsidR="007826C9" w:rsidDel="00702FB4">
          <w:delText xml:space="preserve">. </w:delText>
        </w:r>
      </w:del>
      <w:del w:id="564" w:author="Graham Forrester" w:date="2019-12-12T13:27:00Z">
        <w:r w:rsidR="007826C9" w:rsidDel="00283BB3">
          <w:delText>Evidence to support this can be seen by looking at each of these variables over time;</w:delText>
        </w:r>
      </w:del>
      <w:ins w:id="565" w:author="Graham Forrester" w:date="2019-12-12T13:27:00Z">
        <w:r w:rsidR="00283BB3">
          <w:t>is the fact that</w:t>
        </w:r>
      </w:ins>
      <w:r w:rsidR="007826C9">
        <w:t xml:space="preserve"> </w:t>
      </w:r>
      <w:del w:id="566" w:author="Graham Forrester" w:date="2019-12-12T13:27:00Z">
        <w:r w:rsidR="007826C9" w:rsidDel="00283BB3">
          <w:delText xml:space="preserve">average </w:delText>
        </w:r>
      </w:del>
      <w:ins w:id="567" w:author="Graham Forrester" w:date="2019-12-12T13:27:00Z">
        <w:r w:rsidR="00283BB3">
          <w:t>mean</w:t>
        </w:r>
        <w:r w:rsidR="00283BB3">
          <w:t xml:space="preserve"> </w:t>
        </w:r>
      </w:ins>
      <w:r w:rsidR="007826C9">
        <w:t xml:space="preserve">coral richness </w:t>
      </w:r>
      <w:del w:id="568" w:author="Graham Forrester" w:date="2019-12-12T13:27:00Z">
        <w:r w:rsidR="007826C9" w:rsidDel="00283BB3">
          <w:delText>increase</w:delText>
        </w:r>
        <w:r w:rsidR="00F17D8A" w:rsidDel="00283BB3">
          <w:delText>d</w:delText>
        </w:r>
        <w:r w:rsidR="007826C9" w:rsidDel="00283BB3">
          <w:delText xml:space="preserve"> </w:delText>
        </w:r>
      </w:del>
      <w:ins w:id="569" w:author="Graham Forrester" w:date="2019-12-12T13:27:00Z">
        <w:r w:rsidR="00283BB3">
          <w:t>showed a</w:t>
        </w:r>
        <w:r w:rsidR="00283BB3">
          <w:t xml:space="preserve"> </w:t>
        </w:r>
      </w:ins>
      <w:r w:rsidR="007826C9">
        <w:t>slightly</w:t>
      </w:r>
      <w:ins w:id="570" w:author="Graham Forrester" w:date="2019-12-12T13:27:00Z">
        <w:r w:rsidR="00283BB3">
          <w:t xml:space="preserve"> increasing trend</w:t>
        </w:r>
      </w:ins>
      <w:r w:rsidR="007826C9">
        <w:t xml:space="preserve"> over the study period, whereas coral cover steadily decline</w:t>
      </w:r>
      <w:r w:rsidR="00F17D8A">
        <w:t>d</w:t>
      </w:r>
      <w:r w:rsidR="007826C9">
        <w:t xml:space="preserve"> throughout </w:t>
      </w:r>
      <w:del w:id="571" w:author="Graham Forrester" w:date="2019-12-12T13:27:00Z">
        <w:r w:rsidR="007826C9" w:rsidDel="00283BB3">
          <w:delText>the same period</w:delText>
        </w:r>
        <w:r w:rsidR="00932256" w:rsidDel="00283BB3">
          <w:delText xml:space="preserve"> </w:delText>
        </w:r>
      </w:del>
      <w:r w:rsidR="00932256">
        <w:t>(Fig</w:t>
      </w:r>
      <w:r w:rsidR="00D65802">
        <w:t>.</w:t>
      </w:r>
      <w:r w:rsidR="00932256" w:rsidRPr="0018320D">
        <w:t xml:space="preserve"> A.</w:t>
      </w:r>
      <w:r w:rsidR="00932256">
        <w:t>5)</w:t>
      </w:r>
      <w:r w:rsidR="007826C9">
        <w:t xml:space="preserve">. </w:t>
      </w:r>
      <w:ins w:id="572" w:author="Graham Forrester" w:date="2019-12-12T13:28:00Z">
        <w:r w:rsidR="00283BB3">
          <w:t xml:space="preserve">More specifically, </w:t>
        </w:r>
      </w:ins>
      <w:del w:id="573" w:author="Graham Forrester" w:date="2019-12-12T13:30:00Z">
        <w:r w:rsidR="00A679EA" w:rsidDel="00283BB3">
          <w:delText>The</w:delText>
        </w:r>
        <w:r w:rsidR="00802EBE" w:rsidDel="00283BB3">
          <w:delText xml:space="preserve">re </w:delText>
        </w:r>
        <w:r w:rsidR="00F17D8A" w:rsidDel="00283BB3">
          <w:delText>wa</w:delText>
        </w:r>
        <w:r w:rsidR="00802EBE" w:rsidDel="00283BB3">
          <w:delText xml:space="preserve">s also support that </w:delText>
        </w:r>
      </w:del>
      <w:r w:rsidR="00802EBE">
        <w:t>the</w:t>
      </w:r>
      <w:r w:rsidR="00A679EA">
        <w:t xml:space="preserve"> </w:t>
      </w:r>
      <w:del w:id="574" w:author="Graham Forrester" w:date="2019-12-12T13:33:00Z">
        <w:r w:rsidR="00A679EA" w:rsidDel="0007404F">
          <w:delText xml:space="preserve">nature </w:delText>
        </w:r>
      </w:del>
      <w:ins w:id="575" w:author="Graham Forrester" w:date="2019-12-12T13:33:00Z">
        <w:r w:rsidR="0007404F">
          <w:t xml:space="preserve">elevation </w:t>
        </w:r>
      </w:ins>
      <w:r w:rsidR="00A679EA">
        <w:t>of the relationship between coral cover and coral richness</w:t>
      </w:r>
      <w:del w:id="576" w:author="Graham Forrester" w:date="2019-12-12T13:33:00Z">
        <w:r w:rsidR="00A679EA" w:rsidDel="0007404F">
          <w:delText xml:space="preserve"> (i.e. the slope of the relationship)</w:delText>
        </w:r>
      </w:del>
      <w:r w:rsidR="00A679EA">
        <w:t xml:space="preserve"> change</w:t>
      </w:r>
      <w:r w:rsidR="00F17D8A">
        <w:t>d</w:t>
      </w:r>
      <w:r w:rsidR="00A679EA">
        <w:t xml:space="preserve"> over time</w:t>
      </w:r>
      <w:r w:rsidR="0018320D">
        <w:t xml:space="preserve"> (Table</w:t>
      </w:r>
      <w:r w:rsidR="00802EBE">
        <w:t xml:space="preserve"> 5</w:t>
      </w:r>
      <w:ins w:id="577" w:author="Graham Forrester" w:date="2019-12-12T13:34:00Z">
        <w:r w:rsidR="0007404F">
          <w:t xml:space="preserve">, </w:t>
        </w:r>
        <w:r w:rsidR="0007404F">
          <w:t>Figure #3</w:t>
        </w:r>
      </w:ins>
      <w:r w:rsidR="00802EBE">
        <w:t>)</w:t>
      </w:r>
      <w:r w:rsidR="00CF2C3B">
        <w:t xml:space="preserve">. </w:t>
      </w:r>
      <w:ins w:id="578" w:author="Graham Forrester" w:date="2019-12-12T13:34:00Z">
        <w:r w:rsidR="00481DAF">
          <w:t xml:space="preserve">To best illustrate this result, we plotted year </w:t>
        </w:r>
      </w:ins>
      <w:ins w:id="579" w:author="Graham Forrester" w:date="2019-12-12T13:35:00Z">
        <w:r w:rsidR="00481DAF">
          <w:t>as a categorial factor (Fig</w:t>
        </w:r>
      </w:ins>
      <w:ins w:id="580" w:author="Graham Forrester" w:date="2019-12-12T13:37:00Z">
        <w:r w:rsidR="00180BBD">
          <w:t>.</w:t>
        </w:r>
      </w:ins>
      <w:ins w:id="581" w:author="Graham Forrester" w:date="2019-12-12T13:35:00Z">
        <w:r w:rsidR="00481DAF">
          <w:t xml:space="preserve"> 3) to show that</w:t>
        </w:r>
      </w:ins>
      <w:del w:id="582" w:author="Graham Forrester" w:date="2019-12-12T13:35:00Z">
        <w:r w:rsidR="00D145C2" w:rsidDel="00481DAF">
          <w:delText>In other words,</w:delText>
        </w:r>
      </w:del>
      <w:r w:rsidR="00A679EA">
        <w:t xml:space="preserve"> </w:t>
      </w:r>
      <w:del w:id="583" w:author="Graham Forrester" w:date="2019-12-12T13:37:00Z">
        <w:r w:rsidR="000B0115" w:rsidDel="00180BBD">
          <w:delText xml:space="preserve">the surrogate-target relationship was not stable over </w:delText>
        </w:r>
        <w:commentRangeStart w:id="584"/>
        <w:r w:rsidR="000B0115" w:rsidDel="00180BBD">
          <w:delText>time</w:delText>
        </w:r>
        <w:commentRangeEnd w:id="584"/>
        <w:r w:rsidR="00CE687F" w:rsidDel="00180BBD">
          <w:rPr>
            <w:rStyle w:val="CommentReference"/>
          </w:rPr>
          <w:commentReference w:id="584"/>
        </w:r>
        <w:r w:rsidR="000B0115" w:rsidDel="00180BBD">
          <w:delText xml:space="preserve"> because </w:delText>
        </w:r>
      </w:del>
      <w:r w:rsidR="00A679EA">
        <w:t xml:space="preserve">coral species </w:t>
      </w:r>
      <w:r w:rsidR="00D145C2">
        <w:t xml:space="preserve">richness </w:t>
      </w:r>
      <w:r w:rsidR="00A679EA">
        <w:t>increase</w:t>
      </w:r>
      <w:r w:rsidR="00F17D8A">
        <w:t>d</w:t>
      </w:r>
      <w:r w:rsidR="00A679EA">
        <w:t xml:space="preserve"> over time for a given amount of coral cover. For example, a </w:t>
      </w:r>
      <w:r w:rsidR="00A679EA">
        <w:lastRenderedPageBreak/>
        <w:t xml:space="preserve">reef with 20 percent coral cover </w:t>
      </w:r>
      <w:r w:rsidR="00D145C2">
        <w:t xml:space="preserve">in 1992 </w:t>
      </w:r>
      <w:r w:rsidR="00F17D8A">
        <w:t>wa</w:t>
      </w:r>
      <w:r w:rsidR="00A679EA">
        <w:t xml:space="preserve">s predicted to have about 9 coral species, whereas in 2018 it </w:t>
      </w:r>
      <w:r w:rsidR="00F17D8A">
        <w:t>wa</w:t>
      </w:r>
      <w:r w:rsidR="00A679EA">
        <w:t>s predicted to have about 17 coral species (</w:t>
      </w:r>
      <w:commentRangeStart w:id="585"/>
      <w:r w:rsidR="00A679EA">
        <w:t>Fig</w:t>
      </w:r>
      <w:commentRangeEnd w:id="585"/>
      <w:r w:rsidR="00CE687F">
        <w:rPr>
          <w:rStyle w:val="CommentReference"/>
        </w:rPr>
        <w:commentReference w:id="585"/>
      </w:r>
      <w:r w:rsidR="00A679EA">
        <w:t>. 3).</w:t>
      </w:r>
      <w:ins w:id="586" w:author="Graham Forrester" w:date="2019-12-12T13:35:00Z">
        <w:r w:rsidR="00180BBD">
          <w:t xml:space="preserve"> </w:t>
        </w:r>
      </w:ins>
      <w:ins w:id="587" w:author="Graham Forrester" w:date="2019-12-12T13:36:00Z">
        <w:r w:rsidR="00180BBD" w:rsidRPr="00180BBD">
          <w:t>Notably</w:t>
        </w:r>
      </w:ins>
      <w:ins w:id="588" w:author="Graham Forrester" w:date="2019-12-12T13:37:00Z">
        <w:r w:rsidR="00180BBD">
          <w:t>, however,</w:t>
        </w:r>
      </w:ins>
      <w:ins w:id="589" w:author="Graham Forrester" w:date="2019-12-12T13:36:00Z">
        <w:r w:rsidR="00180BBD" w:rsidRPr="00180BBD">
          <w:t xml:space="preserve"> the relationship </w:t>
        </w:r>
      </w:ins>
      <w:ins w:id="590" w:author="Graham Forrester" w:date="2019-12-12T13:37:00Z">
        <w:r w:rsidR="00180BBD">
          <w:t xml:space="preserve">between coral cover and coral richness </w:t>
        </w:r>
      </w:ins>
      <w:ins w:id="591" w:author="Graham Forrester" w:date="2019-12-12T13:36:00Z">
        <w:r w:rsidR="00180BBD" w:rsidRPr="00180BBD">
          <w:t xml:space="preserve">is always positive. </w:t>
        </w:r>
      </w:ins>
      <w:ins w:id="592" w:author="Graham Forrester" w:date="2019-12-12T13:39:00Z">
        <w:r w:rsidR="007B0EEC">
          <w:t xml:space="preserve">In qualitative terms, the surrogate is thus stable in the sense that rankings of species richness among sites </w:t>
        </w:r>
      </w:ins>
      <w:ins w:id="593" w:author="Graham Forrester" w:date="2019-12-12T13:41:00Z">
        <w:r w:rsidR="00636F7B">
          <w:t>were</w:t>
        </w:r>
      </w:ins>
      <w:ins w:id="594" w:author="Graham Forrester" w:date="2019-12-12T13:40:00Z">
        <w:r w:rsidR="007B0EEC">
          <w:t xml:space="preserve"> consistent over time.</w:t>
        </w:r>
      </w:ins>
    </w:p>
    <w:p w14:paraId="34DDFD7B" w14:textId="276C58EE" w:rsidR="00A679EA" w:rsidRPr="00EA2729" w:rsidRDefault="00096524" w:rsidP="00E74719">
      <w:pPr>
        <w:pStyle w:val="Heading4"/>
      </w:pPr>
      <w:ins w:id="595" w:author="Graham Forrester" w:date="2019-12-12T14:33:00Z">
        <w:r>
          <w:t xml:space="preserve">Coral Cover - </w:t>
        </w:r>
      </w:ins>
      <w:r w:rsidR="00A679EA">
        <w:t>Sponge</w:t>
      </w:r>
      <w:r w:rsidR="00A679EA" w:rsidRPr="00EA2729">
        <w:t xml:space="preserve"> Richness:</w:t>
      </w:r>
    </w:p>
    <w:p w14:paraId="12601C54" w14:textId="781333C3" w:rsidR="00F25817" w:rsidRDefault="00A679EA" w:rsidP="00EC48F2">
      <w:pPr>
        <w:rPr>
          <w:highlight w:val="white"/>
        </w:rPr>
      </w:pPr>
      <w:r>
        <w:rPr>
          <w:highlight w:val="white"/>
        </w:rPr>
        <w:t xml:space="preserve">Coral cover was the best </w:t>
      </w:r>
      <w:ins w:id="596" w:author="Graham Forrester" w:date="2019-12-12T13:43:00Z">
        <w:r w:rsidR="000F3923">
          <w:rPr>
            <w:highlight w:val="white"/>
          </w:rPr>
          <w:t xml:space="preserve">surrogate </w:t>
        </w:r>
      </w:ins>
      <w:del w:id="597" w:author="Graham Forrester" w:date="2019-12-12T13:43:00Z">
        <w:r w:rsidDel="000F3923">
          <w:rPr>
            <w:highlight w:val="white"/>
          </w:rPr>
          <w:delText>predictor of</w:delText>
        </w:r>
      </w:del>
      <w:ins w:id="598" w:author="Graham Forrester" w:date="2019-12-12T13:43:00Z">
        <w:r w:rsidR="000F3923">
          <w:rPr>
            <w:highlight w:val="white"/>
          </w:rPr>
          <w:t>for</w:t>
        </w:r>
      </w:ins>
      <w:r>
        <w:rPr>
          <w:highlight w:val="white"/>
        </w:rPr>
        <w:t xml:space="preserve"> sponge richness</w:t>
      </w:r>
      <w:del w:id="599" w:author="Graham Forrester" w:date="2019-12-12T13:51:00Z">
        <w:r w:rsidR="004B44E7" w:rsidDel="000F3923">
          <w:rPr>
            <w:highlight w:val="white"/>
          </w:rPr>
          <w:delText xml:space="preserve"> </w:delText>
        </w:r>
      </w:del>
      <w:del w:id="600" w:author="Graham Forrester" w:date="2019-12-12T13:43:00Z">
        <w:r w:rsidR="004B44E7" w:rsidDel="000F3923">
          <w:rPr>
            <w:highlight w:val="white"/>
          </w:rPr>
          <w:delText xml:space="preserve">of the three candidate </w:delText>
        </w:r>
      </w:del>
      <w:del w:id="601" w:author="Graham Forrester" w:date="2019-12-12T13:51:00Z">
        <w:r w:rsidR="004B44E7" w:rsidDel="000F3923">
          <w:rPr>
            <w:highlight w:val="white"/>
          </w:rPr>
          <w:delText>s</w:delText>
        </w:r>
      </w:del>
      <w:del w:id="602" w:author="Graham Forrester" w:date="2019-12-12T13:43:00Z">
        <w:r w:rsidR="004B44E7" w:rsidDel="000F3923">
          <w:rPr>
            <w:highlight w:val="white"/>
          </w:rPr>
          <w:delText>urrogates</w:delText>
        </w:r>
      </w:del>
      <w:r>
        <w:rPr>
          <w:highlight w:val="white"/>
        </w:rPr>
        <w:t xml:space="preserve">, but </w:t>
      </w:r>
      <w:r w:rsidR="004B44E7">
        <w:rPr>
          <w:highlight w:val="white"/>
        </w:rPr>
        <w:t xml:space="preserve">sponge richness was not well-predicted by any of our candidate surrogates (Fig. </w:t>
      </w:r>
      <w:ins w:id="603" w:author="Graham Forrester" w:date="2019-12-12T13:44:00Z">
        <w:r w:rsidR="000F3923">
          <w:rPr>
            <w:highlight w:val="white"/>
          </w:rPr>
          <w:t>2</w:t>
        </w:r>
      </w:ins>
      <w:del w:id="604" w:author="Graham Forrester" w:date="2019-12-12T13:43:00Z">
        <w:r w:rsidR="004B44E7" w:rsidDel="00972281">
          <w:rPr>
            <w:highlight w:val="white"/>
          </w:rPr>
          <w:delText>2</w:delText>
        </w:r>
      </w:del>
      <w:r w:rsidR="004B44E7">
        <w:rPr>
          <w:highlight w:val="white"/>
        </w:rPr>
        <w:t>). T</w:t>
      </w:r>
      <w:r>
        <w:rPr>
          <w:highlight w:val="white"/>
        </w:rPr>
        <w:t xml:space="preserve">here was </w:t>
      </w:r>
      <w:r w:rsidR="004B44E7">
        <w:rPr>
          <w:highlight w:val="white"/>
        </w:rPr>
        <w:t xml:space="preserve">thus </w:t>
      </w:r>
      <w:r>
        <w:rPr>
          <w:highlight w:val="white"/>
        </w:rPr>
        <w:t xml:space="preserve">considerable unexplained variation </w:t>
      </w:r>
      <w:r w:rsidR="004B44E7">
        <w:rPr>
          <w:highlight w:val="white"/>
        </w:rPr>
        <w:t xml:space="preserve">in sponge richness, </w:t>
      </w:r>
      <w:r w:rsidR="00D361F1">
        <w:rPr>
          <w:highlight w:val="white"/>
        </w:rPr>
        <w:t xml:space="preserve">some of which was associated with differences among sites </w:t>
      </w:r>
      <w:ins w:id="605" w:author="Graham Forrester" w:date="2019-12-12T13:58:00Z">
        <w:r w:rsidR="00FD35B2">
          <w:rPr>
            <w:highlight w:val="white"/>
          </w:rPr>
          <w:t xml:space="preserve">(Fig. 4) </w:t>
        </w:r>
      </w:ins>
      <w:r w:rsidR="00D361F1">
        <w:rPr>
          <w:highlight w:val="white"/>
        </w:rPr>
        <w:t xml:space="preserve">and with change over time </w:t>
      </w:r>
      <w:r>
        <w:rPr>
          <w:highlight w:val="white"/>
        </w:rPr>
        <w:t>(</w:t>
      </w:r>
      <w:r w:rsidRPr="008A6759">
        <w:rPr>
          <w:i/>
          <w:highlight w:val="white"/>
        </w:rPr>
        <w:t>R</w:t>
      </w:r>
      <w:r>
        <w:rPr>
          <w:highlight w:val="white"/>
          <w:vertAlign w:val="subscript"/>
        </w:rPr>
        <w:t>N</w:t>
      </w:r>
      <w:r>
        <w:rPr>
          <w:highlight w:val="white"/>
          <w:vertAlign w:val="superscript"/>
        </w:rPr>
        <w:t>2</w:t>
      </w:r>
      <w:r>
        <w:rPr>
          <w:highlight w:val="white"/>
        </w:rPr>
        <w:t xml:space="preserve"> = 0.71</w:t>
      </w:r>
      <w:r w:rsidR="0018320D">
        <w:t>; Table</w:t>
      </w:r>
      <w:r>
        <w:t xml:space="preserve"> 6</w:t>
      </w:r>
      <w:ins w:id="606" w:author="Graham Forrester" w:date="2019-12-12T13:44:00Z">
        <w:r w:rsidR="000F3923">
          <w:t xml:space="preserve"> and Figure #4</w:t>
        </w:r>
      </w:ins>
      <w:r>
        <w:rPr>
          <w:highlight w:val="white"/>
        </w:rPr>
        <w:t xml:space="preserve">). </w:t>
      </w:r>
      <w:del w:id="607" w:author="Graham Forrester" w:date="2019-12-12T13:45:00Z">
        <w:r w:rsidR="00D361F1" w:rsidDel="000F3923">
          <w:rPr>
            <w:highlight w:val="white"/>
          </w:rPr>
          <w:delText>U</w:delText>
        </w:r>
        <w:r w:rsidDel="000F3923">
          <w:rPr>
            <w:highlight w:val="white"/>
          </w:rPr>
          <w:delText xml:space="preserve">nexplained </w:delText>
        </w:r>
      </w:del>
      <w:del w:id="608" w:author="Graham Forrester" w:date="2019-12-12T13:46:00Z">
        <w:r w:rsidDel="000F3923">
          <w:rPr>
            <w:highlight w:val="white"/>
          </w:rPr>
          <w:delText>spatial differences</w:delText>
        </w:r>
      </w:del>
      <w:del w:id="609" w:author="Graham Forrester" w:date="2019-12-12T13:58:00Z">
        <w:r w:rsidDel="00FD35B2">
          <w:rPr>
            <w:highlight w:val="white"/>
          </w:rPr>
          <w:delText xml:space="preserve"> among the 8 sites </w:delText>
        </w:r>
      </w:del>
      <w:del w:id="610" w:author="Graham Forrester" w:date="2019-12-12T13:46:00Z">
        <w:r w:rsidDel="000F3923">
          <w:rPr>
            <w:highlight w:val="white"/>
          </w:rPr>
          <w:delText>ha</w:delText>
        </w:r>
        <w:r w:rsidR="00F17D8A" w:rsidDel="000F3923">
          <w:rPr>
            <w:highlight w:val="white"/>
          </w:rPr>
          <w:delText>d</w:delText>
        </w:r>
        <w:r w:rsidDel="000F3923">
          <w:rPr>
            <w:highlight w:val="white"/>
          </w:rPr>
          <w:delText xml:space="preserve"> a greater influence on sponge richness than they d</w:delText>
        </w:r>
        <w:r w:rsidR="00F17D8A" w:rsidDel="000F3923">
          <w:rPr>
            <w:highlight w:val="white"/>
          </w:rPr>
          <w:delText>id</w:delText>
        </w:r>
        <w:r w:rsidDel="000F3923">
          <w:rPr>
            <w:highlight w:val="white"/>
          </w:rPr>
          <w:delText xml:space="preserve"> on coral cover</w:delText>
        </w:r>
      </w:del>
      <w:del w:id="611" w:author="Graham Forrester" w:date="2019-12-12T13:58:00Z">
        <w:r w:rsidDel="00FD35B2">
          <w:rPr>
            <w:highlight w:val="white"/>
          </w:rPr>
          <w:delText xml:space="preserve"> </w:delText>
        </w:r>
      </w:del>
      <w:del w:id="612" w:author="Graham Forrester" w:date="2019-12-12T13:55:00Z">
        <w:r w:rsidDel="00FA3C6D">
          <w:rPr>
            <w:highlight w:val="white"/>
          </w:rPr>
          <w:delText>(</w:delText>
        </w:r>
      </w:del>
      <w:del w:id="613" w:author="Graham Forrester" w:date="2019-12-12T13:52:00Z">
        <w:r w:rsidDel="000F3923">
          <w:rPr>
            <w:highlight w:val="white"/>
          </w:rPr>
          <w:delText xml:space="preserve">Fig. 4). </w:delText>
        </w:r>
      </w:del>
      <w:commentRangeStart w:id="614"/>
      <w:del w:id="615" w:author="Graham Forrester" w:date="2019-12-12T13:53:00Z">
        <w:r w:rsidDel="000F3923">
          <w:rPr>
            <w:highlight w:val="white"/>
          </w:rPr>
          <w:delText>For a given site, predicted sponge richness varie</w:delText>
        </w:r>
        <w:r w:rsidR="00F17D8A" w:rsidDel="000F3923">
          <w:rPr>
            <w:highlight w:val="white"/>
          </w:rPr>
          <w:delText>d</w:delText>
        </w:r>
        <w:r w:rsidDel="000F3923">
          <w:rPr>
            <w:highlight w:val="white"/>
          </w:rPr>
          <w:delText xml:space="preserve"> by about 2-3 species across the observed gradient of coral cover. Whereas, for a given amount of coral cover, predicted sponge richness differ</w:delText>
        </w:r>
        <w:r w:rsidR="00F17D8A" w:rsidDel="000F3923">
          <w:rPr>
            <w:highlight w:val="white"/>
          </w:rPr>
          <w:delText>ed</w:delText>
        </w:r>
        <w:r w:rsidDel="000F3923">
          <w:rPr>
            <w:highlight w:val="white"/>
          </w:rPr>
          <w:delText xml:space="preserve"> by up to 8-9 species. </w:delText>
        </w:r>
        <w:commentRangeEnd w:id="614"/>
        <w:r w:rsidR="00256595" w:rsidDel="000F3923">
          <w:rPr>
            <w:rStyle w:val="CommentReference"/>
          </w:rPr>
          <w:commentReference w:id="614"/>
        </w:r>
      </w:del>
      <w:ins w:id="616" w:author="Graham Forrester" w:date="2019-12-12T14:20:00Z">
        <w:r w:rsidR="00A84111" w:rsidRPr="00A84111">
          <w:t xml:space="preserve"> </w:t>
        </w:r>
        <w:r w:rsidR="00A84111" w:rsidRPr="00A84111">
          <w:t>Underlying th</w:t>
        </w:r>
        <w:r w:rsidR="00A84111">
          <w:t>e</w:t>
        </w:r>
        <w:r w:rsidR="00A84111" w:rsidRPr="00A84111">
          <w:t xml:space="preserve"> temporal shift in the surrogate-target relationship is the fact that mean sponge richness showed a slightly increasing trend over the study period, whereas coral cover steadily declined throughout (Figures. AX-X). </w:t>
        </w:r>
        <w:r w:rsidR="00A84111">
          <w:t>As a result</w:t>
        </w:r>
        <w:r w:rsidR="00A84111" w:rsidRPr="00A84111">
          <w:t xml:space="preserve">, the elevation of the relationship between coral cover and sponge richness changed over time (Table 6, Figure #4). To illustrate this change, we again plotted year as a categorial factor (Fig. 5) to visualize how sponge species richness increased over time for a given amount of coral cover. For example, a reef with 20 percent coral cover would be predicted to have 3-4 more species towards the ends of the study period than </w:t>
        </w:r>
      </w:ins>
      <w:ins w:id="617" w:author="Graham Forrester" w:date="2019-12-12T14:21:00Z">
        <w:r w:rsidR="00A84111">
          <w:t>in the</w:t>
        </w:r>
      </w:ins>
      <w:ins w:id="618" w:author="Graham Forrester" w:date="2019-12-12T14:20:00Z">
        <w:r w:rsidR="00A84111" w:rsidRPr="00A84111">
          <w:t xml:space="preserve"> early </w:t>
        </w:r>
      </w:ins>
      <w:ins w:id="619" w:author="Graham Forrester" w:date="2019-12-12T14:21:00Z">
        <w:r w:rsidR="00A84111">
          <w:t xml:space="preserve">part of </w:t>
        </w:r>
      </w:ins>
      <w:ins w:id="620" w:author="Graham Forrester" w:date="2019-12-12T14:20:00Z">
        <w:r w:rsidR="00A84111" w:rsidRPr="00A84111">
          <w:t xml:space="preserve">the study (Fig. 5). Notably, however, the relationship between sponge cover and coral richness is always </w:t>
        </w:r>
      </w:ins>
      <w:ins w:id="621" w:author="Graham Forrester" w:date="2019-12-12T14:21:00Z">
        <w:r w:rsidR="00A84111">
          <w:t>negative</w:t>
        </w:r>
      </w:ins>
      <w:ins w:id="622" w:author="Graham Forrester" w:date="2019-12-12T14:20:00Z">
        <w:r w:rsidR="00A84111" w:rsidRPr="00A84111">
          <w:t xml:space="preserve">. </w:t>
        </w:r>
      </w:ins>
      <w:ins w:id="623" w:author="Graham Forrester" w:date="2019-12-12T14:31:00Z">
        <w:r w:rsidR="002928E4">
          <w:t>T</w:t>
        </w:r>
      </w:ins>
      <w:ins w:id="624" w:author="Graham Forrester" w:date="2019-12-12T14:20:00Z">
        <w:r w:rsidR="00A84111" w:rsidRPr="00A84111">
          <w:t>he surrogate</w:t>
        </w:r>
      </w:ins>
      <w:ins w:id="625" w:author="Graham Forrester" w:date="2019-12-12T14:31:00Z">
        <w:r w:rsidR="002928E4">
          <w:t>-target relationship</w:t>
        </w:r>
      </w:ins>
      <w:ins w:id="626" w:author="Graham Forrester" w:date="2019-12-12T14:20:00Z">
        <w:r w:rsidR="00A84111" w:rsidRPr="00A84111">
          <w:t xml:space="preserve"> is thus </w:t>
        </w:r>
      </w:ins>
      <w:ins w:id="627" w:author="Graham Forrester" w:date="2019-12-12T14:32:00Z">
        <w:r w:rsidR="002928E4">
          <w:t xml:space="preserve">qualitatively </w:t>
        </w:r>
      </w:ins>
      <w:ins w:id="628" w:author="Graham Forrester" w:date="2019-12-12T14:20:00Z">
        <w:r w:rsidR="00A84111" w:rsidRPr="00A84111">
          <w:t>stable in the sense that simple rankings of species richness among sites are expected to remain consistent over time.</w:t>
        </w:r>
      </w:ins>
      <w:ins w:id="629" w:author="Graham Forrester" w:date="2019-12-12T14:22:00Z">
        <w:r w:rsidR="00A84111">
          <w:t xml:space="preserve"> </w:t>
        </w:r>
      </w:ins>
      <w:del w:id="630" w:author="Graham Forrester" w:date="2019-12-12T14:20:00Z">
        <w:r w:rsidDel="00A84111">
          <w:rPr>
            <w:highlight w:val="white"/>
          </w:rPr>
          <w:delText>With regards to temporal variation, sponge spe</w:delText>
        </w:r>
        <w:r w:rsidR="00F17D8A" w:rsidDel="00A84111">
          <w:rPr>
            <w:highlight w:val="white"/>
          </w:rPr>
          <w:delText>cies richness slightly increased</w:delText>
        </w:r>
        <w:r w:rsidDel="00A84111">
          <w:rPr>
            <w:highlight w:val="white"/>
          </w:rPr>
          <w:delText xml:space="preserve"> over the monitoring period for a given amount of coral cover. A site </w:delText>
        </w:r>
        <w:r w:rsidR="00F17D8A" w:rsidDel="00A84111">
          <w:rPr>
            <w:highlight w:val="white"/>
          </w:rPr>
          <w:delText>wa</w:delText>
        </w:r>
        <w:r w:rsidDel="00A84111">
          <w:rPr>
            <w:highlight w:val="white"/>
          </w:rPr>
          <w:delText xml:space="preserve">s likely to have about </w:delText>
        </w:r>
        <w:commentRangeStart w:id="631"/>
        <w:r w:rsidDel="00A84111">
          <w:rPr>
            <w:highlight w:val="white"/>
          </w:rPr>
          <w:delText>3</w:delText>
        </w:r>
        <w:commentRangeEnd w:id="631"/>
        <w:r w:rsidR="00B42DAD" w:rsidDel="00A84111">
          <w:rPr>
            <w:rStyle w:val="CommentReference"/>
          </w:rPr>
          <w:commentReference w:id="631"/>
        </w:r>
        <w:r w:rsidDel="00A84111">
          <w:rPr>
            <w:highlight w:val="white"/>
          </w:rPr>
          <w:delText xml:space="preserve"> more sponge species at the end of the monitoring period than at the beginning (Fig. 5).</w:delText>
        </w:r>
        <w:r w:rsidR="00D361F1" w:rsidDel="00A84111">
          <w:rPr>
            <w:highlight w:val="white"/>
          </w:rPr>
          <w:delText xml:space="preserve"> </w:delText>
        </w:r>
      </w:del>
      <w:del w:id="632" w:author="Graham Forrester" w:date="2019-12-12T14:32:00Z">
        <w:r w:rsidR="00D361F1" w:rsidDel="002928E4">
          <w:rPr>
            <w:highlight w:val="white"/>
          </w:rPr>
          <w:delText>In summary</w:delText>
        </w:r>
      </w:del>
      <w:ins w:id="633" w:author="Graham Forrester" w:date="2019-12-12T14:32:00Z">
        <w:r w:rsidR="002928E4">
          <w:rPr>
            <w:highlight w:val="white"/>
          </w:rPr>
          <w:t>Overall</w:t>
        </w:r>
      </w:ins>
      <w:r w:rsidR="00D361F1">
        <w:rPr>
          <w:highlight w:val="white"/>
        </w:rPr>
        <w:t xml:space="preserve">, </w:t>
      </w:r>
      <w:ins w:id="634" w:author="Graham Forrester" w:date="2019-12-12T14:32:00Z">
        <w:r w:rsidR="002928E4">
          <w:rPr>
            <w:highlight w:val="white"/>
          </w:rPr>
          <w:t xml:space="preserve">though, </w:t>
        </w:r>
      </w:ins>
      <w:r w:rsidR="00D361F1">
        <w:rPr>
          <w:highlight w:val="white"/>
        </w:rPr>
        <w:t xml:space="preserve">the surrogate-target </w:t>
      </w:r>
      <w:r w:rsidR="00D361F1">
        <w:rPr>
          <w:highlight w:val="white"/>
        </w:rPr>
        <w:lastRenderedPageBreak/>
        <w:t xml:space="preserve">relationship for sponge richness was weak and </w:t>
      </w:r>
      <w:ins w:id="635" w:author="Graham Forrester" w:date="2019-12-12T14:32:00Z">
        <w:r w:rsidR="002928E4">
          <w:rPr>
            <w:highlight w:val="white"/>
          </w:rPr>
          <w:t xml:space="preserve">was of limited </w:t>
        </w:r>
      </w:ins>
      <w:ins w:id="636" w:author="Graham Forrester" w:date="2019-12-12T14:33:00Z">
        <w:r w:rsidR="002928E4">
          <w:rPr>
            <w:highlight w:val="white"/>
          </w:rPr>
          <w:t xml:space="preserve">quantitative </w:t>
        </w:r>
      </w:ins>
      <w:ins w:id="637" w:author="Graham Forrester" w:date="2019-12-12T14:32:00Z">
        <w:r w:rsidR="002928E4">
          <w:rPr>
            <w:highlight w:val="white"/>
          </w:rPr>
          <w:t xml:space="preserve">predictive ability </w:t>
        </w:r>
      </w:ins>
      <w:del w:id="638" w:author="Graham Forrester" w:date="2019-12-12T14:32:00Z">
        <w:r w:rsidR="00D361F1" w:rsidDel="002928E4">
          <w:rPr>
            <w:highlight w:val="white"/>
          </w:rPr>
          <w:delText>unst</w:delText>
        </w:r>
        <w:r w:rsidR="009A4D49" w:rsidDel="002928E4">
          <w:rPr>
            <w:highlight w:val="white"/>
          </w:rPr>
          <w:delText xml:space="preserve">able </w:delText>
        </w:r>
      </w:del>
      <w:ins w:id="639" w:author="Graham Forrester" w:date="2019-12-12T14:32:00Z">
        <w:r w:rsidR="002928E4">
          <w:rPr>
            <w:highlight w:val="white"/>
          </w:rPr>
          <w:t>across</w:t>
        </w:r>
        <w:r w:rsidR="002928E4">
          <w:rPr>
            <w:highlight w:val="white"/>
          </w:rPr>
          <w:t xml:space="preserve"> </w:t>
        </w:r>
      </w:ins>
      <w:del w:id="640" w:author="Graham Forrester" w:date="2019-12-12T14:32:00Z">
        <w:r w:rsidR="009A4D49" w:rsidDel="002928E4">
          <w:rPr>
            <w:highlight w:val="white"/>
          </w:rPr>
          <w:delText xml:space="preserve">in </w:delText>
        </w:r>
      </w:del>
      <w:r w:rsidR="009A4D49">
        <w:rPr>
          <w:highlight w:val="white"/>
        </w:rPr>
        <w:t>both space and time.</w:t>
      </w:r>
      <w:r w:rsidR="00D361F1">
        <w:rPr>
          <w:highlight w:val="white"/>
        </w:rPr>
        <w:t xml:space="preserve"> </w:t>
      </w:r>
    </w:p>
    <w:p w14:paraId="18668BA6" w14:textId="2D9FCD88" w:rsidR="00A679EA" w:rsidRPr="00EA2729" w:rsidRDefault="00096524" w:rsidP="00E74719">
      <w:pPr>
        <w:pStyle w:val="Heading4"/>
        <w:rPr>
          <w:highlight w:val="white"/>
        </w:rPr>
      </w:pPr>
      <w:ins w:id="641" w:author="Graham Forrester" w:date="2019-12-12T14:33:00Z">
        <w:r>
          <w:rPr>
            <w:highlight w:val="white"/>
          </w:rPr>
          <w:t>Ru</w:t>
        </w:r>
      </w:ins>
      <w:ins w:id="642" w:author="Graham Forrester" w:date="2019-12-12T14:34:00Z">
        <w:r>
          <w:rPr>
            <w:highlight w:val="white"/>
          </w:rPr>
          <w:t xml:space="preserve">gosity - </w:t>
        </w:r>
      </w:ins>
      <w:r w:rsidR="00A679EA" w:rsidRPr="00EA2729">
        <w:rPr>
          <w:highlight w:val="white"/>
        </w:rPr>
        <w:t>Fish Richness:</w:t>
      </w:r>
    </w:p>
    <w:p w14:paraId="3108170D" w14:textId="2AB4A20E" w:rsidR="00A679EA" w:rsidRPr="00452F1D" w:rsidRDefault="003E00EF" w:rsidP="00CC386C">
      <w:pPr>
        <w:rPr>
          <w:highlight w:val="white"/>
        </w:rPr>
      </w:pPr>
      <w:ins w:id="643" w:author="Graham Forrester" w:date="2019-12-12T14:47:00Z">
        <w:r>
          <w:rPr>
            <w:highlight w:val="white"/>
          </w:rPr>
          <w:t xml:space="preserve">Comparing the candidate models for </w:t>
        </w:r>
      </w:ins>
      <w:ins w:id="644" w:author="Graham Forrester" w:date="2019-12-12T14:44:00Z">
        <w:r w:rsidR="000E07D3">
          <w:rPr>
            <w:highlight w:val="white"/>
          </w:rPr>
          <w:t>fish</w:t>
        </w:r>
        <w:r w:rsidR="000E07D3">
          <w:rPr>
            <w:highlight w:val="white"/>
          </w:rPr>
          <w:t xml:space="preserve"> richness </w:t>
        </w:r>
      </w:ins>
      <w:ins w:id="645" w:author="Graham Forrester" w:date="2019-12-12T14:47:00Z">
        <w:r>
          <w:t xml:space="preserve">revealed the best model </w:t>
        </w:r>
      </w:ins>
      <w:del w:id="646" w:author="Graham Forrester" w:date="2019-12-12T14:47:00Z">
        <w:r w:rsidR="00A679EA" w:rsidDel="003E00EF">
          <w:delText>Fish richness can partially be explained by rugosity as a candidate surrogate.</w:delText>
        </w:r>
      </w:del>
      <w:del w:id="647" w:author="Graham Forrester" w:date="2019-12-12T14:48:00Z">
        <w:r w:rsidR="00A679EA" w:rsidDel="003E00EF">
          <w:delText xml:space="preserve"> </w:delText>
        </w:r>
      </w:del>
      <w:ins w:id="648" w:author="Graham Forrester" w:date="2019-12-12T14:47:00Z">
        <w:r>
          <w:t xml:space="preserve">to be one with </w:t>
        </w:r>
      </w:ins>
      <w:del w:id="649" w:author="Graham Forrester" w:date="2019-12-12T14:47:00Z">
        <w:r w:rsidR="00A679EA" w:rsidDel="003E00EF">
          <w:delText>However, the top model ha</w:delText>
        </w:r>
        <w:r w:rsidR="00F17D8A" w:rsidDel="003E00EF">
          <w:delText>d</w:delText>
        </w:r>
        <w:r w:rsidR="00A679EA" w:rsidDel="003E00EF">
          <w:delText xml:space="preserve"> </w:delText>
        </w:r>
      </w:del>
      <w:r w:rsidR="00A679EA">
        <w:t xml:space="preserve">terms for </w:t>
      </w:r>
      <w:del w:id="650" w:author="Graham Forrester" w:date="2019-12-12T15:05:00Z">
        <w:r w:rsidR="00A679EA" w:rsidDel="001D68F5">
          <w:delText xml:space="preserve">both </w:delText>
        </w:r>
      </w:del>
      <w:r w:rsidR="00A679EA">
        <w:t>rugosity and site</w:t>
      </w:r>
      <w:ins w:id="651" w:author="Graham Forrester" w:date="2019-12-12T15:05:00Z">
        <w:r w:rsidR="001D68F5">
          <w:t>,</w:t>
        </w:r>
      </w:ins>
      <w:r w:rsidR="00A679EA">
        <w:t xml:space="preserve"> </w:t>
      </w:r>
      <w:ins w:id="652" w:author="Graham Forrester" w:date="2019-12-12T14:52:00Z">
        <w:r w:rsidR="001956C5">
          <w:t xml:space="preserve">and </w:t>
        </w:r>
        <w:r w:rsidR="001956C5">
          <w:t>both</w:t>
        </w:r>
        <w:r w:rsidR="001956C5" w:rsidRPr="00CE687F">
          <w:t xml:space="preserve"> </w:t>
        </w:r>
      </w:ins>
      <w:ins w:id="653" w:author="Graham Forrester" w:date="2019-12-12T15:05:00Z">
        <w:r w:rsidR="001D68F5">
          <w:t xml:space="preserve">candidate </w:t>
        </w:r>
      </w:ins>
      <w:ins w:id="654" w:author="Graham Forrester" w:date="2019-12-12T14:52:00Z">
        <w:r w:rsidR="001956C5" w:rsidRPr="00CE687F">
          <w:t xml:space="preserve">models with any AIC weight included the variable </w:t>
        </w:r>
        <w:r w:rsidR="001956C5">
          <w:t>site</w:t>
        </w:r>
        <w:r w:rsidR="001956C5">
          <w:t xml:space="preserve"> </w:t>
        </w:r>
      </w:ins>
      <w:r w:rsidR="00A679EA">
        <w:t>(</w:t>
      </w:r>
      <w:r w:rsidR="00A679EA" w:rsidRPr="004A15A7">
        <w:rPr>
          <w:i/>
          <w:highlight w:val="white"/>
        </w:rPr>
        <w:t>R</w:t>
      </w:r>
      <w:r w:rsidR="00A679EA">
        <w:rPr>
          <w:highlight w:val="white"/>
          <w:vertAlign w:val="subscript"/>
        </w:rPr>
        <w:t>N</w:t>
      </w:r>
      <w:r w:rsidR="00A679EA">
        <w:rPr>
          <w:highlight w:val="white"/>
          <w:vertAlign w:val="superscript"/>
        </w:rPr>
        <w:t>2</w:t>
      </w:r>
      <w:r w:rsidR="0018320D">
        <w:rPr>
          <w:highlight w:val="white"/>
        </w:rPr>
        <w:t xml:space="preserve"> = 0.82; Table</w:t>
      </w:r>
      <w:r w:rsidR="00A679EA">
        <w:rPr>
          <w:highlight w:val="white"/>
        </w:rPr>
        <w:t xml:space="preserve"> 7</w:t>
      </w:r>
      <w:del w:id="655" w:author="Graham Forrester" w:date="2019-12-12T14:48:00Z">
        <w:r w:rsidR="00A679EA" w:rsidDel="003E00EF">
          <w:delText xml:space="preserve">), </w:delText>
        </w:r>
      </w:del>
      <w:ins w:id="656" w:author="Graham Forrester" w:date="2019-12-12T14:48:00Z">
        <w:r>
          <w:t>)</w:t>
        </w:r>
        <w:r>
          <w:t>.</w:t>
        </w:r>
      </w:ins>
      <w:ins w:id="657" w:author="Graham Forrester" w:date="2019-12-12T15:03:00Z">
        <w:r w:rsidR="001D68F5">
          <w:t xml:space="preserve"> </w:t>
        </w:r>
      </w:ins>
      <w:ins w:id="658" w:author="Graham Forrester" w:date="2019-12-12T15:05:00Z">
        <w:r w:rsidR="001D68F5">
          <w:t>Th</w:t>
        </w:r>
      </w:ins>
      <w:ins w:id="659" w:author="Graham Forrester" w:date="2019-12-12T15:06:00Z">
        <w:r w:rsidR="001D68F5">
          <w:t>e</w:t>
        </w:r>
      </w:ins>
      <w:ins w:id="660" w:author="Graham Forrester" w:date="2019-12-12T15:08:00Z">
        <w:r w:rsidR="00705D14">
          <w:t xml:space="preserve">re was thus little evidence </w:t>
        </w:r>
      </w:ins>
      <w:ins w:id="661" w:author="Graham Forrester" w:date="2019-12-12T15:09:00Z">
        <w:r w:rsidR="00705D14">
          <w:t xml:space="preserve">for change in the surrogate-target relationship over the study-period, but </w:t>
        </w:r>
      </w:ins>
      <w:ins w:id="662" w:author="Graham Forrester" w:date="2019-12-12T15:10:00Z">
        <w:r w:rsidR="00705D14">
          <w:t xml:space="preserve">evidence </w:t>
        </w:r>
      </w:ins>
      <w:ins w:id="663" w:author="Graham Forrester" w:date="2019-12-12T15:09:00Z">
        <w:r w:rsidR="00705D14">
          <w:t xml:space="preserve">for </w:t>
        </w:r>
      </w:ins>
      <w:ins w:id="664" w:author="Graham Forrester" w:date="2019-12-12T15:10:00Z">
        <w:r w:rsidR="00705D14">
          <w:t xml:space="preserve">marked differences among sites </w:t>
        </w:r>
      </w:ins>
      <w:ins w:id="665" w:author="Graham Forrester" w:date="2019-12-12T15:11:00Z">
        <w:r w:rsidR="00705D14">
          <w:t xml:space="preserve">in </w:t>
        </w:r>
      </w:ins>
      <w:ins w:id="666" w:author="Graham Forrester" w:date="2019-12-12T15:10:00Z">
        <w:r w:rsidR="00705D14">
          <w:t>the</w:t>
        </w:r>
      </w:ins>
      <w:ins w:id="667" w:author="Graham Forrester" w:date="2019-12-12T15:11:00Z">
        <w:r w:rsidR="00705D14">
          <w:t xml:space="preserve"> elevation of the </w:t>
        </w:r>
      </w:ins>
      <w:ins w:id="668" w:author="Graham Forrester" w:date="2019-12-12T15:06:00Z">
        <w:r w:rsidR="001D68F5">
          <w:t xml:space="preserve">surrogate-target relationship </w:t>
        </w:r>
      </w:ins>
      <w:ins w:id="669" w:author="Graham Forrester" w:date="2019-12-12T15:07:00Z">
        <w:r w:rsidR="001D68F5">
          <w:t>(Fig. 6)</w:t>
        </w:r>
        <w:r w:rsidR="001D68F5">
          <w:t xml:space="preserve">. </w:t>
        </w:r>
        <w:r w:rsidR="001D68F5">
          <w:t xml:space="preserve"> </w:t>
        </w:r>
        <w:r w:rsidR="001D68F5">
          <w:t xml:space="preserve"> </w:t>
        </w:r>
      </w:ins>
      <w:ins w:id="670" w:author="Graham Forrester" w:date="2019-12-12T14:48:00Z">
        <w:r>
          <w:t xml:space="preserve"> </w:t>
        </w:r>
        <w:r>
          <w:t xml:space="preserve"> </w:t>
        </w:r>
      </w:ins>
      <w:commentRangeStart w:id="671"/>
      <w:r w:rsidR="00A679EA">
        <w:t xml:space="preserve">suggesting there </w:t>
      </w:r>
      <w:r w:rsidR="00F17D8A">
        <w:t>we</w:t>
      </w:r>
      <w:r w:rsidR="00A679EA">
        <w:t xml:space="preserve">re variations in fish richness across sites that </w:t>
      </w:r>
      <w:r w:rsidR="00F17D8A">
        <w:t>we</w:t>
      </w:r>
      <w:r w:rsidR="00A679EA">
        <w:t xml:space="preserve">re not explained by rugosity alone. These spatial variations among the 8 sites </w:t>
      </w:r>
      <w:r w:rsidR="00F17D8A">
        <w:t>we</w:t>
      </w:r>
      <w:r w:rsidR="00A679EA">
        <w:t>re likely due to the fact that</w:t>
      </w:r>
      <w:r w:rsidR="00025E9B">
        <w:t xml:space="preserve">, apart from White Bay (change in rugosity from </w:t>
      </w:r>
      <w:r w:rsidR="00950B10">
        <w:t>19</w:t>
      </w:r>
      <w:r w:rsidR="00025E9B">
        <w:t>-60 cm) and Crab Cove (change in rugosity from 2</w:t>
      </w:r>
      <w:r w:rsidR="00950B10">
        <w:t>6</w:t>
      </w:r>
      <w:r w:rsidR="00025E9B">
        <w:t>-5</w:t>
      </w:r>
      <w:r w:rsidR="00950B10">
        <w:t>7</w:t>
      </w:r>
      <w:r w:rsidR="00025E9B">
        <w:t xml:space="preserve"> cm), the </w:t>
      </w:r>
      <w:r w:rsidR="006236FE">
        <w:t>other</w:t>
      </w:r>
      <w:r w:rsidR="00025E9B">
        <w:t xml:space="preserve"> 6</w:t>
      </w:r>
      <w:r w:rsidR="00A679EA">
        <w:t xml:space="preserve"> sites remain</w:t>
      </w:r>
      <w:r w:rsidR="00F17D8A">
        <w:t>ed</w:t>
      </w:r>
      <w:r w:rsidR="00A679EA">
        <w:t xml:space="preserve"> quite distinct in rugosity over time. </w:t>
      </w:r>
      <w:commentRangeEnd w:id="671"/>
      <w:r w:rsidR="00562BF9">
        <w:rPr>
          <w:rStyle w:val="CommentReference"/>
        </w:rPr>
        <w:commentReference w:id="671"/>
      </w:r>
      <w:r w:rsidR="00A679EA">
        <w:t xml:space="preserve">For example, Pelican </w:t>
      </w:r>
      <w:proofErr w:type="spellStart"/>
      <w:r w:rsidR="00A679EA">
        <w:t>Ghut</w:t>
      </w:r>
      <w:proofErr w:type="spellEnd"/>
      <w:r w:rsidR="00A679EA">
        <w:t xml:space="preserve"> ha</w:t>
      </w:r>
      <w:r w:rsidR="00F17D8A">
        <w:t>d</w:t>
      </w:r>
      <w:r w:rsidR="00A679EA">
        <w:t xml:space="preserve"> the lowest rugosity throughout the monitoring period, and correspondingly low fish richness (Fig. 6). Monkey Point ha</w:t>
      </w:r>
      <w:r w:rsidR="00F17D8A">
        <w:t>d</w:t>
      </w:r>
      <w:r w:rsidR="00A679EA">
        <w:t xml:space="preserve"> the next lowest rugosity and the next lowest fish richness, and so on</w:t>
      </w:r>
      <w:r w:rsidR="00C23004">
        <w:t xml:space="preserve">. </w:t>
      </w:r>
      <w:r w:rsidR="00025E9B">
        <w:t xml:space="preserve">This may </w:t>
      </w:r>
      <w:r w:rsidR="00A679EA">
        <w:t xml:space="preserve">explain why the site-specific regression lines </w:t>
      </w:r>
      <w:r w:rsidR="00C23004">
        <w:t xml:space="preserve">(Fig. 6) </w:t>
      </w:r>
      <w:r w:rsidR="00A679EA">
        <w:t xml:space="preserve">have shallower slopes than a line fit through all of the data (Fig. 2). In summary, the relationship between rugosity and fish richness </w:t>
      </w:r>
      <w:r w:rsidR="00F17D8A">
        <w:t>wa</w:t>
      </w:r>
      <w:r w:rsidR="00A679EA">
        <w:t>s consistent over time, and, because rugosity varie</w:t>
      </w:r>
      <w:r w:rsidR="00F17D8A">
        <w:t>d</w:t>
      </w:r>
      <w:r w:rsidR="00A679EA">
        <w:t xml:space="preserve"> </w:t>
      </w:r>
      <w:r w:rsidR="00721DFC">
        <w:t xml:space="preserve">more </w:t>
      </w:r>
      <w:r w:rsidR="00A679EA">
        <w:t xml:space="preserve">across sites </w:t>
      </w:r>
      <w:r w:rsidR="00721DFC">
        <w:t>than</w:t>
      </w:r>
      <w:r w:rsidR="00A679EA">
        <w:t xml:space="preserve"> within a site, fish richness remain</w:t>
      </w:r>
      <w:r w:rsidR="00F17D8A">
        <w:t>ed</w:t>
      </w:r>
      <w:r w:rsidR="00A679EA">
        <w:t xml:space="preserve"> relatively stable over site and time and can be estimated by rugosity. Given this, sites with similar values for rugosity should have similar values of fish richness and this is evidence that rugosity can serve as a</w:t>
      </w:r>
      <w:r w:rsidR="00A85AC7">
        <w:t>n effective</w:t>
      </w:r>
      <w:r w:rsidR="00A679EA">
        <w:t xml:space="preserve"> surrogate for fish richness.</w:t>
      </w:r>
    </w:p>
    <w:p w14:paraId="1E692CF5" w14:textId="77777777" w:rsidR="00A679EA" w:rsidRDefault="00A679EA" w:rsidP="00E74719">
      <w:pPr>
        <w:pStyle w:val="Heading4"/>
      </w:pPr>
      <w:r>
        <w:t>Combined</w:t>
      </w:r>
      <w:r w:rsidRPr="00EA2729">
        <w:t xml:space="preserve"> Richness:</w:t>
      </w:r>
    </w:p>
    <w:p w14:paraId="43EE87AC" w14:textId="53299523" w:rsidR="00A679EA" w:rsidRDefault="00A679EA" w:rsidP="00CC386C">
      <w:pPr>
        <w:rPr>
          <w:highlight w:val="white"/>
        </w:rPr>
      </w:pPr>
      <w:r>
        <w:lastRenderedPageBreak/>
        <w:t>Combined richness can partially be explained by rugosity as a candidate surrogate. However, the top model ha</w:t>
      </w:r>
      <w:r w:rsidR="00F17D8A">
        <w:t xml:space="preserve">d </w:t>
      </w:r>
      <w:r>
        <w:t>terms for rugosity, year, and site (</w:t>
      </w:r>
      <w:r w:rsidRPr="004A15A7">
        <w:rPr>
          <w:i/>
          <w:highlight w:val="white"/>
        </w:rPr>
        <w:t>R</w:t>
      </w:r>
      <w:r>
        <w:rPr>
          <w:highlight w:val="white"/>
          <w:vertAlign w:val="subscript"/>
        </w:rPr>
        <w:t>N</w:t>
      </w:r>
      <w:r>
        <w:rPr>
          <w:highlight w:val="white"/>
          <w:vertAlign w:val="superscript"/>
        </w:rPr>
        <w:t>2</w:t>
      </w:r>
      <w:r w:rsidR="0018320D">
        <w:rPr>
          <w:highlight w:val="white"/>
        </w:rPr>
        <w:t xml:space="preserve"> = 0.65; Table</w:t>
      </w:r>
      <w:r>
        <w:rPr>
          <w:highlight w:val="white"/>
        </w:rPr>
        <w:t xml:space="preserve"> </w:t>
      </w:r>
      <w:r>
        <w:t xml:space="preserve">8), suggesting there </w:t>
      </w:r>
      <w:r w:rsidR="00F17D8A">
        <w:t>we</w:t>
      </w:r>
      <w:r>
        <w:t>re variations in combined richne</w:t>
      </w:r>
      <w:r w:rsidR="00F17D8A">
        <w:t>ss across sites and years that we</w:t>
      </w:r>
      <w:r>
        <w:t xml:space="preserve">re not explained by rugosity alone. Similar to the relationship between rugosity and fish richness, these spatial variations among the 8 sites </w:t>
      </w:r>
      <w:r w:rsidR="00D14CCA">
        <w:t>we</w:t>
      </w:r>
      <w:r>
        <w:t xml:space="preserve">re likely due to distinct rugosity values for each site over time. </w:t>
      </w:r>
      <w:commentRangeStart w:id="672"/>
      <w:r>
        <w:t xml:space="preserve">The sites </w:t>
      </w:r>
      <w:r w:rsidR="00D14CCA">
        <w:t>we</w:t>
      </w:r>
      <w:r>
        <w:t xml:space="preserve">re organized differently on the y-axis for combined richness than they </w:t>
      </w:r>
      <w:r w:rsidR="00D14CCA">
        <w:t>we</w:t>
      </w:r>
      <w:r>
        <w:t xml:space="preserve">re for fish richness </w:t>
      </w:r>
      <w:r w:rsidR="00F25817">
        <w:t xml:space="preserve">likely </w:t>
      </w:r>
      <w:r>
        <w:t xml:space="preserve">driven by variations </w:t>
      </w:r>
      <w:commentRangeEnd w:id="672"/>
      <w:r w:rsidR="00CE687F">
        <w:rPr>
          <w:rStyle w:val="CommentReference"/>
        </w:rPr>
        <w:commentReference w:id="672"/>
      </w:r>
      <w:r>
        <w:t>in sponge richness across sites that follow a different pattern over time (Fig. 7). Similar to the association with fish richness above, the site-specific regression lines ha</w:t>
      </w:r>
      <w:r w:rsidR="00D14CCA">
        <w:t>d</w:t>
      </w:r>
      <w:r>
        <w:t xml:space="preserve"> shallower slopes than a line fit through all of the data due to the variation in rugosity over time at White Bay and Crab Cove (Fig. 2). </w:t>
      </w:r>
      <w:r>
        <w:rPr>
          <w:highlight w:val="white"/>
        </w:rPr>
        <w:t>With regards to temporal variation, combined species richness gradually increase</w:t>
      </w:r>
      <w:r w:rsidR="00D14CCA">
        <w:rPr>
          <w:highlight w:val="white"/>
        </w:rPr>
        <w:t>d</w:t>
      </w:r>
      <w:r>
        <w:rPr>
          <w:highlight w:val="white"/>
        </w:rPr>
        <w:t xml:space="preserve"> over the monitoring period for a given amount of rugosity; a site </w:t>
      </w:r>
      <w:r w:rsidR="00D14CCA">
        <w:rPr>
          <w:highlight w:val="white"/>
        </w:rPr>
        <w:t>wa</w:t>
      </w:r>
      <w:r>
        <w:rPr>
          <w:highlight w:val="white"/>
        </w:rPr>
        <w:t xml:space="preserve">s likely to have about 15 more species in 2018 than it had in 1993 (Fig. 8). </w:t>
      </w:r>
    </w:p>
    <w:p w14:paraId="30D7B511" w14:textId="3E8FD43E" w:rsidR="00A679EA" w:rsidRPr="00EA2729" w:rsidRDefault="00A679EA" w:rsidP="00CC386C">
      <w:pPr>
        <w:rPr>
          <w:u w:val="single"/>
        </w:rPr>
      </w:pPr>
      <w:commentRangeStart w:id="673"/>
      <w:r>
        <w:t>In summary</w:t>
      </w:r>
      <w:commentRangeEnd w:id="673"/>
      <w:r w:rsidR="00CE687F">
        <w:rPr>
          <w:rStyle w:val="CommentReference"/>
        </w:rPr>
        <w:commentReference w:id="673"/>
      </w:r>
      <w:r>
        <w:t>, rugosity varie</w:t>
      </w:r>
      <w:r w:rsidR="00D14CCA">
        <w:t>d</w:t>
      </w:r>
      <w:r>
        <w:t xml:space="preserve"> significantly across sites and not much within a site and combined richness increase</w:t>
      </w:r>
      <w:r w:rsidR="00D14CCA">
        <w:t>d</w:t>
      </w:r>
      <w:r>
        <w:t xml:space="preserve"> gradually over time, suggesting combined richness can be predicted by rugosity at a given site and that this combined richness is expected to increase over time for a given level of rugosity. Rugosity may serve as a surrogate for combined richness across sites, but it fail</w:t>
      </w:r>
      <w:r w:rsidR="00D14CCA">
        <w:t>ed</w:t>
      </w:r>
      <w:r>
        <w:t xml:space="preserve"> to explain the increase in combined richness over time. There may be some other ecological explanation for this, such as the</w:t>
      </w:r>
      <w:r w:rsidR="00B43562">
        <w:t xml:space="preserve"> </w:t>
      </w:r>
      <w:r>
        <w:t>increase in sponge species over time</w:t>
      </w:r>
      <w:r w:rsidR="00B43562">
        <w:t xml:space="preserve"> having more of an impact on combined richness than the more subtle changes in fish and coral richness over the same time period</w:t>
      </w:r>
      <w:r>
        <w:t>.</w:t>
      </w:r>
    </w:p>
    <w:p w14:paraId="2BA7DE96" w14:textId="77777777" w:rsidR="00EA3C4D" w:rsidRDefault="00EA3C4D">
      <w:pPr>
        <w:spacing w:after="200" w:line="276" w:lineRule="auto"/>
        <w:ind w:firstLine="0"/>
        <w:rPr>
          <w:b/>
        </w:rPr>
      </w:pPr>
      <w:bookmarkStart w:id="674" w:name="_wewp8zkd7499" w:colFirst="0" w:colLast="0"/>
      <w:bookmarkEnd w:id="674"/>
      <w:r>
        <w:lastRenderedPageBreak/>
        <w:br w:type="page"/>
      </w:r>
    </w:p>
    <w:p w14:paraId="70B89458" w14:textId="77777777" w:rsidR="00881767" w:rsidRDefault="00A679EA" w:rsidP="00E74719">
      <w:pPr>
        <w:pStyle w:val="Heading2"/>
      </w:pPr>
      <w:bookmarkStart w:id="675" w:name="_Toc27002737"/>
      <w:commentRangeStart w:id="676"/>
      <w:commentRangeStart w:id="677"/>
      <w:r>
        <w:lastRenderedPageBreak/>
        <w:t>Discussion</w:t>
      </w:r>
      <w:commentRangeEnd w:id="676"/>
      <w:r w:rsidR="00256595">
        <w:rPr>
          <w:rStyle w:val="CommentReference"/>
          <w:b w:val="0"/>
        </w:rPr>
        <w:commentReference w:id="676"/>
      </w:r>
      <w:bookmarkEnd w:id="675"/>
      <w:commentRangeEnd w:id="677"/>
    </w:p>
    <w:p w14:paraId="099F0575" w14:textId="33321329" w:rsidR="00881767" w:rsidRDefault="00881767" w:rsidP="006F5163">
      <w:pPr>
        <w:pStyle w:val="Heading3"/>
      </w:pPr>
      <w:r>
        <w:t>New limitations section</w:t>
      </w:r>
    </w:p>
    <w:p w14:paraId="402E7EAF" w14:textId="15858459" w:rsidR="00A679EA" w:rsidRDefault="00CE687F" w:rsidP="006F5163">
      <w:r>
        <w:rPr>
          <w:rStyle w:val="CommentReference"/>
        </w:rPr>
        <w:commentReference w:id="677"/>
      </w:r>
      <w:commentRangeStart w:id="678"/>
      <w:r w:rsidR="00881767">
        <w:t xml:space="preserve">We suggest that </w:t>
      </w:r>
      <w:commentRangeStart w:id="679"/>
      <w:r w:rsidR="00881767">
        <w:t>t</w:t>
      </w:r>
      <w:commentRangeEnd w:id="678"/>
      <w:r w:rsidR="00881767">
        <w:rPr>
          <w:rStyle w:val="CommentReference"/>
        </w:rPr>
        <w:commentReference w:id="678"/>
      </w:r>
      <w:r w:rsidR="00881767">
        <w:t xml:space="preserve">he use of RTU’s, although it affects estimates of absolute species richness, should </w:t>
      </w:r>
      <w:commentRangeStart w:id="680"/>
      <w:r w:rsidR="00881767">
        <w:t>not</w:t>
      </w:r>
      <w:commentRangeEnd w:id="680"/>
      <w:r w:rsidR="00881767">
        <w:rPr>
          <w:rStyle w:val="CommentReference"/>
        </w:rPr>
        <w:commentReference w:id="680"/>
      </w:r>
      <w:r w:rsidR="00881767">
        <w:t xml:space="preserve"> alter the outcome of the analysis.</w:t>
      </w:r>
      <w:commentRangeEnd w:id="679"/>
      <w:r w:rsidR="00881767">
        <w:rPr>
          <w:rStyle w:val="CommentReference"/>
        </w:rPr>
        <w:commentReference w:id="679"/>
      </w:r>
    </w:p>
    <w:p w14:paraId="55940E9F" w14:textId="45E6812B" w:rsidR="00456F8B" w:rsidRPr="002E560A" w:rsidRDefault="00A9579D" w:rsidP="00E74719">
      <w:pPr>
        <w:pStyle w:val="Heading3"/>
      </w:pPr>
      <w:commentRangeStart w:id="681"/>
      <w:r>
        <w:t>A</w:t>
      </w:r>
      <w:r w:rsidR="00456F8B" w:rsidRPr="002E560A">
        <w:t>ss</w:t>
      </w:r>
      <w:r>
        <w:t>essing surrogate effectiveness over space and time</w:t>
      </w:r>
      <w:commentRangeEnd w:id="681"/>
      <w:r w:rsidR="00F23266">
        <w:rPr>
          <w:rStyle w:val="CommentReference"/>
          <w:b w:val="0"/>
          <w:i w:val="0"/>
        </w:rPr>
        <w:commentReference w:id="681"/>
      </w:r>
    </w:p>
    <w:p w14:paraId="1613C916" w14:textId="710760FC" w:rsidR="001429E5" w:rsidRDefault="00173B03" w:rsidP="002E560A">
      <w:commentRangeStart w:id="682"/>
      <w:r>
        <w:t>Local richness can vary for a variety of reasons</w:t>
      </w:r>
      <w:r w:rsidR="00DF05B3">
        <w:t>, including</w:t>
      </w:r>
      <w:r>
        <w:t xml:space="preserve">: </w:t>
      </w:r>
      <w:r w:rsidR="00CB33FC">
        <w:t xml:space="preserve">dispersal limitation, </w:t>
      </w:r>
      <w:r w:rsidR="000D343A">
        <w:t>changes in environmental or landscape features, and competition</w:t>
      </w:r>
      <w:r w:rsidR="00CB33FC">
        <w:t xml:space="preserve"> over space. </w:t>
      </w:r>
      <w:commentRangeStart w:id="683"/>
      <w:commentRangeEnd w:id="683"/>
      <w:r w:rsidR="00CE687F">
        <w:rPr>
          <w:rStyle w:val="CommentReference"/>
        </w:rPr>
        <w:commentReference w:id="683"/>
      </w:r>
    </w:p>
    <w:p w14:paraId="5494478C" w14:textId="5343EDFD" w:rsidR="00CB33FC" w:rsidRDefault="00B55564" w:rsidP="00B55564">
      <w:r>
        <w:t xml:space="preserve">Dispersal ability of reef species may be able to explain spatial variations in richness. </w:t>
      </w:r>
      <w:r w:rsidR="00CB33FC">
        <w:t xml:space="preserve">It has been established that there is high variability in the distances traveled and </w:t>
      </w:r>
      <w:r>
        <w:t xml:space="preserve">dispersal </w:t>
      </w:r>
      <w:r w:rsidR="00CB33FC">
        <w:t>mechanisms employed by different coral reef species</w:t>
      </w:r>
      <w:r w:rsidR="001429E5">
        <w:t xml:space="preserve"> </w:t>
      </w:r>
      <w:commentRangeStart w:id="684"/>
      <w:r w:rsidR="001429E5">
        <w:fldChar w:fldCharType="begin" w:fldLock="1"/>
      </w:r>
      <w:r w:rsidR="00951B41">
        <w:instrText>ADDIN CSL_CITATION {"citationItems":[{"id":"ITEM-1","itemData":{"ISSN":"07224028","abstract":"The extent of larval dispersal on coral reefs has important implications for the persistence of coral reef metapopulations, their resilience and recovery from an increasing array of threats, and the success of protective measures. This article highlights a recent dramatic increase in research effort and a growing diversity of approaches to the study of larval retention within (self-recruitment) and dispersal among (connectivity) isolated coral reef populations. Historically, researchers were motivated by alternative hypotheses concerning the processes limiting populations and structuring coral reef assemblages, whereas the recent impetus has come largely from the need to incorporate dispersal information into the design of no-take marine protected area (MPA) networks. Although the majority of studies continue to rely on population genetic approaches to make inferences about dispersal, a wide range of techniques are now being employed, from small-scale larval tagging and paternity analyses, to large-scale biophysical circulation models. Multiple approaches are increasingly being applied to cross-validate and provide more realistic estimates of larval dispersal. The vast majority of empirical studies have focused on corals and fishes, where evidence for both extremely local scale patterns of self-recruitment and ecologically significant connectivity among reefs at scales of tens of kilometers (and in some cases hundreds of kilometers) is accumulating. Levels of larval retention and the spatial extent of connectivity in both corals and fishes appear to be largely independent of larval duration or reef size, but may be strongly influenced by geographic setting. It is argued that high levels of both self-recruitment and larval import can contribute to the resilience of reef populations and MPA networks, but these benefits will erode in degrading reef environments. © 2009 Springer-Verlag.","author":[{"dropping-particle":"","family":"Jones","given":"G. P.","non-dropping-particle":"","parse-names":false,"suffix":""},{"dropping-particle":"","family":"Almany","given":"G. R.","non-dropping-particle":"","parse-names":false,"suffix":""},{"dropping-particle":"","family":"Russ","given":"G. R.","non-dropping-particle":"","parse-names":false,"suffix":""},{"dropping-particle":"","family":"Sale","given":"P. F.","non-dropping-particle":"","parse-names":false,"suffix":""},{"dropping-particle":"","family":"Steneck","given":"R. S.","non-dropping-particle":"","parse-names":false,"suffix":""},{"dropping-particle":"","family":"Oppen","given":"M. J. H.","non-dropping-particle":"Van","parse-names":false,"suffix":""},{"dropping-particle":"","family":"Willis","given":"B. L.","non-dropping-particle":"","parse-names":false,"suffix":""}],"container-title":"Coral Reefs","id":"ITEM-1","issued":{"date-parts":[["2009"]]},"note":"Takeaway from this paper: Descriptions of the high variability of mechanisms of and distances for dispersal\n\n","page":"307-325","title":"Larval retention and connectivity among populations of corals and reef fishes: History, advances and challenges","type":"article-journal","volume":"28"},"uris":["http://www.mendeley.com/documents/?uuid=93de2165-04d4-4b87-9593-f98e780bef57"]}],"mendeley":{"formattedCitation":"(Jones et al., 2009)","plainTextFormattedCitation":"(Jones et al., 2009)","previouslyFormattedCitation":"(Jones et al., 2009)"},"properties":{"noteIndex":0},"schema":"https://github.com/citation-style-language/schema/raw/master/csl-citation.json"}</w:instrText>
      </w:r>
      <w:r w:rsidR="001429E5">
        <w:fldChar w:fldCharType="separate"/>
      </w:r>
      <w:r w:rsidR="001429E5" w:rsidRPr="001429E5">
        <w:rPr>
          <w:noProof/>
        </w:rPr>
        <w:t>(Jones et al., 2009)</w:t>
      </w:r>
      <w:r w:rsidR="001429E5">
        <w:fldChar w:fldCharType="end"/>
      </w:r>
      <w:commentRangeEnd w:id="684"/>
      <w:r w:rsidR="001429E5">
        <w:rPr>
          <w:rStyle w:val="CommentReference"/>
        </w:rPr>
        <w:commentReference w:id="684"/>
      </w:r>
      <w:r w:rsidR="001429E5">
        <w:t xml:space="preserve">. These differences in dispersal ability </w:t>
      </w:r>
      <w:r>
        <w:t>relate to genetic connectivity</w:t>
      </w:r>
      <w:r w:rsidR="001429E5">
        <w:t xml:space="preserve"> and</w:t>
      </w:r>
      <w:r>
        <w:t>, as a result, the</w:t>
      </w:r>
      <w:r w:rsidR="001429E5">
        <w:t xml:space="preserve"> biodiversity of reefs </w:t>
      </w:r>
      <w:commentRangeStart w:id="685"/>
      <w:r w:rsidR="001429E5">
        <w:fldChar w:fldCharType="begin" w:fldLock="1"/>
      </w:r>
      <w:r w:rsidR="00951B41">
        <w:instrText>ADDIN CSL_CITATION {"citationItems":[{"id":"ITEM-1","itemData":{"ISSN":"07224028","abstract":"Networks of no-take reserves are important for protecting coral reef biodiversity from climate change and other human impacts. Ensuring that reserve populations are connected to each other and non-reserve populations by larval dispersal allows for recovery from disturbance and is a key aspect of resilience. In general, connectivity between reserves should increase as the distance between them decreases. However, enhancing connectivity may often tradeoff against a network's ability to representatively sample the system's natural variability. This \"representation\" objective is typically measured in terms of species richness or diversity of habitats, but has other important elements (e.g., minimizing the risk that multiple reserves will be impacted by catastrophic events). Such representation objectives tend to be better achieved as reserves become more widely spaced. Thus, optimizing the location, size and spacing of reserves requires both an understanding of larval dispersal and explicit consideration of how well the network represents the broader system; indeed the lack of an integrated theory for optimizing tradeoffs between connectivity and representation objectives has inhibited the incorporation of connectivity into reserve selection algorithms. This article addresses these issues by (1) updating general recommendations for the location, size and spacing of reserves based on emerging data on larval dispersal in corals and reef fishes, and on considerations for maintaining genetic diversity; (2) using a spatial analysis of the Great Barrier Reef Marine Park to examine potential tradeoffs between connectivity and representation of biodiversity and (3) describing a framework for incorporating environmental fluctuations into the conceptualization of the tradeoff between connectivity and representation, and that expresses both in a common, demographically meaningful currency, thus making optimization possible. © 2009 Springer-Verlag.","author":[{"dropping-particle":"","family":"Almany","given":"G. R.","non-dropping-particle":"","parse-names":false,"suffix":""},{"dropping-particle":"","family":"Connolly","given":"S. R.","non-dropping-particle":"","parse-names":false,"suffix":""},{"dropping-particle":"","family":"Heath","given":"D. D.","non-dropping-particle":"","parse-names":false,"suffix":""},{"dropping-particle":"","family":"Hogan","given":"J. D.","non-dropping-particle":"","parse-names":false,"suffix":""},{"dropping-particle":"","family":"Jones","given":"G. P.","non-dropping-particle":"","parse-names":false,"suffix":""},{"dropping-particle":"","family":"McCook","given":"L. J.","non-dropping-particle":"","parse-names":false,"suffix":""},{"dropping-particle":"","family":"Mills","given":"M.","non-dropping-particle":"","parse-names":false,"suffix":""},{"dropping-particle":"","family":"Pressey","given":"R. L.","non-dropping-particle":"","parse-names":false,"suffix":""},{"dropping-particle":"","family":"Williamson","given":"D. H.","non-dropping-particle":"","parse-names":false,"suffix":""}],"container-title":"Coral Reefs","id":"ITEM-1","issued":{"date-parts":[["2009"]]},"note":"Takeaway from this paper: Connectivity of reefs based on variable dispersal mechanisms in corals and fish affect biodiversity; there is high variability in dispersal distance","page":"339-351","title":"Connectivity, biodiversity conservation and the design of marine reserve networks for coral reefs","type":"article-journal","volume":"28"},"uris":["http://www.mendeley.com/documents/?uuid=ad22b0d6-96ad-4a21-8e60-fe3696a12965"]}],"mendeley":{"formattedCitation":"(Almany et al., 2009)","plainTextFormattedCitation":"(Almany et al., 2009)","previouslyFormattedCitation":"(Almany et al., 2009)"},"properties":{"noteIndex":0},"schema":"https://github.com/citation-style-language/schema/raw/master/csl-citation.json"}</w:instrText>
      </w:r>
      <w:r w:rsidR="001429E5">
        <w:fldChar w:fldCharType="separate"/>
      </w:r>
      <w:r w:rsidR="001429E5" w:rsidRPr="001429E5">
        <w:rPr>
          <w:noProof/>
        </w:rPr>
        <w:t>(Almany et al., 2009)</w:t>
      </w:r>
      <w:r w:rsidR="001429E5">
        <w:fldChar w:fldCharType="end"/>
      </w:r>
      <w:commentRangeEnd w:id="685"/>
      <w:r w:rsidR="001429E5">
        <w:rPr>
          <w:rStyle w:val="CommentReference"/>
        </w:rPr>
        <w:commentReference w:id="685"/>
      </w:r>
      <w:r w:rsidR="001429E5">
        <w:t xml:space="preserve">. </w:t>
      </w:r>
      <w:commentRangeEnd w:id="682"/>
      <w:r w:rsidR="00A948FD">
        <w:rPr>
          <w:rStyle w:val="CommentReference"/>
        </w:rPr>
        <w:commentReference w:id="682"/>
      </w:r>
    </w:p>
    <w:p w14:paraId="189FD11E" w14:textId="7266610B" w:rsidR="00805066" w:rsidRDefault="006C756E" w:rsidP="00DF3AD8">
      <w:r>
        <w:t>Changes in environmental or landscape features</w:t>
      </w:r>
      <w:r w:rsidR="00007B3E">
        <w:t xml:space="preserve"> like those investigated in our study</w:t>
      </w:r>
      <w:r>
        <w:t>, such as rugosity and coral cover</w:t>
      </w:r>
      <w:r w:rsidR="00B55564">
        <w:t>, may also</w:t>
      </w:r>
      <w:r>
        <w:t xml:space="preserve"> be used to predict richness of taxonomic groups</w:t>
      </w:r>
      <w:r w:rsidR="00B55564">
        <w:t xml:space="preserve"> on coral reefs</w:t>
      </w:r>
      <w:r>
        <w:t xml:space="preserve">. </w:t>
      </w:r>
      <w:r w:rsidR="00B55564">
        <w:t xml:space="preserve">Other studies have found that </w:t>
      </w:r>
      <w:r>
        <w:t>reduced coral richness resulted in a reduction of rugosity which, in turn, led to a decrease in fish abundance</w:t>
      </w:r>
      <w:r w:rsidR="00B55564">
        <w:t xml:space="preserve"> </w:t>
      </w:r>
      <w:commentRangeStart w:id="686"/>
      <w:r w:rsidR="00B55564">
        <w:fldChar w:fldCharType="begin" w:fldLock="1"/>
      </w:r>
      <w:r w:rsidR="00805066">
        <w:instrText>ADDIN CSL_CITATION {"citationItems":[{"id":"ITEM-1","itemData":{"ISBN":"1051-0761","ISSN":"10510761","PMID":"21939056","abstract":"The architectural complexity of ecosystems can greatly influence their capacity to support biodiversity and deliver ecosystem services. Understanding the components underlying this complexity can aid the development of effective strategies for ecosystem conservation. Caribbean coral reefs support and protect millions of livelihoods, but recent anthropogenic change is shifting communities toward reefs dominated by stress-resistant coral species, which are often less architecturally complex. With the regionwide decline in reef fish abundance, it is becoming increasingly important to understand changes in coral reef community structure and function. We quantify the influence of coral composition, diversity, and morpho-functional traits on the architectural complexity of reefs across 91 sites at Cozumel, Mexico. Although reef architectural complexity increases with coral cover and species richness, it is highest on sites that are low in taxonomic evenness and dominated by morpho-functionally important, reef-building coral genera, particularly Montastraea. Sites with similar coral community composition also tend to occur on reefs with very similar architectural complexity, suggesting that reef structure tends to be determined by the same key species across sites. Our findings provide support for prioritizing and protecting particular reef types, especially those dominated by key reef-building corals, in order to enhance reef complexity.","author":[{"dropping-particle":"","family":"Alvarez-Filip","given":"Lorenzo","non-dropping-particle":"","parse-names":false,"suffix":""},{"dropping-particle":"","family":"Dulvy","given":"Nicholas K.","non-dropping-particle":"","parse-names":false,"suffix":""},{"dropping-particle":"","family":"Côté","given":"Isabelle M.","non-dropping-particle":"","parse-names":false,"suffix":""},{"dropping-particle":"","family":"Watkinson","given":"Andrew R.","non-dropping-particle":"","parse-names":false,"suffix":""},{"dropping-particle":"","family":"Gill","given":"Jennifer A.","non-dropping-particle":"","parse-names":false,"suffix":""}],"container-title":"Ecological Applications","id":"ITEM-1","issue":"6","issued":{"date-parts":[["2011"]]},"note":"Takeaway from this paper: Sites with high rugosity have high coral and fish richness even though these reefs may be DOMINATED by only a few species of corals ","page":"2223-2231","title":"Coral identity underpins architectural complexity on Caribbean reefs","type":"article-journal","volume":"21"},"uris":["http://www.mendeley.com/documents/?uuid=e0c9ab50-589a-40aa-9639-210404e9987d"]}],"mendeley":{"formattedCitation":"(Alvarez-Filip, Dulvy, Côté, Watkinson, &amp; Gill, 2011)","plainTextFormattedCitation":"(Alvarez-Filip, Dulvy, Côté, Watkinson, &amp; Gill, 2011)","previouslyFormattedCitation":"(Alvarez-Filip, Dulvy, Côté, Watkinson, &amp; Gill, 2011)"},"properties":{"noteIndex":0},"schema":"https://github.com/citation-style-language/schema/raw/master/csl-citation.json"}</w:instrText>
      </w:r>
      <w:r w:rsidR="00B55564">
        <w:fldChar w:fldCharType="separate"/>
      </w:r>
      <w:r w:rsidR="00B55564" w:rsidRPr="00B55564">
        <w:rPr>
          <w:noProof/>
        </w:rPr>
        <w:t>(Alvarez-Filip, Dulvy, Côté, Watkinson, &amp; Gill, 2011)</w:t>
      </w:r>
      <w:r w:rsidR="00B55564">
        <w:fldChar w:fldCharType="end"/>
      </w:r>
      <w:commentRangeEnd w:id="686"/>
      <w:r w:rsidR="00030BAE">
        <w:rPr>
          <w:rStyle w:val="CommentReference"/>
        </w:rPr>
        <w:commentReference w:id="686"/>
      </w:r>
      <w:r>
        <w:t xml:space="preserve">. </w:t>
      </w:r>
      <w:r w:rsidR="006D3306">
        <w:t>Although we did</w:t>
      </w:r>
      <w:r w:rsidR="00B55564">
        <w:t xml:space="preserve"> not </w:t>
      </w:r>
      <w:r w:rsidR="006D3306">
        <w:t>include</w:t>
      </w:r>
      <w:r w:rsidR="00B55564">
        <w:t xml:space="preserve"> </w:t>
      </w:r>
      <w:commentRangeStart w:id="687"/>
      <w:r w:rsidR="00B55564">
        <w:t xml:space="preserve">fish abundance </w:t>
      </w:r>
      <w:r w:rsidR="006D3306">
        <w:t xml:space="preserve">as a target </w:t>
      </w:r>
      <w:commentRangeEnd w:id="687"/>
      <w:r w:rsidR="00CA66EB">
        <w:rPr>
          <w:rStyle w:val="CommentReference"/>
        </w:rPr>
        <w:commentReference w:id="687"/>
      </w:r>
      <w:r w:rsidR="00B55564">
        <w:t xml:space="preserve">in our results, we </w:t>
      </w:r>
      <w:r w:rsidR="006D3306">
        <w:t>did observe</w:t>
      </w:r>
      <w:r w:rsidR="00B55564">
        <w:t xml:space="preserve"> a </w:t>
      </w:r>
      <w:commentRangeStart w:id="688"/>
      <w:r w:rsidR="00B55564">
        <w:t>reduction in the number of fish species</w:t>
      </w:r>
      <w:r w:rsidR="00F011E0">
        <w:t xml:space="preserve"> and overall species</w:t>
      </w:r>
      <w:r w:rsidR="00B55564">
        <w:t xml:space="preserve"> present at l</w:t>
      </w:r>
      <w:commentRangeEnd w:id="688"/>
      <w:r w:rsidR="00CA66EB">
        <w:rPr>
          <w:rStyle w:val="CommentReference"/>
        </w:rPr>
        <w:commentReference w:id="688"/>
      </w:r>
      <w:r w:rsidR="00B55564">
        <w:t xml:space="preserve">ower </w:t>
      </w:r>
      <w:commentRangeStart w:id="689"/>
      <w:r w:rsidR="00B55564">
        <w:t xml:space="preserve">levels of rugosity. </w:t>
      </w:r>
      <w:r w:rsidR="00805066">
        <w:t>W</w:t>
      </w:r>
      <w:r w:rsidR="00B55564">
        <w:t xml:space="preserve">e also found rugosity to be negatively associated with coral </w:t>
      </w:r>
      <w:r w:rsidR="00805066">
        <w:t xml:space="preserve">richness; however, </w:t>
      </w:r>
      <w:r w:rsidR="00007B3E">
        <w:t xml:space="preserve">we found </w:t>
      </w:r>
      <w:r w:rsidR="00805066">
        <w:t xml:space="preserve">coral cover </w:t>
      </w:r>
      <w:r w:rsidR="00007B3E">
        <w:t>to be</w:t>
      </w:r>
      <w:r w:rsidR="00805066">
        <w:t xml:space="preserve"> a better </w:t>
      </w:r>
      <w:r w:rsidR="003A6E6C">
        <w:t>surrogate</w:t>
      </w:r>
      <w:r w:rsidR="00805066">
        <w:t xml:space="preserve"> of coral richness. </w:t>
      </w:r>
      <w:commentRangeStart w:id="690"/>
      <w:r w:rsidR="00F011E0">
        <w:t xml:space="preserve">The relationship between coral richness and coral cover varied over time; one explanation being, the increase in coral species richness for a given amount of coral cover over time is </w:t>
      </w:r>
      <w:r w:rsidR="00CF03EC">
        <w:t xml:space="preserve">due to an increase in </w:t>
      </w:r>
      <w:r w:rsidR="00F011E0">
        <w:lastRenderedPageBreak/>
        <w:t>evenness over time.</w:t>
      </w:r>
      <w:commentRangeEnd w:id="690"/>
      <w:r w:rsidR="00562BF9">
        <w:rPr>
          <w:rStyle w:val="CommentReference"/>
        </w:rPr>
        <w:commentReference w:id="690"/>
      </w:r>
      <w:r w:rsidR="00F011E0">
        <w:t xml:space="preserve"> In other words, the abundance of the most dominant species is reduced over time. </w:t>
      </w:r>
      <w:commentRangeStart w:id="691"/>
      <w:r w:rsidR="00CF03EC">
        <w:t xml:space="preserve">The study </w:t>
      </w:r>
      <w:commentRangeEnd w:id="691"/>
      <w:r w:rsidR="00CE687F">
        <w:rPr>
          <w:rStyle w:val="CommentReference"/>
        </w:rPr>
        <w:commentReference w:id="691"/>
      </w:r>
      <w:r w:rsidR="00CF03EC">
        <w:t xml:space="preserve">mentioned </w:t>
      </w:r>
      <w:r w:rsidR="00030BAE">
        <w:t>above</w:t>
      </w:r>
      <w:r w:rsidR="00CF03EC">
        <w:t xml:space="preserve"> found the variance in rugosity observed at higher levels of coral cover wa</w:t>
      </w:r>
      <w:commentRangeEnd w:id="689"/>
      <w:r w:rsidR="00CA66EB">
        <w:rPr>
          <w:rStyle w:val="CommentReference"/>
        </w:rPr>
        <w:commentReference w:id="689"/>
      </w:r>
      <w:r w:rsidR="00CF03EC">
        <w:t>s the result of dominance by a particular genus of coral</w:t>
      </w:r>
      <w:r w:rsidR="00007B3E">
        <w:t xml:space="preserve">; </w:t>
      </w:r>
      <w:r w:rsidR="00CF03EC">
        <w:t xml:space="preserve"> some dominant corals were more structurally complex than other dominant corals</w:t>
      </w:r>
      <w:r w:rsidR="00F011E0">
        <w:t xml:space="preserve"> </w:t>
      </w:r>
      <w:r w:rsidR="00F011E0">
        <w:fldChar w:fldCharType="begin" w:fldLock="1"/>
      </w:r>
      <w:r w:rsidR="00F011E0">
        <w:instrText>ADDIN CSL_CITATION {"citationItems":[{"id":"ITEM-1","itemData":{"ISBN":"1051-0761","ISSN":"10510761","PMID":"21939056","abstract":"The architectural complexity of ecosystems can greatly influence their capacity to support biodiversity and deliver ecosystem services. Understanding the components underlying this complexity can aid the development of effective strategies for ecosystem conservation. Caribbean coral reefs support and protect millions of livelihoods, but recent anthropogenic change is shifting communities toward reefs dominated by stress-resistant coral species, which are often less architecturally complex. With the regionwide decline in reef fish abundance, it is becoming increasingly important to understand changes in coral reef community structure and function. We quantify the influence of coral composition, diversity, and morpho-functional traits on the architectural complexity of reefs across 91 sites at Cozumel, Mexico. Although reef architectural complexity increases with coral cover and species richness, it is highest on sites that are low in taxonomic evenness and dominated by morpho-functionally important, reef-building coral genera, particularly Montastraea. Sites with similar coral community composition also tend to occur on reefs with very similar architectural complexity, suggesting that reef structure tends to be determined by the same key species across sites. Our findings provide support for prioritizing and protecting particular reef types, especially those dominated by key reef-building corals, in order to enhance reef complexity.","author":[{"dropping-particle":"","family":"Alvarez-Filip","given":"Lorenzo","non-dropping-particle":"","parse-names":false,"suffix":""},{"dropping-particle":"","family":"Dulvy","given":"Nicholas K.","non-dropping-particle":"","parse-names":false,"suffix":""},{"dropping-particle":"","family":"Côté","given":"Isabelle M.","non-dropping-particle":"","parse-names":false,"suffix":""},{"dropping-particle":"","family":"Watkinson","given":"Andrew R.","non-dropping-particle":"","parse-names":false,"suffix":""},{"dropping-particle":"","family":"Gill","given":"Jennifer A.","non-dropping-particle":"","parse-names":false,"suffix":""}],"container-title":"Ecological Applications","id":"ITEM-1","issue":"6","issued":{"date-parts":[["2011"]]},"note":"Takeaway from this paper: Sites with high rugosity have high coral and fish richness even though these reefs may be DOMINATED by only a few species of corals ","page":"2223-2231","title":"Coral identity underpins architectural complexity on Caribbean reefs","type":"article-journal","volume":"21"},"uris":["http://www.mendeley.com/documents/?uuid=e0c9ab50-589a-40aa-9639-210404e9987d"]}],"mendeley":{"formattedCitation":"(Alvarez-Filip et al., 2011)","plainTextFormattedCitation":"(Alvarez-Filip et al., 2011)","previouslyFormattedCitation":"(Alvarez-Filip et al., 2011)"},"properties":{"noteIndex":0},"schema":"https://github.com/citation-style-language/schema/raw/master/csl-citation.json"}</w:instrText>
      </w:r>
      <w:r w:rsidR="00F011E0">
        <w:fldChar w:fldCharType="separate"/>
      </w:r>
      <w:r w:rsidR="00F011E0" w:rsidRPr="00805066">
        <w:rPr>
          <w:noProof/>
        </w:rPr>
        <w:t>(Alvarez-Filip et al., 2011)</w:t>
      </w:r>
      <w:r w:rsidR="00F011E0">
        <w:fldChar w:fldCharType="end"/>
      </w:r>
      <w:r w:rsidR="00CF03EC">
        <w:t xml:space="preserve">. </w:t>
      </w:r>
      <w:r w:rsidR="00F011E0">
        <w:t>Spatial differences in rugosity governed patterns in fish richness and combined richness, and combined richness also increased over time. White Bay and Crab Cove had</w:t>
      </w:r>
      <w:r w:rsidR="00F011E0" w:rsidRPr="004B606E">
        <w:t xml:space="preserve"> high variability in rugosity over time compar</w:t>
      </w:r>
      <w:r w:rsidR="00F011E0">
        <w:t xml:space="preserve">ed to other sites, suggesting there might be some </w:t>
      </w:r>
      <w:commentRangeStart w:id="692"/>
      <w:r w:rsidR="00F011E0">
        <w:t xml:space="preserve">factor affecting rugosity at </w:t>
      </w:r>
      <w:commentRangeEnd w:id="692"/>
      <w:r w:rsidR="00786229">
        <w:rPr>
          <w:rStyle w:val="CommentReference"/>
        </w:rPr>
        <w:commentReference w:id="692"/>
      </w:r>
      <w:r w:rsidR="00F011E0">
        <w:t>these two sites leading to subsequent</w:t>
      </w:r>
      <w:r w:rsidR="00F011E0" w:rsidRPr="004B606E">
        <w:t xml:space="preserve"> fluctuations in fish richness</w:t>
      </w:r>
      <w:r w:rsidR="00F011E0">
        <w:t xml:space="preserve"> and combined richness</w:t>
      </w:r>
      <w:r w:rsidR="00F011E0" w:rsidRPr="004B606E">
        <w:t>.</w:t>
      </w:r>
      <w:r w:rsidR="00F011E0">
        <w:t xml:space="preserve"> </w:t>
      </w:r>
    </w:p>
    <w:p w14:paraId="2D9EB531" w14:textId="3C824C7F" w:rsidR="00964634" w:rsidRDefault="00805066" w:rsidP="000C2B77">
      <w:commentRangeStart w:id="693"/>
      <w:r>
        <w:t xml:space="preserve">Competition over space </w:t>
      </w:r>
      <w:commentRangeEnd w:id="693"/>
      <w:r w:rsidR="00110693">
        <w:rPr>
          <w:rStyle w:val="CommentReference"/>
        </w:rPr>
        <w:commentReference w:id="693"/>
      </w:r>
      <w:r>
        <w:t xml:space="preserve">has </w:t>
      </w:r>
      <w:commentRangeStart w:id="694"/>
      <w:r>
        <w:t xml:space="preserve">been shown to be related to chemical inhibition, or allelopathy, in interspecific relationships between sponges and corals. These relationships may explain why coral cover </w:t>
      </w:r>
      <w:commentRangeEnd w:id="694"/>
      <w:r w:rsidR="00EF7402">
        <w:rPr>
          <w:rStyle w:val="CommentReference"/>
        </w:rPr>
        <w:commentReference w:id="694"/>
      </w:r>
      <w:r w:rsidR="003A6E6C">
        <w:t xml:space="preserve">was the top candidate surrogate for sponge richness and also why sponge cover and sponge richness are negatively correlated with coral cover and coral richness respectively. </w:t>
      </w:r>
      <w:r w:rsidR="00007F93">
        <w:t xml:space="preserve">Allelopathic sponges, may reduce coral cover at local scales </w:t>
      </w:r>
      <w:commentRangeStart w:id="695"/>
      <w:r w:rsidR="00007F93">
        <w:fldChar w:fldCharType="begin" w:fldLock="1"/>
      </w:r>
      <w:r w:rsidR="00951B41">
        <w:instrText xml:space="preserve">ADDIN CSL_CITATION {"citationItems":[{"id":"ITEM-1","itemData":{"ISSN":"00243590","abstract":"Coral reef ecosystems are characterized by high species diversity and intense levels of biotic interaction, particularly competition for space among sessile benthic invertebrates. Using in situ pulse amplitude modulated fluorometry, we demonstrate that secondary metabolites present in the tissues of some Caribbean sponge species have rapid allelopathic effects on the symbiotic algae (zooxanthellae) that live in coral tissues and provide the energy for coral growth and reef formation. When incorporated into stable gels at natural concentrations and placed in contact with brain coral heads on shallow reefs for </w:instrText>
      </w:r>
      <w:r w:rsidR="00951B41">
        <w:rPr>
          <w:rFonts w:ascii="Cambria Math" w:hAnsi="Cambria Math" w:cs="Cambria Math"/>
        </w:rPr>
        <w:instrText>∼</w:instrText>
      </w:r>
      <w:r w:rsidR="00951B41">
        <w:instrText>18 h, secondary metabolites of some sponge species caused a decrease in the photosynthetic potential of the symbiotic algae and bleaching of the coral tissue, whereas those of others interfered with algal photosynthesis without causing bleaching. Some sponges produce metabolites with different modes of action for competing with reef corals. © 2007, by the American Society of Limnology and Oceanography, Inc.","author":[{"dropping-particle":"","family":"Pawlik","given":"Joseph R.","non-dropping-particle":"","parse-names":false,"suffix":""},{"dropping-particle":"","family":"Steindler","given":"Laura","non-dropping-particle":"","parse-names":false,"suffix":""},{"dropping-particle":"","family":"Henkel","given":"Timothy P.","non-dropping-particle":"","parse-names":false,"suffix":""},{"dropping-particle":"","family":"Beer","given":"Sven","non-dropping-particle":"","parse-names":false,"suffix":""},{"dropping-particle":"","family":"Ilan","given":"Micha","non-dropping-particle":"","parse-names":false,"suffix":""}],"container-title":"Limnology and Oceanography","id":"ITEM-1","issue":"2","issued":{"date-parts":[["2007"]]},"note":"Takeaway from this paper: Allelopathic sponges, may reduce coral cover at local scales ","page":"907-911","title":"Chemical warfare on coral reefs: Sponge metabolites differentially affect coral symbiosis in situ","type":"article-journal","volume":"52"},"uris":["http://www.mendeley.com/documents/?uuid=45d8c89a-cf8e-42b7-bf4d-30ec5c32291f"]}],"mendeley":{"formattedCitation":"(Pawlik, Steindler, Henkel, Beer, &amp; Ilan, 2007)","plainTextFormattedCitation":"(Pawlik, Steindler, Henkel, Beer, &amp; Ilan, 2007)","previouslyFormattedCitation":"(Pawlik, Steindler, Henkel, Beer, &amp; Ilan, 2007)"},"properties":{"noteIndex":0},"schema":"https://github.com/citation-style-language/schema/raw/master/csl-citation.json"}</w:instrText>
      </w:r>
      <w:r w:rsidR="00007F93">
        <w:fldChar w:fldCharType="separate"/>
      </w:r>
      <w:r w:rsidR="00007F93" w:rsidRPr="00007F93">
        <w:rPr>
          <w:noProof/>
        </w:rPr>
        <w:t>(Pawlik, Steindler, Henkel, Beer, &amp; Ilan, 2007)</w:t>
      </w:r>
      <w:r w:rsidR="00007F93">
        <w:fldChar w:fldCharType="end"/>
      </w:r>
      <w:commentRangeEnd w:id="695"/>
      <w:r w:rsidR="00030BAE">
        <w:rPr>
          <w:rStyle w:val="CommentReference"/>
        </w:rPr>
        <w:commentReference w:id="695"/>
      </w:r>
      <w:r w:rsidR="00007F93">
        <w:t>. Other studies have shown that unpalatable sponges, those that use chemicals to deter predation by fish, are also allelopathic toward corals</w:t>
      </w:r>
      <w:r w:rsidR="00B6152E">
        <w:t xml:space="preserve"> and are relatively common on Caribbean coral reefs </w:t>
      </w:r>
      <w:commentRangeStart w:id="696"/>
      <w:r w:rsidR="00B6152E">
        <w:fldChar w:fldCharType="begin" w:fldLock="1"/>
      </w:r>
      <w:r w:rsidR="00951B41">
        <w:instrText>ADDIN CSL_CITATION {"citationItems":[{"id":"ITEM-1","itemData":{"ISSN":"21678359","abstract":"Consumer-mediated indirect effects at the community level are difficult to demonstrate empirically. Here, we show an explicit indirect effect of overfishing on competition between sponges and reef-building corals fromsurveys of 69 sites across the Caribbean. Leveraging the large-scale, long-term removal of sponge predators, we selected overfished sites where intensive methods, primarily fish-trapping, have been employed for decades or more, and compared themto sites in remote or marine protected areas (MPAs) with variable levels of enforcement. Sponge-eating fishes (angelfishes and parrotfishes) were counted at each site, and the benthos surveyed, with coral colonies scored for interaction with sponges. Overfished sites had &gt;3 fold more overgrowth of corals by sponges, and mean coral contact with sponges was 25.6%, compared with 12.0% at less-fished sites. Greater contact with corals by sponges at overfished sites was mostly by sponge species palatable to sponge predators. Palatable species have faster rates of growth or reproduction than defended sponge species, which instead make metabolically expensive chemical defenses. These results validate the top-down conceptual model of sponge community ecology for Caribbean reefs, as well as provide an unambiguous justification for MPAs to protect threatened reef-building corals. An unanticipated outcome of the benthic survey component of this study was that overfished sites had lower mean macroalgal cover (23.1% vs. 38.1% for less-fished sites), a result that is contrary to prevailing assumptions about seaweed control by herbivorous fishes. Because we did not quantify herbivores for this study, we interpret this result with caution, but suggest that additional large-scale studies comparing intensively overfished and MPA sites are warranted to examine the relative impacts of herbivorous fishes and urchins on Caribbean reefs.","author":[{"dropping-particle":"","family":"Loh","given":"Tse-Lynn","non-dropping-particle":"","parse-names":false,"suffix":""},{"dropping-particle":"","family":"McMurray","given":"Steven E.","non-dropping-particle":"","parse-names":false,"suffix":""},{"dropping-particle":"","family":"Henkel","given":"Timothy P.","non-dropping-particle":"","parse-names":false,"suffix":""},{"dropping-particle":"","family":"Vicente","given":"Jan","non-dropping-particle":"","parse-names":false,"suffix":""},{"dropping-particle":"","family":"Pawlik","given":"Joseph R.","non-dropping-particle":"","parse-names":false,"suffix":""}],"container-title":"PeerJ","id":"ITEM-1","issued":{"date-parts":[["2015"]]},"note":"Takeaway from this paper: unpalatable sponges, those that use chemicals to deter predation by fish, are also allelopathic toward corals and are relatively common on Caribbean coral reefs (Caribbean) ","title":"Indirect effects of overfishing on Caribbean reefs: Sponges overgrow reef-building corals","type":"article-journal"},"uris":["http://www.mendeley.com/documents/?uuid=cfdbf617-4345-42c2-832e-519686259fdf"]}],"mendeley":{"formattedCitation":"(Loh, McMurray, Henkel, Vicente, &amp; Pawlik, 2015)","plainTextFormattedCitation":"(Loh, McMurray, Henkel, Vicente, &amp; Pawlik, 2015)","previouslyFormattedCitation":"(Loh, McMurray, Henkel, Vicente, &amp; Pawlik, 2015)"},"properties":{"noteIndex":0},"schema":"https://github.com/citation-style-language/schema/raw/master/csl-citation.json"}</w:instrText>
      </w:r>
      <w:r w:rsidR="00B6152E">
        <w:fldChar w:fldCharType="separate"/>
      </w:r>
      <w:r w:rsidR="00B6152E" w:rsidRPr="00B6152E">
        <w:rPr>
          <w:noProof/>
        </w:rPr>
        <w:t>(Loh, McMurray, Henkel, Vicente, &amp; Pawlik, 2015)</w:t>
      </w:r>
      <w:r w:rsidR="00B6152E">
        <w:fldChar w:fldCharType="end"/>
      </w:r>
      <w:commentRangeEnd w:id="696"/>
      <w:r w:rsidR="00030BAE">
        <w:rPr>
          <w:rStyle w:val="CommentReference"/>
        </w:rPr>
        <w:commentReference w:id="696"/>
      </w:r>
      <w:r w:rsidR="00B6152E">
        <w:t xml:space="preserve">. Despite some potential benefits sponges can have on coral structures and reef nutrient cycles, even palatable sponges can outcompete corals for space by overgrowing coral structures </w:t>
      </w:r>
      <w:commentRangeStart w:id="697"/>
      <w:r w:rsidR="00B6152E">
        <w:fldChar w:fldCharType="begin" w:fldLock="1"/>
      </w:r>
      <w:r w:rsidR="00951B41">
        <w:instrText>ADDIN CSL_CITATION {"citationItems":[{"id":"ITEM-1","itemData":{"ISSN":"10916490","abstract":"Ecological studies have rarely been performed at the community level across a large biogeographic region. Sponges are now the primary habitat-forming organisms on Caribbean coral reefs. Recent species-level investigations have demonstrated that predatory fishes (angelfishes and some parrotfishes) differentially graze sponges that lack chemical defenses, while co-occurring, palatable species heal, grow, reproduce, or recruit at faster rates than defended species. Our prediction, based on resource allocation theory, was that predator removal would result in a greater proportion of palatable species in the sponge community on overfished reefs. We tested this prediction by performing surveys of sponge and fish community composition on reefs having different levels of fishing intensity across the Caribbean. A total of 109 sponge species was recorded from 69 sites, with the 10 most common species comprising 51.0% of sponge cover (3.6-7.7% per species). Nonmetric multidimensional scaling indicated that the species composition of sponge communities depended more on the abundance of sponge-eating fishes than geographic location. Across all sites, multiple-regression analyses revealed that spongivore abundance explained 32.8% of the variation in the proportion of palatable sponges, but when data were limited to geographically adjacent locations with strongly contrasting levels of fishing pressure (Cayman Islands and Jamaica; Curaçao, Bonaire, and Martinique), the adjusted R2 values were much higher (76.5% and 94.6%, respectively). Overfishing of Caribbean coral reefs, particularly by fish trapping, removes sponge predators and is likely to result in greater competition for space between fastergrowing palatable sponges and endangered reef-building corals.","author":[{"dropping-particle":"","family":"Loh","given":"Tse-Lynn","non-dropping-particle":"","parse-names":false,"suffix":""},{"dropping-particle":"","family":"Pawlik","given":"Joseph R.","non-dropping-particle":"","parse-names":false,"suffix":""}],"container-title":"Proceedings of the National Academy of Sciences of the United States of America","id":"ITEM-1","issue":"11","issued":{"date-parts":[["2014"]]},"note":"Takeaway from Loh 2014: palatable sponges are fast-growing and compete with reef-building corals for space (Caribbean)\n\nTakeaway from Loh 2014: lower N of spongivorous fish leads to higher N of palatable sponges which leads to increased competition for space between these sponges and corals (Caribbean)","page":"4151-4156","title":"Chemical defenses and resource trade-offs structure sponge communities on Caribbean coral reefs","type":"article-journal","volume":"111"},"uris":["http://www.mendeley.com/documents/?uuid=8aa0ed2f-1e34-427d-b2c6-c61ad3f76864"]},{"id":"ITEM-2","itemData":{"author":[{"dropping-particle":"","family":"Stella","given":"Jessica S.","non-dropping-particle":"","parse-names":false,"suffix":""},{"dropping-particle":"","family":"Pratchett","given":"Morgan S.","non-dropping-particle":"","parse-names":false,"suffix":""},{"dropping-particle":"","family":"Hutchings","given":"Pat A.","non-dropping-particle":"","parse-names":false,"suffix":""},{"dropping-particle":"","family":"Jones","given":"Geoffrey P.","non-dropping-particle":"","parse-names":false,"suffix":""}],"container-title":"Oceanography and Marine Biology: An Annual Review","id":"ITEM-2","issued":{"date-parts":[["2011"]]},"note":"many groups are associated with corals, but the patterns over time and site of these groups are understudied, so it’s difficult to pinpoint their effect on coral reef persistence \n\nTakeaway from Stella 2011: sponges can hold reef together and play important role in cycling of some nutrients; sponges can be allelopathic and overgrow corals \nTakeaway from this paper: there are many understudied invert groups that can inform our understanding of biodiversity changes on coral reefs","page":"43-104","title":"Coral-associated invertebrates: Diversity, ecological importance and vulnerability to disturbance","type":"article-journal","volume":"49"},"uris":["http://www.mendeley.com/documents/?uuid=505d0a3d-a781-3ac0-aef7-1339602c00e2"]}],"mendeley":{"formattedCitation":"(Loh &amp; Pawlik, 2014; Stella, Pratchett, Hutchings, &amp; Jones, 2011)","plainTextFormattedCitation":"(Loh &amp; Pawlik, 2014; Stella, Pratchett, Hutchings, &amp; Jones, 2011)","previouslyFormattedCitation":"(Loh &amp; Pawlik, 2014; Stella, Pratchett, Hutchings, &amp; Jones, 2011)"},"properties":{"noteIndex":0},"schema":"https://github.com/citation-style-language/schema/raw/master/csl-citation.json"}</w:instrText>
      </w:r>
      <w:r w:rsidR="00B6152E">
        <w:fldChar w:fldCharType="separate"/>
      </w:r>
      <w:r w:rsidR="00B6152E" w:rsidRPr="00B6152E">
        <w:rPr>
          <w:noProof/>
        </w:rPr>
        <w:t>(Loh &amp; Pawlik, 2014; Stella, Pratchett, Hutchings, &amp; Jones, 2011)</w:t>
      </w:r>
      <w:r w:rsidR="00B6152E">
        <w:fldChar w:fldCharType="end"/>
      </w:r>
      <w:commentRangeEnd w:id="697"/>
      <w:r w:rsidR="00030BAE">
        <w:rPr>
          <w:rStyle w:val="CommentReference"/>
        </w:rPr>
        <w:commentReference w:id="697"/>
      </w:r>
      <w:r w:rsidR="00B6152E">
        <w:t xml:space="preserve">. Over time, the abundance of these palatable sponges has increased with the reduced </w:t>
      </w:r>
      <w:r w:rsidR="00B6152E">
        <w:lastRenderedPageBreak/>
        <w:t xml:space="preserve">abundance of spongivorous fish due to overfishing </w:t>
      </w:r>
      <w:commentRangeStart w:id="698"/>
      <w:r w:rsidR="00B6152E">
        <w:fldChar w:fldCharType="begin" w:fldLock="1"/>
      </w:r>
      <w:r w:rsidR="00951B41">
        <w:instrText>ADDIN CSL_CITATION {"citationItems":[{"id":"ITEM-1","itemData":{"ISSN":"10916490","abstract":"Ecological studies have rarely been performed at the community level across a large biogeographic region. Sponges are now the primary habitat-forming organisms on Caribbean coral reefs. Recent species-level investigations have demonstrated that predatory fishes (angelfishes and some parrotfishes) differentially graze sponges that lack chemical defenses, while co-occurring, palatable species heal, grow, reproduce, or recruit at faster rates than defended species. Our prediction, based on resource allocation theory, was that predator removal would result in a greater proportion of palatable species in the sponge community on overfished reefs. We tested this prediction by performing surveys of sponge and fish community composition on reefs having different levels of fishing intensity across the Caribbean. A total of 109 sponge species was recorded from 69 sites, with the 10 most common species comprising 51.0% of sponge cover (3.6-7.7% per species). Nonmetric multidimensional scaling indicated that the species composition of sponge communities depended more on the abundance of sponge-eating fishes than geographic location. Across all sites, multiple-regression analyses revealed that spongivore abundance explained 32.8% of the variation in the proportion of palatable sponges, but when data were limited to geographically adjacent locations with strongly contrasting levels of fishing pressure (Cayman Islands and Jamaica; Curaçao, Bonaire, and Martinique), the adjusted R2 values were much higher (76.5% and 94.6%, respectively). Overfishing of Caribbean coral reefs, particularly by fish trapping, removes sponge predators and is likely to result in greater competition for space between fastergrowing palatable sponges and endangered reef-building corals.","author":[{"dropping-particle":"","family":"Loh","given":"Tse-Lynn","non-dropping-particle":"","parse-names":false,"suffix":""},{"dropping-particle":"","family":"Pawlik","given":"Joseph R.","non-dropping-particle":"","parse-names":false,"suffix":""}],"container-title":"Proceedings of the National Academy of Sciences of the United States of America","id":"ITEM-1","issue":"11","issued":{"date-parts":[["2014"]]},"note":"Takeaway from Loh 2014: palatable sponges are fast-growing and compete with reef-building corals for space (Caribbean)\n\nTakeaway from Loh 2014: lower N of spongivorous fish leads to higher N of palatable sponges which leads to increased competition for space between these sponges and corals (Caribbean)","page":"4151-4156","title":"Chemical defenses and resource trade-offs structure sponge communities on Caribbean coral reefs","type":"article-journal","volume":"111"},"uris":["http://www.mendeley.com/documents/?uuid=8aa0ed2f-1e34-427d-b2c6-c61ad3f76864"]},{"id":"ITEM-2","itemData":{"ISSN":"1932-6203","abstract":"Although coral reef health across the globe is declining as a result of anthropogenic impacts, relatively little is known of how environmental variability influences reef organisms other than corals and fish. Sponges are an important component of coral reef fauna that perform many important functional roles and changes in their abundance and diversity as a result of environmental change has the potential to affect overall reef ecosystem functioning. In this study, we examined patterns of sponge biodiversity and abundance across a range of environments to assess the potential key drivers of differences in benthic community structure. We found that sponge assemblages were significantly different across the study sites, but were dominated by one species Lamellodysidea herbacea (42% of all sponges patches recorded) and that the differential rate of sediment deposition was the most important variable driving differences in abundance patterns. Lamellodysidea herbacea abundance was positively associated with sedimentation rates, while total sponge abundance excluding Lamellodysidea herbacea was negatively associated with rates of sedimentation. Overall variation in sponge assemblage composition was correlated with a number of variables although each variable explained only a small amount of the overall variation. Although sponge abundance remained similar across environments, diversity was negatively affected by sedimentation, with the most sedimented sites being dominated by a single sponge species. Our study shows how some sponge species are able to tolerate high levels of sediment and that any transition of coral reefs to more sedimented states may result in a shift to a low diversity sponge dominated system, which is likely to have subsequent effects on ecosystem functioning.","author":[{"dropping-particle":"","family":"Powell","given":"Abigail","non-dropping-particle":"","parse-names":false,"suffix":""},{"dropping-particle":"","family":"Smith","given":"David J.","non-dropping-particle":"","parse-names":false,"suffix":""},{"dropping-particle":"","family":"Hepburn","given":"Leanne J.","non-dropping-particle":"","parse-names":false,"suffix":""},{"dropping-particle":"","family":"Jones","given":"Timothy","non-dropping-particle":"","parse-names":false,"suffix":""},{"dropping-particle":"","family":"Berman","given":"Jade","non-dropping-particle":"","parse-names":false,"suffix":""},{"dropping-particle":"","family":"Jompa","given":"Jamaluddin","non-dropping-particle":"","parse-names":false,"suffix":""},{"dropping-particle":"","family":"Bell","given":"James J.","non-dropping-particle":"","parse-names":false,"suffix":""}],"container-title":"Plos One","id":"ITEM-2","issued":{"date-parts":[["2014"]]},"note":"Sponge richness estimated by environmental variables\n\nTakeaway from Powell 2014: decrease in spongivorous fish has led to increase in sponge N in the Indo-Pacific region ","title":"Reduced Diversity and High Sponge Abundance on a Sedimented Indo-Pacific Reef System: Implications for Future Changes in Environmental Quality","type":"article-journal"},"uris":["http://www.mendeley.com/documents/?uuid=c920bf20-9d10-47a3-9b93-7248039c5192"]}],"mendeley":{"formattedCitation":"(Loh &amp; Pawlik, 2014; Powell et al., 2014)","plainTextFormattedCitation":"(Loh &amp; Pawlik, 2014; Powell et al., 2014)","previouslyFormattedCitation":"(Loh &amp; Pawlik, 2014; Powell et al., 2014)"},"properties":{"noteIndex":0},"schema":"https://github.com/citation-style-language/schema/raw/master/csl-citation.json"}</w:instrText>
      </w:r>
      <w:r w:rsidR="00B6152E">
        <w:fldChar w:fldCharType="separate"/>
      </w:r>
      <w:r w:rsidR="00B6152E" w:rsidRPr="00B6152E">
        <w:rPr>
          <w:noProof/>
        </w:rPr>
        <w:t>(Loh &amp; Pawlik, 2014; Powell et al., 2014)</w:t>
      </w:r>
      <w:r w:rsidR="00B6152E">
        <w:fldChar w:fldCharType="end"/>
      </w:r>
      <w:commentRangeEnd w:id="698"/>
      <w:r w:rsidR="00030BAE">
        <w:rPr>
          <w:rStyle w:val="CommentReference"/>
        </w:rPr>
        <w:commentReference w:id="698"/>
      </w:r>
      <w:r w:rsidR="00B6152E">
        <w:t>.</w:t>
      </w:r>
      <w:r w:rsidR="00CF03EC">
        <w:t xml:space="preserve"> </w:t>
      </w:r>
    </w:p>
    <w:p w14:paraId="4016FBAF" w14:textId="3C99E920" w:rsidR="002E560A" w:rsidRDefault="00CF03EC" w:rsidP="000C2B77">
      <w:commentRangeStart w:id="699"/>
      <w:r>
        <w:t>S</w:t>
      </w:r>
      <w:r w:rsidR="00173B03">
        <w:t xml:space="preserve">pecies richness can vary </w:t>
      </w:r>
      <w:r>
        <w:t xml:space="preserve">across spatial and temporal scales </w:t>
      </w:r>
      <w:r w:rsidR="00173B03">
        <w:t>for many reasons,</w:t>
      </w:r>
      <w:r>
        <w:t xml:space="preserve"> some of which are described here. As such, </w:t>
      </w:r>
      <w:r w:rsidR="000C2B77">
        <w:t xml:space="preserve">studies proposing </w:t>
      </w:r>
      <w:r>
        <w:t>s</w:t>
      </w:r>
      <w:r w:rsidR="002E560A">
        <w:t>urrogates</w:t>
      </w:r>
      <w:r w:rsidR="00173B03">
        <w:t xml:space="preserve"> to predict species richness and other diversity measures</w:t>
      </w:r>
      <w:r w:rsidR="000C2B77">
        <w:t xml:space="preserve"> should explicitly address the spatial and temporal limitations of using the candidate surrogates, especially when planning large-scale or long-term studies. </w:t>
      </w:r>
      <w:commentRangeEnd w:id="699"/>
      <w:r w:rsidR="00EF7402">
        <w:rPr>
          <w:rStyle w:val="CommentReference"/>
        </w:rPr>
        <w:commentReference w:id="699"/>
      </w:r>
    </w:p>
    <w:p w14:paraId="19C69C7D" w14:textId="77777777" w:rsidR="00B06EB3" w:rsidRPr="002E560A" w:rsidRDefault="00B06EB3" w:rsidP="00B06EB3">
      <w:pPr>
        <w:pStyle w:val="Heading3"/>
      </w:pPr>
      <w:commentRangeStart w:id="700"/>
      <w:r w:rsidRPr="002E560A">
        <w:t>Value of sponge monitoring</w:t>
      </w:r>
      <w:commentRangeEnd w:id="700"/>
      <w:r w:rsidR="00F23266">
        <w:rPr>
          <w:rStyle w:val="CommentReference"/>
          <w:b w:val="0"/>
          <w:i w:val="0"/>
        </w:rPr>
        <w:commentReference w:id="700"/>
      </w:r>
    </w:p>
    <w:p w14:paraId="0BA54DFC" w14:textId="3EDC4363" w:rsidR="00C6632D" w:rsidRDefault="00756F16" w:rsidP="00C6632D">
      <w:r>
        <w:t xml:space="preserve">Different taxonomic groups respond differently to changes in the environment. As such, using diversity measures for one group as proxies for total biodiversity without evaluating this relationship (taxonomic surrogacy) can lead to false conclusions regarding taxonomic groups not directly measured. </w:t>
      </w:r>
      <w:r w:rsidR="003D629E">
        <w:t xml:space="preserve">For example, </w:t>
      </w:r>
      <w:commentRangeStart w:id="701"/>
      <w:r w:rsidR="003D629E">
        <w:t xml:space="preserve">windward </w:t>
      </w:r>
      <w:commentRangeStart w:id="702"/>
      <w:r w:rsidR="003D629E">
        <w:t xml:space="preserve">reefs had </w:t>
      </w:r>
      <w:commentRangeEnd w:id="702"/>
      <w:r w:rsidR="00CE687F">
        <w:rPr>
          <w:rStyle w:val="CommentReference"/>
        </w:rPr>
        <w:commentReference w:id="702"/>
      </w:r>
      <w:r w:rsidR="003D629E">
        <w:t>higher coral and fish diversity than leeward reefs</w:t>
      </w:r>
      <w:commentRangeEnd w:id="701"/>
      <w:r w:rsidR="00716EBD">
        <w:rPr>
          <w:rStyle w:val="CommentReference"/>
        </w:rPr>
        <w:commentReference w:id="701"/>
      </w:r>
      <w:r w:rsidR="003D629E">
        <w:t xml:space="preserve">, but the latter supported higher sponge diversity </w:t>
      </w:r>
      <w:r w:rsidR="003D629E">
        <w:fldChar w:fldCharType="begin" w:fldLock="1"/>
      </w:r>
      <w:r w:rsidR="00951B41">
        <w:instrText>ADDIN CSL_CITATION {"citationItems":[{"id":"ITEM-1","itemData":{"ISSN":"01739565","abstract":"Certain biodiversity patterns on coral reefs are generally consistent but we still lack fundamental insight into how assemblages vary across spatially heterogeneous reef systems. We compared fish, coral, and sponge assemblages across a symmetrical physiographical gradient (windward forereef, lagoon patch reef, leeward forereef) of the Glover's Reef atoll, Belize. Species richness of fishes and corals was highest in the deep habitat (15m) on the windward forereef. Sponges were diverse and abundant on both deep windward and leeward forereefs but not on the exposed shallow (5m) windward forereef. Fish and benthic assemblages were relatively distinct in each reef zone, with the lagoon patch reef communities consisting of a combination of leeward and windward species. Nevertheless, there were no clear patterns in community similarity matrices of fish and benthic assemblages, suggesting that overall coral and sponge assemblages had weak or no direct association with patterns in fish assemblages. A closer examination of fish trophic groups indicated that planktivores and predators were predictably associated with depth, whereas herbivores were associated with shallow protected reefs. None was specifically associated with spatial location along the atoll gradient. These patterns of diversity distribution are important for identifying spatial conservation priorities. A Marine Protected Area (MPA) at Glover's Reef encompasses substantial windward forereef and patch reef habitats. A much lesser extent of protection is afforded the leeward forereef that supports faunal assemblages that are unique and productive, if not as diverse as the windward forereef. Isolated coral atolls can serve as ideal systems to study spatial heterogeneity and biodiversity patterns, but more experimental studies are needed to reveal the mechanistic processes underlying these patterns.","author":[{"dropping-particle":"","family":"Acosta","given":"Charles","non-dropping-particle":"","parse-names":false,"suffix":""},{"dropping-particle":"","family":"Barnes","given":"Robin","non-dropping-particle":"","parse-names":false,"suffix":""},{"dropping-particle":"","family":"McClatchey","given":"Rebecca","non-dropping-particle":"","parse-names":false,"suffix":""}],"container-title":"Marine Ecology","id":"ITEM-1","issued":{"date-parts":[["2015"]]},"note":"Useful as a template for a simple comparison of rcihness across 3 groups.\n\nI am skeptical of their ability ot ID to species using these videos!\n\nsponges follow different patterns than corals and fish over spatial gradient\n\nwindward reefs had higher coral and fish diversity than leeward reefs, but the latter supported higher sponge diversity","page":"167-177","title":"Spatial discordance in fish, coral, and sponge assemblages across a Caribbean atoll reef gradient","type":"article-journal","volume":"36"},"uris":["http://www.mendeley.com/documents/?uuid=6d79f492-21b1-4636-83a5-a2fd67ac84e5"]}],"mendeley":{"formattedCitation":"(Acosta, Barnes, &amp; McClatchey, 2015)","plainTextFormattedCitation":"(Acosta, Barnes, &amp; McClatchey, 2015)","previouslyFormattedCitation":"(Acosta, Barnes, &amp; McClatchey, 2015)"},"properties":{"noteIndex":0},"schema":"https://github.com/citation-style-language/schema/raw/master/csl-citation.json"}</w:instrText>
      </w:r>
      <w:r w:rsidR="003D629E">
        <w:fldChar w:fldCharType="separate"/>
      </w:r>
      <w:r w:rsidR="003D629E" w:rsidRPr="003D629E">
        <w:rPr>
          <w:noProof/>
        </w:rPr>
        <w:t>(Acosta, Barnes, &amp; McClatchey, 2015)</w:t>
      </w:r>
      <w:r w:rsidR="003D629E">
        <w:fldChar w:fldCharType="end"/>
      </w:r>
      <w:r w:rsidR="003D629E">
        <w:t xml:space="preserve">. Had this environmental gradient been extrapolated to diversity of taxonomic groups other than fish and corals, it may have been used to make </w:t>
      </w:r>
      <w:commentRangeStart w:id="703"/>
      <w:r w:rsidR="003D629E">
        <w:t xml:space="preserve">management decisions </w:t>
      </w:r>
      <w:commentRangeEnd w:id="703"/>
      <w:r w:rsidR="00CE687F">
        <w:rPr>
          <w:rStyle w:val="CommentReference"/>
        </w:rPr>
        <w:commentReference w:id="703"/>
      </w:r>
      <w:r w:rsidR="003D629E">
        <w:t>that would negatively affect sponge diversity. Similarly, we</w:t>
      </w:r>
      <w:r w:rsidR="002573BD">
        <w:t xml:space="preserve"> found that sponges</w:t>
      </w:r>
      <w:r w:rsidR="003D629E">
        <w:t xml:space="preserve"> do</w:t>
      </w:r>
      <w:r w:rsidR="002573BD">
        <w:t xml:space="preserve"> not conform to the same patterns (over space, time, or with </w:t>
      </w:r>
      <w:r w:rsidR="007568F4">
        <w:t>landscape featur</w:t>
      </w:r>
      <w:r w:rsidR="002573BD">
        <w:t xml:space="preserve">es) as corals and fish. </w:t>
      </w:r>
      <w:commentRangeStart w:id="704"/>
      <w:r w:rsidR="00B06EB3">
        <w:t xml:space="preserve">The </w:t>
      </w:r>
      <w:commentRangeEnd w:id="704"/>
      <w:r w:rsidR="00CE687F">
        <w:rPr>
          <w:rStyle w:val="CommentReference"/>
        </w:rPr>
        <w:commentReference w:id="704"/>
      </w:r>
      <w:r w:rsidR="00B06EB3">
        <w:t xml:space="preserve">traditional measures of coral cover and rugosity might be good predictors of coral richness and fish richness respectively, but caution should be </w:t>
      </w:r>
      <w:r w:rsidR="007568F4">
        <w:t>exercis</w:t>
      </w:r>
      <w:r w:rsidR="00B06EB3">
        <w:t xml:space="preserve">ed when making extrapolations to total reef diversity as richness of some groups, here we looked at sponge richness, is not strongly correlated with these variables. </w:t>
      </w:r>
      <w:r w:rsidR="00C6632D">
        <w:t xml:space="preserve">In addition, we found that sponge cover does not follow the same patterns as coral cover or rugosity over </w:t>
      </w:r>
      <w:r w:rsidR="00C6632D">
        <w:lastRenderedPageBreak/>
        <w:t xml:space="preserve">time or across sites. </w:t>
      </w:r>
      <w:commentRangeStart w:id="705"/>
      <w:r w:rsidR="003D629E">
        <w:t xml:space="preserve">Perhaps sponges are not the only taxonomic group of organisms on coral reefs that are difficult to predict with coral cover or rugosity; there are many coral-associated invertebrates that may provide insight into coral reef diversity </w:t>
      </w:r>
      <w:commentRangeStart w:id="706"/>
      <w:r w:rsidR="003D629E">
        <w:fldChar w:fldCharType="begin" w:fldLock="1"/>
      </w:r>
      <w:r w:rsidR="00951B41">
        <w:instrText>ADDIN CSL_CITATION {"citationItems":[{"id":"ITEM-1","itemData":{"author":[{"dropping-particle":"","family":"Stella","given":"Jessica S.","non-dropping-particle":"","parse-names":false,"suffix":""},{"dropping-particle":"","family":"Pratchett","given":"Morgan S.","non-dropping-particle":"","parse-names":false,"suffix":""},{"dropping-particle":"","family":"Hutchings","given":"Pat A.","non-dropping-particle":"","parse-names":false,"suffix":""},{"dropping-particle":"","family":"Jones","given":"Geoffrey P.","non-dropping-particle":"","parse-names":false,"suffix":""}],"container-title":"Oceanography and Marine Biology: An Annual Review","id":"ITEM-1","issued":{"date-parts":[["2011"]]},"note":"many groups are associated with corals, but the patterns over time and site of these groups are understudied, so it’s difficult to pinpoint their effect on coral reef persistence \n\nTakeaway from Stella 2011: sponges can hold reef together and play important role in cycling of some nutrients; sponges can be allelopathic and overgrow corals \nTakeaway from this paper: there are many understudied invert groups that can inform our understanding of biodiversity changes on coral reefs","page":"43-104","title":"Coral-associated invertebrates: Diversity, ecological importance and vulnerability to disturbance","type":"article-journal","volume":"49"},"uris":["http://www.mendeley.com/documents/?uuid=505d0a3d-a781-3ac0-aef7-1339602c00e2"]}],"mendeley":{"formattedCitation":"(Stella et al., 2011)","plainTextFormattedCitation":"(Stella et al., 2011)","previouslyFormattedCitation":"(Stella et al., 2011)"},"properties":{"noteIndex":0},"schema":"https://github.com/citation-style-language/schema/raw/master/csl-citation.json"}</w:instrText>
      </w:r>
      <w:r w:rsidR="003D629E">
        <w:fldChar w:fldCharType="separate"/>
      </w:r>
      <w:r w:rsidR="003D629E" w:rsidRPr="003D629E">
        <w:rPr>
          <w:noProof/>
        </w:rPr>
        <w:t>(Stella et al., 2011)</w:t>
      </w:r>
      <w:r w:rsidR="003D629E">
        <w:fldChar w:fldCharType="end"/>
      </w:r>
      <w:commentRangeEnd w:id="706"/>
      <w:r w:rsidR="003D629E">
        <w:rPr>
          <w:rStyle w:val="CommentReference"/>
        </w:rPr>
        <w:commentReference w:id="706"/>
      </w:r>
      <w:r w:rsidR="003D629E">
        <w:t xml:space="preserve"> and it is unlikely that all of these taxonomic groups will be adequately predicted by rugosity or coral cover alone</w:t>
      </w:r>
      <w:commentRangeEnd w:id="705"/>
      <w:r w:rsidR="00451A52">
        <w:rPr>
          <w:rStyle w:val="CommentReference"/>
        </w:rPr>
        <w:commentReference w:id="705"/>
      </w:r>
      <w:r w:rsidR="003D629E">
        <w:t xml:space="preserve">. </w:t>
      </w:r>
    </w:p>
    <w:p w14:paraId="20013237" w14:textId="4C542931" w:rsidR="003D629E" w:rsidRDefault="00B06EB3" w:rsidP="005A23E3">
      <w:commentRangeStart w:id="707"/>
      <w:r>
        <w:t>Because</w:t>
      </w:r>
      <w:commentRangeEnd w:id="707"/>
      <w:r w:rsidR="00CE687F">
        <w:rPr>
          <w:rStyle w:val="CommentReference"/>
        </w:rPr>
        <w:commentReference w:id="707"/>
      </w:r>
      <w:r>
        <w:t xml:space="preserve"> sponge</w:t>
      </w:r>
      <w:r w:rsidR="00796F47">
        <w:t xml:space="preserve"> richness and sponge cover </w:t>
      </w:r>
      <w:r w:rsidRPr="00CB745A">
        <w:t xml:space="preserve">follow different patterns than </w:t>
      </w:r>
      <w:r>
        <w:t>other variables in this study, comparing patterns in sponges to other taxonomic groups and landscape features can provide a fuller picture of</w:t>
      </w:r>
      <w:r w:rsidRPr="00CB745A">
        <w:t xml:space="preserve"> reef </w:t>
      </w:r>
      <w:r>
        <w:t>bio</w:t>
      </w:r>
      <w:r w:rsidRPr="00CB745A">
        <w:t>diversity</w:t>
      </w:r>
      <w:r>
        <w:t xml:space="preserve">. </w:t>
      </w:r>
      <w:r w:rsidR="003D174D">
        <w:t xml:space="preserve">It has already been suggested that </w:t>
      </w:r>
      <w:commentRangeStart w:id="708"/>
      <w:commentRangeStart w:id="709"/>
      <w:r w:rsidR="003D174D">
        <w:t xml:space="preserve">“non-umbrella” </w:t>
      </w:r>
      <w:commentRangeEnd w:id="708"/>
      <w:r w:rsidR="004862DE">
        <w:rPr>
          <w:rStyle w:val="CommentReference"/>
        </w:rPr>
        <w:commentReference w:id="708"/>
      </w:r>
      <w:commentRangeEnd w:id="709"/>
      <w:r w:rsidR="00CE687F">
        <w:rPr>
          <w:rStyle w:val="CommentReference"/>
        </w:rPr>
        <w:commentReference w:id="709"/>
      </w:r>
      <w:r w:rsidR="003D174D">
        <w:t xml:space="preserve">species can provide insight into overall site biodiversity at local scales in terrestrial ecosystems </w:t>
      </w:r>
      <w:commentRangeStart w:id="710"/>
      <w:r w:rsidR="003D174D">
        <w:fldChar w:fldCharType="begin" w:fldLock="1"/>
      </w:r>
      <w:r w:rsidR="00951B41">
        <w:instrText>ADDIN CSL_CITATION {"citationItems":[{"id":"ITEM-1","itemData":{"ISSN":"1366638X","abstract":"Bioindicators, as taxa or functional groups, are widely used as indicators of environmental change, specific ecological factors or taxonomic diversity. The use of ecological, environmental and biodiversity indicators, is reviewed here. Although indicator taxa are considered to be generally unreliable as broad indicators of biodiversity, they may serve a useful function in identifying ecological characteristics or monitoring the effects of habitat management. Use of only a narrow range of taxa may be unreliable, and is particularly vulnerable to distortion by a small number of invasive species. Taxa also need to be selected to reflect the specific ecosystem being studied. It is recommended that isopods be used for soil systems (if there is sufficient local diversity), in some areas earthworms or mites may be useable but are generally too difficult to identify to be practically useful. In the ground layer indicator sets could include ants, millipedes, molluscs (snails in particular), ground beetles, harvestmen and gnaphosid spiders. Foliage-inhabiting indicators could comprise ants, chrysomelid leaf beetles, theridiid spiders and arctiid moths. Ants, orthopterans and butterflies may be appropriate for use in open habitats. These basic sets should be supplemented by other taxa where appropriate resources and taxonomic expertise are available. © 2013 Springer Science+Business Media Dordrecht.","author":[{"dropping-particle":"","family":"Gerlach","given":"Justin","non-dropping-particle":"","parse-names":false,"suffix":""},{"dropping-particle":"","family":"Samways","given":"Michael","non-dropping-particle":"","parse-names":false,"suffix":""},{"dropping-particle":"","family":"Pryke","given":"James","non-dropping-particle":"","parse-names":false,"suffix":""}],"container-title":"Journal of Insect Conservation","id":"ITEM-1","issue":"4","issued":{"date-parts":[["2013"]]},"note":"Takeaway from this paper: non-umbrella species may provide insight into overall site biodiversity at local scales (insects in a variety of terrestrial habitats)","page":"831-850","title":"Terrestrial invertebrates as bioindicators: An overview of available taxonomic groups","type":"article-journal","volume":"17"},"uris":["http://www.mendeley.com/documents/?uuid=51382b92-a2d4-4d9a-99e7-cb9d93c8517d"]}],"mendeley":{"formattedCitation":"(Gerlach, Samways, &amp; Pryke, 2013)","plainTextFormattedCitation":"(Gerlach, Samways, &amp; Pryke, 2013)","previouslyFormattedCitation":"(Gerlach, Samways, &amp; Pryke, 2013)"},"properties":{"noteIndex":0},"schema":"https://github.com/citation-style-language/schema/raw/master/csl-citation.json"}</w:instrText>
      </w:r>
      <w:r w:rsidR="003D174D">
        <w:fldChar w:fldCharType="separate"/>
      </w:r>
      <w:r w:rsidR="003D174D" w:rsidRPr="003D174D">
        <w:rPr>
          <w:noProof/>
        </w:rPr>
        <w:t>(Gerlach, Samways, &amp; Pryke, 2013)</w:t>
      </w:r>
      <w:r w:rsidR="003D174D">
        <w:fldChar w:fldCharType="end"/>
      </w:r>
      <w:commentRangeEnd w:id="710"/>
      <w:r w:rsidR="003D174D">
        <w:rPr>
          <w:rStyle w:val="CommentReference"/>
        </w:rPr>
        <w:commentReference w:id="710"/>
      </w:r>
      <w:r w:rsidR="003D174D">
        <w:t xml:space="preserve">. </w:t>
      </w:r>
      <w:r w:rsidR="005A23E3">
        <w:t xml:space="preserve">As we show here, understudied taxonomic groups may not share surrogates with well-studied groups and the direction of the relationships may even be contradictory; something that has also been demonstrated in similar studies conducted in tropical forests </w:t>
      </w:r>
      <w:commentRangeStart w:id="711"/>
      <w:r w:rsidR="005A23E3">
        <w:fldChar w:fldCharType="begin" w:fldLock="1"/>
      </w:r>
      <w:r w:rsidR="00951B41">
        <w:instrText>ADDIN CSL_CITATION {"citationItems":[{"id":"ITEM-1","itemData":{"ISSN":"00063606","abstract":"Biodiversity conservation in managed tropical forests is becoming increasingly important as forest area continues to decline. Accordingly, there is growing interest in developing conservation-driven silvicultural prescriptions and identifying indicator habitat metrics (similar to indicator taxa) that could be easily assessed via routine vegetation sampling. Successfully achieving these goals, however, requires an understanding of how habitat characteristics affect biodiversity. The purpose of this study was to determine the associations between the species diversity of three taxa (ants, insectivorous bats, and dung beetles) and the habitat characteristics of hill dipterocarp production forests. We sampled both within (three samples) and adjacent to (six samples) six Virgin Jungle Reserves distributed throughout Peninsular Malaysia, and related habitat predictors to univariate diversity metrics (species richness and Shannon diversity) as well as multivariate compositional metrics. We found that influential predictors and directional effects differed across taxa. Ant diversity was most affected by stand density and canopy cover, and positively associated with both. Bat diversity was most strongly linked to primary forest area, with smaller reserves harboring greater bat diversity. Dung beetles were most affected by canopy cover and elevation, with greater diversity at lower elevation and with less canopy cover. Our multivariate analyses did not reveal any strong relationships between species composition and habitat variables. Overall, our results provide evidence that tropical forest structure is associated with biodiversity, but also suggest that it will be difficult to identify a single silvicultural prescription or landscape management strategy to maximize the diversity of all three taxa simultaneously. © 2013 The Association for Tropical Biology and Conservation.","author":[{"dropping-particle":"","family":"Lam","given":"Tzeng Yih","non-dropping-particle":"","parse-names":false,"suffix":""},{"dropping-particle":"","family":"Fletcher","given":"Christine","non-dropping-particle":"","parse-names":false,"suffix":""},{"dropping-particle":"","family":"Ramage","given":"Benjamin S.","non-dropping-particle":"","parse-names":false,"suffix":""},{"dropping-particle":"","family":"Doll","given":"Hannah M.","non-dropping-particle":"","parse-names":false,"suffix":""},{"dropping-particle":"","family":"Joann","given":"C. Luruthusamy","non-dropping-particle":"","parse-names":false,"suffix":""},{"dropping-particle":"","family":"Nur-Zati","given":"A. Mustafa","non-dropping-particle":"","parse-names":false,"suffix":""},{"dropping-particle":"","family":"Butod","given":"Elizabeth","non-dropping-particle":"","parse-names":false,"suffix":""},{"dropping-particle":"","family":"Kassim","given":"Abdul R.","non-dropping-particle":"","parse-names":false,"suffix":""},{"dropping-particle":"","family":"Harrison","given":"Rhett D.","non-dropping-particle":"","parse-names":false,"suffix":""},{"dropping-particle":"","family":"Potts","given":"Matthew D.","non-dropping-particle":"","parse-names":false,"suffix":""}],"container-title":"Biotropica","id":"ITEM-1","issue":"1","issued":{"date-parts":[["2014"]]},"note":"looked at patterns of landscape features to estimate richness of 3 taxonomic groups and found that not all groups followed the same patterns\n\nTakeaway from this paper: groups do not always share “influential predictors” and predicted directional effects can be contradictory e.g. canopy cover is positively associated with ant diversity, but negatively associated with dung beetle diversity ","page":"50-57","title":"Using Habitat Characteristics to Predict Faunal Diversity in Tropical Production Forests","type":"article-journal","volume":"46"},"uris":["http://www.mendeley.com/documents/?uuid=5b89031f-e11d-4ad5-93be-267c77c67c45"]}],"mendeley":{"formattedCitation":"(Lam et al., 2014)","plainTextFormattedCitation":"(Lam et al., 2014)","previouslyFormattedCitation":"(Lam et al., 2014)"},"properties":{"noteIndex":0},"schema":"https://github.com/citation-style-language/schema/raw/master/csl-citation.json"}</w:instrText>
      </w:r>
      <w:r w:rsidR="005A23E3">
        <w:fldChar w:fldCharType="separate"/>
      </w:r>
      <w:r w:rsidR="005A23E3" w:rsidRPr="005A23E3">
        <w:rPr>
          <w:noProof/>
        </w:rPr>
        <w:t>(Lam et al., 2014)</w:t>
      </w:r>
      <w:r w:rsidR="005A23E3">
        <w:fldChar w:fldCharType="end"/>
      </w:r>
      <w:commentRangeEnd w:id="711"/>
      <w:r w:rsidR="005A23E3">
        <w:rPr>
          <w:rStyle w:val="CommentReference"/>
        </w:rPr>
        <w:commentReference w:id="711"/>
      </w:r>
      <w:r w:rsidR="005A23E3">
        <w:t xml:space="preserve">. Therefore, diversity of these </w:t>
      </w:r>
      <w:commentRangeStart w:id="712"/>
      <w:r w:rsidR="005A23E3">
        <w:t xml:space="preserve">understudied taxonomic groups should be measured directly until a reliable surrogate can be identified. </w:t>
      </w:r>
      <w:r>
        <w:t xml:space="preserve">If not, studies that comment on </w:t>
      </w:r>
      <w:r w:rsidR="005A23E3">
        <w:t xml:space="preserve">species </w:t>
      </w:r>
      <w:r>
        <w:t xml:space="preserve">diversity should be transparent about which taxonomic groups </w:t>
      </w:r>
      <w:commentRangeEnd w:id="712"/>
      <w:r w:rsidR="00B83565">
        <w:rPr>
          <w:rStyle w:val="CommentReference"/>
        </w:rPr>
        <w:commentReference w:id="712"/>
      </w:r>
      <w:r>
        <w:t xml:space="preserve">they include in their estimates. </w:t>
      </w:r>
    </w:p>
    <w:p w14:paraId="438C0587" w14:textId="77777777" w:rsidR="00446A88" w:rsidRDefault="00456F8B" w:rsidP="00446A88">
      <w:commentRangeStart w:id="713"/>
      <w:r>
        <w:t>In conclusion</w:t>
      </w:r>
      <w:commentRangeEnd w:id="713"/>
      <w:r w:rsidR="00A9579D">
        <w:rPr>
          <w:rStyle w:val="CommentReference"/>
        </w:rPr>
        <w:commentReference w:id="713"/>
      </w:r>
      <w:r>
        <w:t>,</w:t>
      </w:r>
      <w:r w:rsidR="001E222B">
        <w:t xml:space="preserve"> </w:t>
      </w:r>
      <w:r w:rsidR="00F56F3F">
        <w:t>we show here</w:t>
      </w:r>
      <w:r w:rsidR="001E222B">
        <w:t xml:space="preserve"> that </w:t>
      </w:r>
      <w:r w:rsidR="00F56F3F">
        <w:t xml:space="preserve">the </w:t>
      </w:r>
      <w:r w:rsidR="001E222B">
        <w:t>commonly measured surrogates</w:t>
      </w:r>
      <w:r w:rsidR="00F56F3F">
        <w:t xml:space="preserve">, rugosity and percent coral cover, can be reliable predictors of fish richness and coral richness respectively. </w:t>
      </w:r>
      <w:commentRangeStart w:id="714"/>
      <w:r w:rsidR="00F56F3F">
        <w:t xml:space="preserve">However, we suggest that future reef biodiversity studies incorporate sponge-related measures to get a broader interpretation of reef biodiversity as they reveal different patterns than other measures. Reef biodiversity studies that do not </w:t>
      </w:r>
      <w:r w:rsidR="00F56F3F">
        <w:lastRenderedPageBreak/>
        <w:t xml:space="preserve">incorporate </w:t>
      </w:r>
      <w:r w:rsidR="00B1353A">
        <w:t>sponge-related measures should be explicit about the taxonomic groups included in the analyses and exercise caution when estimating total reef biodiversity</w:t>
      </w:r>
      <w:commentRangeEnd w:id="714"/>
      <w:r w:rsidR="00E23C07">
        <w:rPr>
          <w:rStyle w:val="CommentReference"/>
        </w:rPr>
        <w:commentReference w:id="714"/>
      </w:r>
      <w:r w:rsidR="00B1353A">
        <w:t>.</w:t>
      </w:r>
    </w:p>
    <w:p w14:paraId="76F1C53E" w14:textId="77777777" w:rsidR="00F23266" w:rsidRDefault="00F23266">
      <w:pPr>
        <w:spacing w:after="200" w:line="276" w:lineRule="auto"/>
        <w:ind w:firstLine="0"/>
        <w:rPr>
          <w:b/>
        </w:rPr>
      </w:pPr>
      <w:r>
        <w:br w:type="page"/>
      </w:r>
    </w:p>
    <w:p w14:paraId="660C52F2" w14:textId="774D98F4" w:rsidR="00456F8B" w:rsidRDefault="00695E29" w:rsidP="00D74C70">
      <w:pPr>
        <w:pStyle w:val="Heading2"/>
      </w:pPr>
      <w:bookmarkStart w:id="715" w:name="_Toc27002738"/>
      <w:r>
        <w:lastRenderedPageBreak/>
        <w:t>Acknowledgements</w:t>
      </w:r>
      <w:bookmarkEnd w:id="715"/>
    </w:p>
    <w:p w14:paraId="70C75AA5" w14:textId="05B1C972" w:rsidR="00695E29" w:rsidRPr="00695E29" w:rsidRDefault="00E31749" w:rsidP="00D0298C">
      <w:r>
        <w:t xml:space="preserve">Thanks to </w:t>
      </w:r>
      <w:r w:rsidR="00695E29">
        <w:t xml:space="preserve">Dr. Brian Gerber, Dr. </w:t>
      </w:r>
      <w:proofErr w:type="spellStart"/>
      <w:r w:rsidR="00695E29">
        <w:t>Gavino</w:t>
      </w:r>
      <w:proofErr w:type="spellEnd"/>
      <w:r w:rsidR="00695E29">
        <w:t xml:space="preserve"> </w:t>
      </w:r>
      <w:proofErr w:type="spellStart"/>
      <w:r w:rsidR="00695E29">
        <w:t>Puggioni</w:t>
      </w:r>
      <w:proofErr w:type="spellEnd"/>
      <w:r w:rsidR="0015137A">
        <w:t>,</w:t>
      </w:r>
      <w:r w:rsidR="00695E29">
        <w:t xml:space="preserve"> and Dr. Carlos Prada</w:t>
      </w:r>
      <w:r>
        <w:t xml:space="preserve"> for their assistance in the development and review of this study</w:t>
      </w:r>
      <w:r w:rsidR="00695E29">
        <w:t xml:space="preserve">. </w:t>
      </w:r>
      <w:r w:rsidR="008746A9">
        <w:t>We are grateful</w:t>
      </w:r>
      <w:r w:rsidR="00695E29">
        <w:t xml:space="preserve"> to </w:t>
      </w:r>
      <w:r w:rsidR="00695E29" w:rsidRPr="00D0298C">
        <w:t xml:space="preserve">Dr. </w:t>
      </w:r>
      <w:proofErr w:type="spellStart"/>
      <w:r w:rsidR="00695E29" w:rsidRPr="00D0298C">
        <w:t>Lianna</w:t>
      </w:r>
      <w:proofErr w:type="spellEnd"/>
      <w:r w:rsidR="00695E29" w:rsidRPr="00D0298C">
        <w:t xml:space="preserve"> </w:t>
      </w:r>
      <w:proofErr w:type="spellStart"/>
      <w:r w:rsidR="00695E29" w:rsidRPr="00D0298C">
        <w:t>Jarecki</w:t>
      </w:r>
      <w:proofErr w:type="spellEnd"/>
      <w:r w:rsidR="00695E29" w:rsidRPr="00D0298C">
        <w:t xml:space="preserve"> and Linda Forrester who collected </w:t>
      </w:r>
      <w:r w:rsidRPr="00D0298C">
        <w:t xml:space="preserve">much of the </w:t>
      </w:r>
      <w:r w:rsidR="00695E29" w:rsidRPr="00D0298C">
        <w:t xml:space="preserve">data </w:t>
      </w:r>
      <w:r w:rsidRPr="00D0298C">
        <w:t>on sponges and corals</w:t>
      </w:r>
      <w:r w:rsidR="00695E29" w:rsidRPr="00D0298C">
        <w:t>.</w:t>
      </w:r>
      <w:r w:rsidR="00695E29">
        <w:t xml:space="preserve"> We also thank </w:t>
      </w:r>
      <w:r w:rsidR="004208D9">
        <w:t>Dive BVI, UBS Divers</w:t>
      </w:r>
      <w:r w:rsidR="00D0298C">
        <w:t>,</w:t>
      </w:r>
      <w:r w:rsidR="004208D9">
        <w:t xml:space="preserve"> and </w:t>
      </w:r>
      <w:r w:rsidR="00695E29">
        <w:t xml:space="preserve">the </w:t>
      </w:r>
      <w:proofErr w:type="spellStart"/>
      <w:r w:rsidR="00695E29">
        <w:t>Guana</w:t>
      </w:r>
      <w:proofErr w:type="spellEnd"/>
      <w:r w:rsidR="00695E29">
        <w:t xml:space="preserve"> Island staff for logistical support.</w:t>
      </w:r>
      <w:r w:rsidR="004208D9">
        <w:t xml:space="preserve"> </w:t>
      </w:r>
      <w:r w:rsidR="004208D9" w:rsidRPr="00D0298C">
        <w:t xml:space="preserve">Financial support came from </w:t>
      </w:r>
      <w:r w:rsidR="004208D9" w:rsidRPr="006D3AFE">
        <w:t xml:space="preserve">the </w:t>
      </w:r>
      <w:proofErr w:type="spellStart"/>
      <w:r w:rsidR="004208D9" w:rsidRPr="006D3AFE">
        <w:t>Falconwood</w:t>
      </w:r>
      <w:proofErr w:type="spellEnd"/>
      <w:r w:rsidR="004208D9" w:rsidRPr="006D3AFE">
        <w:t xml:space="preserve"> Foundation</w:t>
      </w:r>
      <w:r w:rsidR="004208D9" w:rsidRPr="004208D9">
        <w:t xml:space="preserve"> </w:t>
      </w:r>
      <w:r w:rsidR="004208D9">
        <w:t xml:space="preserve">and </w:t>
      </w:r>
      <w:r w:rsidR="004208D9" w:rsidRPr="00D0298C">
        <w:t>the National Science Foundation (OCE 0096061 and</w:t>
      </w:r>
      <w:r w:rsidR="004208D9">
        <w:t xml:space="preserve"> </w:t>
      </w:r>
      <w:r w:rsidR="004208D9" w:rsidRPr="00D0298C">
        <w:t>OCE 0222087)</w:t>
      </w:r>
      <w:r w:rsidR="004208D9">
        <w:t>.</w:t>
      </w:r>
      <w:r w:rsidR="004208D9" w:rsidRPr="00D0298C">
        <w:t xml:space="preserve"> </w:t>
      </w:r>
    </w:p>
    <w:p w14:paraId="5E28C47B" w14:textId="3271A865" w:rsidR="00A679EA" w:rsidRDefault="00A679EA" w:rsidP="00E74719">
      <w:pPr>
        <w:pStyle w:val="Heading1"/>
      </w:pPr>
      <w:r>
        <w:br w:type="page"/>
      </w:r>
    </w:p>
    <w:p w14:paraId="5D068EBB" w14:textId="77777777" w:rsidR="00A679EA" w:rsidRDefault="00A679EA" w:rsidP="00D74C70">
      <w:pPr>
        <w:pStyle w:val="Heading2"/>
      </w:pPr>
      <w:bookmarkStart w:id="716" w:name="_Toc27002739"/>
      <w:commentRangeStart w:id="717"/>
      <w:r>
        <w:lastRenderedPageBreak/>
        <w:t>Literature Cited</w:t>
      </w:r>
      <w:commentRangeEnd w:id="717"/>
      <w:r w:rsidR="0010177E">
        <w:rPr>
          <w:rStyle w:val="CommentReference"/>
          <w:b w:val="0"/>
        </w:rPr>
        <w:commentReference w:id="717"/>
      </w:r>
      <w:bookmarkEnd w:id="716"/>
    </w:p>
    <w:p w14:paraId="1F7CDCE2" w14:textId="457B5D9D" w:rsidR="006F5163" w:rsidRPr="006F5163" w:rsidRDefault="00BB1205" w:rsidP="006F5163">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6F5163" w:rsidRPr="006F5163">
        <w:rPr>
          <w:noProof/>
        </w:rPr>
        <w:t xml:space="preserve">Acosta, C., Barnes, R., &amp; McClatchey, R. (2015). Spatial discordance in fish, coral, and sponge assemblages across a Caribbean atoll reef gradient. </w:t>
      </w:r>
      <w:r w:rsidR="006F5163" w:rsidRPr="006F5163">
        <w:rPr>
          <w:i/>
          <w:iCs/>
          <w:noProof/>
        </w:rPr>
        <w:t>Marine Ecology</w:t>
      </w:r>
      <w:r w:rsidR="006F5163" w:rsidRPr="006F5163">
        <w:rPr>
          <w:noProof/>
        </w:rPr>
        <w:t xml:space="preserve">, </w:t>
      </w:r>
      <w:r w:rsidR="006F5163" w:rsidRPr="006F5163">
        <w:rPr>
          <w:i/>
          <w:iCs/>
          <w:noProof/>
        </w:rPr>
        <w:t>36</w:t>
      </w:r>
      <w:r w:rsidR="006F5163" w:rsidRPr="006F5163">
        <w:rPr>
          <w:noProof/>
        </w:rPr>
        <w:t>, 167–177.</w:t>
      </w:r>
    </w:p>
    <w:p w14:paraId="14328A9E"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Almada-Villela, P. C., Sale, P. F., Gold-Bouchot, G., &amp; Kjerfve, B. (2003). </w:t>
      </w:r>
      <w:r w:rsidRPr="006F5163">
        <w:rPr>
          <w:i/>
          <w:iCs/>
          <w:noProof/>
        </w:rPr>
        <w:t>Manual of methods for the MBRS synoptic monitoring program: Selected methods for monitoring physical and biological parameters for use in the Mesoamerican region</w:t>
      </w:r>
      <w:r w:rsidRPr="006F5163">
        <w:rPr>
          <w:noProof/>
        </w:rPr>
        <w:t>. Belize City: Mesoamerican Barrier Reef Systems project (MBRS).</w:t>
      </w:r>
    </w:p>
    <w:p w14:paraId="71FC91EF"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Almany, G. R., Connolly, S. R., Heath, D. D., Hogan, J. D., Jones, G. P., McCook, L. J., … Williamson, D. H. (2009). Connectivity, biodiversity conservation and the design of marine reserve networks for coral reefs. </w:t>
      </w:r>
      <w:r w:rsidRPr="006F5163">
        <w:rPr>
          <w:i/>
          <w:iCs/>
          <w:noProof/>
        </w:rPr>
        <w:t>Coral Reefs</w:t>
      </w:r>
      <w:r w:rsidRPr="006F5163">
        <w:rPr>
          <w:noProof/>
        </w:rPr>
        <w:t xml:space="preserve">, </w:t>
      </w:r>
      <w:r w:rsidRPr="006F5163">
        <w:rPr>
          <w:i/>
          <w:iCs/>
          <w:noProof/>
        </w:rPr>
        <w:t>28</w:t>
      </w:r>
      <w:r w:rsidRPr="006F5163">
        <w:rPr>
          <w:noProof/>
        </w:rPr>
        <w:t>, 339–351.</w:t>
      </w:r>
    </w:p>
    <w:p w14:paraId="0177630E"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Alvarez-Filip, L., Dulvy, N. K., Côté, I. M., Watkinson, A. R., &amp; Gill, J. A. (2011). Coral identity underpins architectural complexity on Caribbean reefs. </w:t>
      </w:r>
      <w:r w:rsidRPr="006F5163">
        <w:rPr>
          <w:i/>
          <w:iCs/>
          <w:noProof/>
        </w:rPr>
        <w:t>Ecological Applications</w:t>
      </w:r>
      <w:r w:rsidRPr="006F5163">
        <w:rPr>
          <w:noProof/>
        </w:rPr>
        <w:t xml:space="preserve">, </w:t>
      </w:r>
      <w:r w:rsidRPr="006F5163">
        <w:rPr>
          <w:i/>
          <w:iCs/>
          <w:noProof/>
        </w:rPr>
        <w:t>21</w:t>
      </w:r>
      <w:r w:rsidRPr="006F5163">
        <w:rPr>
          <w:noProof/>
        </w:rPr>
        <w:t>(6), 2223–2231.</w:t>
      </w:r>
    </w:p>
    <w:p w14:paraId="5C1FD2D8"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Alvarez-Filip, L., Dulvy, N. K., Gill, J. A., Côté, I. M., &amp; Watkinson, A. R. (2009). Flattening of Caribbean coral reefs: Region-wide declines in architectural complexity. </w:t>
      </w:r>
      <w:r w:rsidRPr="006F5163">
        <w:rPr>
          <w:i/>
          <w:iCs/>
          <w:noProof/>
        </w:rPr>
        <w:t>Proceedings of the Royal Society B</w:t>
      </w:r>
      <w:r w:rsidRPr="006F5163">
        <w:rPr>
          <w:noProof/>
        </w:rPr>
        <w:t xml:space="preserve">, </w:t>
      </w:r>
      <w:r w:rsidRPr="006F5163">
        <w:rPr>
          <w:i/>
          <w:iCs/>
          <w:noProof/>
        </w:rPr>
        <w:t>276</w:t>
      </w:r>
      <w:r w:rsidRPr="006F5163">
        <w:rPr>
          <w:noProof/>
        </w:rPr>
        <w:t>, 3019–3025.</w:t>
      </w:r>
    </w:p>
    <w:p w14:paraId="4BE8A29A"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Anderson, M. J., Diebel, C. E., Blom, W. M., &amp; Landers, T. J. (2005). Consistency and variation in kelp holdfast assemblages: Spatial patterns of biodiversity for the major phyla at different taxonomic resolutions. </w:t>
      </w:r>
      <w:r w:rsidRPr="006F5163">
        <w:rPr>
          <w:i/>
          <w:iCs/>
          <w:noProof/>
        </w:rPr>
        <w:t>Journal of Experimental Marine Biology and Ecology</w:t>
      </w:r>
      <w:r w:rsidRPr="006F5163">
        <w:rPr>
          <w:noProof/>
        </w:rPr>
        <w:t xml:space="preserve">, </w:t>
      </w:r>
      <w:r w:rsidRPr="006F5163">
        <w:rPr>
          <w:i/>
          <w:iCs/>
          <w:noProof/>
        </w:rPr>
        <w:t>320</w:t>
      </w:r>
      <w:r w:rsidRPr="006F5163">
        <w:rPr>
          <w:noProof/>
        </w:rPr>
        <w:t>, 35–56.</w:t>
      </w:r>
    </w:p>
    <w:p w14:paraId="36B2D619"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Bell, J. J. (2008). The functional roles of marine sponges. </w:t>
      </w:r>
      <w:r w:rsidRPr="006F5163">
        <w:rPr>
          <w:i/>
          <w:iCs/>
          <w:noProof/>
        </w:rPr>
        <w:t>Estuarine, Coastal and Shelf Science</w:t>
      </w:r>
      <w:r w:rsidRPr="006F5163">
        <w:rPr>
          <w:noProof/>
        </w:rPr>
        <w:t xml:space="preserve">, </w:t>
      </w:r>
      <w:r w:rsidRPr="006F5163">
        <w:rPr>
          <w:i/>
          <w:iCs/>
          <w:noProof/>
        </w:rPr>
        <w:t>79</w:t>
      </w:r>
      <w:r w:rsidRPr="006F5163">
        <w:rPr>
          <w:noProof/>
        </w:rPr>
        <w:t>, 341–353.</w:t>
      </w:r>
    </w:p>
    <w:p w14:paraId="05CC42FE" w14:textId="77777777" w:rsidR="006F5163" w:rsidRPr="006F5163" w:rsidRDefault="006F5163" w:rsidP="006F5163">
      <w:pPr>
        <w:widowControl w:val="0"/>
        <w:autoSpaceDE w:val="0"/>
        <w:autoSpaceDN w:val="0"/>
        <w:adjustRightInd w:val="0"/>
        <w:ind w:left="480" w:hanging="480"/>
        <w:rPr>
          <w:noProof/>
        </w:rPr>
      </w:pPr>
      <w:r w:rsidRPr="006F5163">
        <w:rPr>
          <w:noProof/>
        </w:rPr>
        <w:lastRenderedPageBreak/>
        <w:t xml:space="preserve">Bellwood, D. R., Hughes, T. P., Folke, C., &amp; Nyström, M. (2004). Confronting the coral reef crisis. </w:t>
      </w:r>
      <w:r w:rsidRPr="006F5163">
        <w:rPr>
          <w:i/>
          <w:iCs/>
          <w:noProof/>
        </w:rPr>
        <w:t>Nature</w:t>
      </w:r>
      <w:r w:rsidRPr="006F5163">
        <w:rPr>
          <w:noProof/>
        </w:rPr>
        <w:t xml:space="preserve">, </w:t>
      </w:r>
      <w:r w:rsidRPr="006F5163">
        <w:rPr>
          <w:i/>
          <w:iCs/>
          <w:noProof/>
        </w:rPr>
        <w:t>429</w:t>
      </w:r>
      <w:r w:rsidRPr="006F5163">
        <w:rPr>
          <w:noProof/>
        </w:rPr>
        <w:t>, 827–833.</w:t>
      </w:r>
    </w:p>
    <w:p w14:paraId="0832CFD0"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Berman, J., Burton, M., Gibbs, R., Lock, K., Newman, P., Jones, J., &amp; Bell, J. (2013). Testing the suitability of a morphological monitoring approach for identifying temporal variability in a temperate sponge assemblage. </w:t>
      </w:r>
      <w:r w:rsidRPr="006F5163">
        <w:rPr>
          <w:i/>
          <w:iCs/>
          <w:noProof/>
        </w:rPr>
        <w:t>Journal for Nature Conservation</w:t>
      </w:r>
      <w:r w:rsidRPr="006F5163">
        <w:rPr>
          <w:noProof/>
        </w:rPr>
        <w:t xml:space="preserve">, </w:t>
      </w:r>
      <w:r w:rsidRPr="006F5163">
        <w:rPr>
          <w:i/>
          <w:iCs/>
          <w:noProof/>
        </w:rPr>
        <w:t>21</w:t>
      </w:r>
      <w:r w:rsidRPr="006F5163">
        <w:rPr>
          <w:noProof/>
        </w:rPr>
        <w:t>, 173–182.</w:t>
      </w:r>
    </w:p>
    <w:p w14:paraId="205B0142"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Bernard, A. T. F., Götz, A., Kerwath, S. E., &amp; Wilke, C. G. (2013). Observer bias and detection probability in underwater visual census of fish assemblages measured with independent double-observers. </w:t>
      </w:r>
      <w:r w:rsidRPr="006F5163">
        <w:rPr>
          <w:i/>
          <w:iCs/>
          <w:noProof/>
        </w:rPr>
        <w:t>Journal of Experimental Marine Biology and Ecology</w:t>
      </w:r>
      <w:r w:rsidRPr="006F5163">
        <w:rPr>
          <w:noProof/>
        </w:rPr>
        <w:t xml:space="preserve">, </w:t>
      </w:r>
      <w:r w:rsidRPr="006F5163">
        <w:rPr>
          <w:i/>
          <w:iCs/>
          <w:noProof/>
        </w:rPr>
        <w:t>443</w:t>
      </w:r>
      <w:r w:rsidRPr="006F5163">
        <w:rPr>
          <w:noProof/>
        </w:rPr>
        <w:t>, 75–84.</w:t>
      </w:r>
    </w:p>
    <w:p w14:paraId="5E4BF846"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Bevilacqua, S., Mistri, M., Terlizzi, A., &amp; Munari, C. (2018). Assessing the effectiveness of surrogates for species over time: Evidence from decadal monitoring of a Mediterranean transitional water ecosystem. </w:t>
      </w:r>
      <w:r w:rsidRPr="006F5163">
        <w:rPr>
          <w:i/>
          <w:iCs/>
          <w:noProof/>
        </w:rPr>
        <w:t>Marine Pollution Bulletin</w:t>
      </w:r>
      <w:r w:rsidRPr="006F5163">
        <w:rPr>
          <w:noProof/>
        </w:rPr>
        <w:t xml:space="preserve">, </w:t>
      </w:r>
      <w:r w:rsidRPr="006F5163">
        <w:rPr>
          <w:i/>
          <w:iCs/>
          <w:noProof/>
        </w:rPr>
        <w:t>131</w:t>
      </w:r>
      <w:r w:rsidRPr="006F5163">
        <w:rPr>
          <w:noProof/>
        </w:rPr>
        <w:t>, 507–514.</w:t>
      </w:r>
    </w:p>
    <w:p w14:paraId="23807138"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Blake, J. G., &amp; Loiselle, B. A. (2000). Diversity of birds along an elevational gradient in the Cordillera Central, Costa Rica. </w:t>
      </w:r>
      <w:r w:rsidRPr="006F5163">
        <w:rPr>
          <w:i/>
          <w:iCs/>
          <w:noProof/>
        </w:rPr>
        <w:t>The Auk</w:t>
      </w:r>
      <w:r w:rsidRPr="006F5163">
        <w:rPr>
          <w:noProof/>
        </w:rPr>
        <w:t xml:space="preserve">, </w:t>
      </w:r>
      <w:r w:rsidRPr="006F5163">
        <w:rPr>
          <w:i/>
          <w:iCs/>
          <w:noProof/>
        </w:rPr>
        <w:t>117</w:t>
      </w:r>
      <w:r w:rsidRPr="006F5163">
        <w:rPr>
          <w:noProof/>
        </w:rPr>
        <w:t>(3), 663–686.</w:t>
      </w:r>
    </w:p>
    <w:p w14:paraId="11843861"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Burnham, K. P., &amp; Anderson, D. R. (2002). </w:t>
      </w:r>
      <w:r w:rsidRPr="006F5163">
        <w:rPr>
          <w:i/>
          <w:iCs/>
          <w:noProof/>
        </w:rPr>
        <w:t>Model selection and inference: A practical information-theoretic approach</w:t>
      </w:r>
      <w:r w:rsidRPr="006F5163">
        <w:rPr>
          <w:noProof/>
        </w:rPr>
        <w:t xml:space="preserve"> (2nd ed.). Springer.</w:t>
      </w:r>
    </w:p>
    <w:p w14:paraId="18739C36"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Canfield, R. H. (1941). Application of the line interception method in sampling range vegetation. </w:t>
      </w:r>
      <w:r w:rsidRPr="006F5163">
        <w:rPr>
          <w:i/>
          <w:iCs/>
          <w:noProof/>
        </w:rPr>
        <w:t>Journal of Forestry</w:t>
      </w:r>
      <w:r w:rsidRPr="006F5163">
        <w:rPr>
          <w:noProof/>
        </w:rPr>
        <w:t xml:space="preserve">, </w:t>
      </w:r>
      <w:r w:rsidRPr="006F5163">
        <w:rPr>
          <w:i/>
          <w:iCs/>
          <w:noProof/>
        </w:rPr>
        <w:t>39</w:t>
      </w:r>
      <w:r w:rsidRPr="006F5163">
        <w:rPr>
          <w:noProof/>
        </w:rPr>
        <w:t>, 388–394.</w:t>
      </w:r>
    </w:p>
    <w:p w14:paraId="263C7539"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Colwell, R. K., &amp; Coddington, J. A. (1994). Estimating terrestrial biodiversity through extrapolation. </w:t>
      </w:r>
      <w:r w:rsidRPr="006F5163">
        <w:rPr>
          <w:i/>
          <w:iCs/>
          <w:noProof/>
        </w:rPr>
        <w:t>Philosophical Transactions of the Royal Society B</w:t>
      </w:r>
      <w:r w:rsidRPr="006F5163">
        <w:rPr>
          <w:noProof/>
        </w:rPr>
        <w:t xml:space="preserve">, </w:t>
      </w:r>
      <w:r w:rsidRPr="006F5163">
        <w:rPr>
          <w:i/>
          <w:iCs/>
          <w:noProof/>
        </w:rPr>
        <w:t>345</w:t>
      </w:r>
      <w:r w:rsidRPr="006F5163">
        <w:rPr>
          <w:noProof/>
        </w:rPr>
        <w:t>, 101–118.</w:t>
      </w:r>
    </w:p>
    <w:p w14:paraId="7869C89F"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Comeau, S., Lantz, C. A., Edmunds, P. J., &amp; Carpenter, R. C. (2016). Framework of </w:t>
      </w:r>
      <w:r w:rsidRPr="006F5163">
        <w:rPr>
          <w:noProof/>
        </w:rPr>
        <w:lastRenderedPageBreak/>
        <w:t xml:space="preserve">barrier reefs threatened by ocean acidification. </w:t>
      </w:r>
      <w:r w:rsidRPr="006F5163">
        <w:rPr>
          <w:i/>
          <w:iCs/>
          <w:noProof/>
        </w:rPr>
        <w:t>Global Change Biology</w:t>
      </w:r>
      <w:r w:rsidRPr="006F5163">
        <w:rPr>
          <w:noProof/>
        </w:rPr>
        <w:t xml:space="preserve">, </w:t>
      </w:r>
      <w:r w:rsidRPr="006F5163">
        <w:rPr>
          <w:i/>
          <w:iCs/>
          <w:noProof/>
        </w:rPr>
        <w:t>22</w:t>
      </w:r>
      <w:r w:rsidRPr="006F5163">
        <w:rPr>
          <w:noProof/>
        </w:rPr>
        <w:t>, 1225–1234.</w:t>
      </w:r>
    </w:p>
    <w:p w14:paraId="0D426F74"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Darling, E. S., Graham, N. A. J., Januchowski-Hartley, F. A., Nash, K. L., Pratchett, M. S., &amp; Wilson, S. K. (2017). Relationships between structural complexity, coral traits, and reef fish assemblages. </w:t>
      </w:r>
      <w:r w:rsidRPr="006F5163">
        <w:rPr>
          <w:i/>
          <w:iCs/>
          <w:noProof/>
        </w:rPr>
        <w:t>Coral Reefs</w:t>
      </w:r>
      <w:r w:rsidRPr="006F5163">
        <w:rPr>
          <w:noProof/>
        </w:rPr>
        <w:t xml:space="preserve">, </w:t>
      </w:r>
      <w:r w:rsidRPr="006F5163">
        <w:rPr>
          <w:i/>
          <w:iCs/>
          <w:noProof/>
        </w:rPr>
        <w:t>36</w:t>
      </w:r>
      <w:r w:rsidRPr="006F5163">
        <w:rPr>
          <w:noProof/>
        </w:rPr>
        <w:t>, 561–575.</w:t>
      </w:r>
    </w:p>
    <w:p w14:paraId="48BA7A00"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Deiner, K., Bik, H. M., Mächler, E., Seymour, M., Lacoursière-Roussel, A., Altermatt, F., … Bernatchez, L. (2017). Environmental DNA metabarcoding: Transforming how we survey animal and plant communities. </w:t>
      </w:r>
      <w:r w:rsidRPr="006F5163">
        <w:rPr>
          <w:i/>
          <w:iCs/>
          <w:noProof/>
        </w:rPr>
        <w:t>Molecular Ecology</w:t>
      </w:r>
      <w:r w:rsidRPr="006F5163">
        <w:rPr>
          <w:noProof/>
        </w:rPr>
        <w:t xml:space="preserve">, </w:t>
      </w:r>
      <w:r w:rsidRPr="006F5163">
        <w:rPr>
          <w:i/>
          <w:iCs/>
          <w:noProof/>
        </w:rPr>
        <w:t>26</w:t>
      </w:r>
      <w:r w:rsidRPr="006F5163">
        <w:rPr>
          <w:noProof/>
        </w:rPr>
        <w:t>, 5872–5895.</w:t>
      </w:r>
    </w:p>
    <w:p w14:paraId="34E72911"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Derraik, J. G. B., Closs, G. P., Dickinson, K. J. M., Sirvid, P., Barratt, B. I. P., &amp; Patrick, B. H. (2002). Arthropod morphospecies versus taxonomic species: A case study with Araneae, Coleoptera, and Lepidoptera. </w:t>
      </w:r>
      <w:r w:rsidRPr="006F5163">
        <w:rPr>
          <w:i/>
          <w:iCs/>
          <w:noProof/>
        </w:rPr>
        <w:t>Conservation Biology</w:t>
      </w:r>
      <w:r w:rsidRPr="006F5163">
        <w:rPr>
          <w:noProof/>
        </w:rPr>
        <w:t xml:space="preserve">, </w:t>
      </w:r>
      <w:r w:rsidRPr="006F5163">
        <w:rPr>
          <w:i/>
          <w:iCs/>
          <w:noProof/>
        </w:rPr>
        <w:t>16</w:t>
      </w:r>
      <w:r w:rsidRPr="006F5163">
        <w:rPr>
          <w:noProof/>
        </w:rPr>
        <w:t>(4), 1015–1023.</w:t>
      </w:r>
    </w:p>
    <w:p w14:paraId="231F4D91"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Dobson, A., Lodge, D., Alder, J., Cumming, G. S., Keymer, J., McGlade, J., … Xenopoulos, M. A. (2006). Habitat loss, trophic collapse, and the decline of ecosystem services. </w:t>
      </w:r>
      <w:r w:rsidRPr="006F5163">
        <w:rPr>
          <w:i/>
          <w:iCs/>
          <w:noProof/>
        </w:rPr>
        <w:t>Ecology</w:t>
      </w:r>
      <w:r w:rsidRPr="006F5163">
        <w:rPr>
          <w:noProof/>
        </w:rPr>
        <w:t xml:space="preserve">, </w:t>
      </w:r>
      <w:r w:rsidRPr="006F5163">
        <w:rPr>
          <w:i/>
          <w:iCs/>
          <w:noProof/>
        </w:rPr>
        <w:t>87</w:t>
      </w:r>
      <w:r w:rsidRPr="006F5163">
        <w:rPr>
          <w:noProof/>
        </w:rPr>
        <w:t>(8), 1915–1924.</w:t>
      </w:r>
    </w:p>
    <w:p w14:paraId="02EF65BB"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Duelli, P., &amp; Obrist, M. K. (2003). Biodiversity indicators: The choice of values and measures. </w:t>
      </w:r>
      <w:r w:rsidRPr="006F5163">
        <w:rPr>
          <w:i/>
          <w:iCs/>
          <w:noProof/>
        </w:rPr>
        <w:t>Agriculture, Ecosystems and Environment</w:t>
      </w:r>
      <w:r w:rsidRPr="006F5163">
        <w:rPr>
          <w:noProof/>
        </w:rPr>
        <w:t xml:space="preserve">, </w:t>
      </w:r>
      <w:r w:rsidRPr="006F5163">
        <w:rPr>
          <w:i/>
          <w:iCs/>
          <w:noProof/>
        </w:rPr>
        <w:t>98</w:t>
      </w:r>
      <w:r w:rsidRPr="006F5163">
        <w:rPr>
          <w:noProof/>
        </w:rPr>
        <w:t>, 87–98.</w:t>
      </w:r>
    </w:p>
    <w:p w14:paraId="351E774C"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Duffy, J. E. (2009). Why biodiversity is important to the functioning of real-world ecosystems. </w:t>
      </w:r>
      <w:r w:rsidRPr="006F5163">
        <w:rPr>
          <w:i/>
          <w:iCs/>
          <w:noProof/>
        </w:rPr>
        <w:t>Frontiers in Ecology and the Environment</w:t>
      </w:r>
      <w:r w:rsidRPr="006F5163">
        <w:rPr>
          <w:noProof/>
        </w:rPr>
        <w:t xml:space="preserve">, </w:t>
      </w:r>
      <w:r w:rsidRPr="006F5163">
        <w:rPr>
          <w:i/>
          <w:iCs/>
          <w:noProof/>
        </w:rPr>
        <w:t>7</w:t>
      </w:r>
      <w:r w:rsidRPr="006F5163">
        <w:rPr>
          <w:noProof/>
        </w:rPr>
        <w:t>(8), 437–444.</w:t>
      </w:r>
    </w:p>
    <w:p w14:paraId="6CD37992"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Eglington, S. M., Noble, D. G., &amp; Fuller, R. J. (2012). A meta-analysis of spatial relationships in species richness across taxa: Birds as indicators of wider biodiversity in temperate regions. </w:t>
      </w:r>
      <w:r w:rsidRPr="006F5163">
        <w:rPr>
          <w:i/>
          <w:iCs/>
          <w:noProof/>
        </w:rPr>
        <w:t>Journal for Nature Conservation</w:t>
      </w:r>
      <w:r w:rsidRPr="006F5163">
        <w:rPr>
          <w:noProof/>
        </w:rPr>
        <w:t xml:space="preserve">, </w:t>
      </w:r>
      <w:r w:rsidRPr="006F5163">
        <w:rPr>
          <w:i/>
          <w:iCs/>
          <w:noProof/>
        </w:rPr>
        <w:t>20</w:t>
      </w:r>
      <w:r w:rsidRPr="006F5163">
        <w:rPr>
          <w:noProof/>
        </w:rPr>
        <w:t>, 301–309.</w:t>
      </w:r>
    </w:p>
    <w:p w14:paraId="07EBDA84" w14:textId="77777777" w:rsidR="006F5163" w:rsidRPr="006F5163" w:rsidRDefault="006F5163" w:rsidP="006F5163">
      <w:pPr>
        <w:widowControl w:val="0"/>
        <w:autoSpaceDE w:val="0"/>
        <w:autoSpaceDN w:val="0"/>
        <w:adjustRightInd w:val="0"/>
        <w:ind w:left="480" w:hanging="480"/>
        <w:rPr>
          <w:noProof/>
        </w:rPr>
      </w:pPr>
      <w:r w:rsidRPr="006F5163">
        <w:rPr>
          <w:noProof/>
        </w:rPr>
        <w:lastRenderedPageBreak/>
        <w:t xml:space="preserve">Ehrlich, P. R., &amp; Wilson, E. O. (1991). Biodiversity studies: Science and policy. </w:t>
      </w:r>
      <w:r w:rsidRPr="006F5163">
        <w:rPr>
          <w:i/>
          <w:iCs/>
          <w:noProof/>
        </w:rPr>
        <w:t>Science</w:t>
      </w:r>
      <w:r w:rsidRPr="006F5163">
        <w:rPr>
          <w:noProof/>
        </w:rPr>
        <w:t xml:space="preserve">, </w:t>
      </w:r>
      <w:r w:rsidRPr="006F5163">
        <w:rPr>
          <w:i/>
          <w:iCs/>
          <w:noProof/>
        </w:rPr>
        <w:t>253</w:t>
      </w:r>
      <w:r w:rsidRPr="006F5163">
        <w:rPr>
          <w:noProof/>
        </w:rPr>
        <w:t>(5021), 758–762.</w:t>
      </w:r>
    </w:p>
    <w:p w14:paraId="7E2AB2D2"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Emslie, M. J., Cheal, A. J., MacNeil, M. A., Miller, I. R., &amp; Sweatman, H. P. A. (2018). Reef fish communities are spooked by scuba surveys and may take hours to recover. </w:t>
      </w:r>
      <w:r w:rsidRPr="006F5163">
        <w:rPr>
          <w:i/>
          <w:iCs/>
          <w:noProof/>
        </w:rPr>
        <w:t>PeerJ</w:t>
      </w:r>
      <w:r w:rsidRPr="006F5163">
        <w:rPr>
          <w:noProof/>
        </w:rPr>
        <w:t>.</w:t>
      </w:r>
    </w:p>
    <w:p w14:paraId="471B1D52"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Forrester, G., Baily, P., Conetta, D., Forrester, L., Kintzing, E., &amp; Jarecki, L. (2015). Comparing monitoring data collected by volunteers and professionals shows that citizen scientists can detect long-term change on coral reefs. </w:t>
      </w:r>
      <w:r w:rsidRPr="006F5163">
        <w:rPr>
          <w:i/>
          <w:iCs/>
          <w:noProof/>
        </w:rPr>
        <w:t>Journal for Nature Conservation</w:t>
      </w:r>
      <w:r w:rsidRPr="006F5163">
        <w:rPr>
          <w:noProof/>
        </w:rPr>
        <w:t xml:space="preserve">, </w:t>
      </w:r>
      <w:r w:rsidRPr="006F5163">
        <w:rPr>
          <w:i/>
          <w:iCs/>
          <w:noProof/>
        </w:rPr>
        <w:t>24</w:t>
      </w:r>
      <w:r w:rsidRPr="006F5163">
        <w:rPr>
          <w:noProof/>
        </w:rPr>
        <w:t>, 1–9.</w:t>
      </w:r>
    </w:p>
    <w:p w14:paraId="7640B65E"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Gardner, T. A., Côté, I. M., Gill, J. A., Grant, A., &amp; Watkinson, A. R. (2003). Long-term region-wide declines in Caribbean corals. </w:t>
      </w:r>
      <w:r w:rsidRPr="006F5163">
        <w:rPr>
          <w:i/>
          <w:iCs/>
          <w:noProof/>
        </w:rPr>
        <w:t>Science</w:t>
      </w:r>
      <w:r w:rsidRPr="006F5163">
        <w:rPr>
          <w:noProof/>
        </w:rPr>
        <w:t xml:space="preserve">, </w:t>
      </w:r>
      <w:r w:rsidRPr="006F5163">
        <w:rPr>
          <w:i/>
          <w:iCs/>
          <w:noProof/>
        </w:rPr>
        <w:t>301</w:t>
      </w:r>
      <w:r w:rsidRPr="006F5163">
        <w:rPr>
          <w:noProof/>
        </w:rPr>
        <w:t>, 958–960.</w:t>
      </w:r>
    </w:p>
    <w:p w14:paraId="2BA11D59"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Gerlach, J., Samways, M., &amp; Pryke, J. (2013). Terrestrial invertebrates as bioindicators: An overview of available taxonomic groups. </w:t>
      </w:r>
      <w:r w:rsidRPr="006F5163">
        <w:rPr>
          <w:i/>
          <w:iCs/>
          <w:noProof/>
        </w:rPr>
        <w:t>Journal of Insect Conservation</w:t>
      </w:r>
      <w:r w:rsidRPr="006F5163">
        <w:rPr>
          <w:noProof/>
        </w:rPr>
        <w:t xml:space="preserve">, </w:t>
      </w:r>
      <w:r w:rsidRPr="006F5163">
        <w:rPr>
          <w:i/>
          <w:iCs/>
          <w:noProof/>
        </w:rPr>
        <w:t>17</w:t>
      </w:r>
      <w:r w:rsidRPr="006F5163">
        <w:rPr>
          <w:noProof/>
        </w:rPr>
        <w:t>(4), 831–850.</w:t>
      </w:r>
    </w:p>
    <w:p w14:paraId="5EEFBA12"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Gill, D. A., Schuhmann, P. W., &amp; Oxenford, H. A. (2015). Recreational diver preferences for reef fish attributes: Economic implications of future change. </w:t>
      </w:r>
      <w:r w:rsidRPr="006F5163">
        <w:rPr>
          <w:i/>
          <w:iCs/>
          <w:noProof/>
        </w:rPr>
        <w:t>Ecological Economics</w:t>
      </w:r>
      <w:r w:rsidRPr="006F5163">
        <w:rPr>
          <w:noProof/>
        </w:rPr>
        <w:t xml:space="preserve">, </w:t>
      </w:r>
      <w:r w:rsidRPr="006F5163">
        <w:rPr>
          <w:i/>
          <w:iCs/>
          <w:noProof/>
        </w:rPr>
        <w:t>111</w:t>
      </w:r>
      <w:r w:rsidRPr="006F5163">
        <w:rPr>
          <w:noProof/>
        </w:rPr>
        <w:t>, 48–57.</w:t>
      </w:r>
    </w:p>
    <w:p w14:paraId="2DC21D1B"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Graham, N. A. J., Wilson, S. K., Jennings, S., Polunin, N. V. C., Bijoux, J. P., &amp; Robinson, J. (2006). Dynamic fragility of oceanic coral reef ecosystems. </w:t>
      </w:r>
      <w:r w:rsidRPr="006F5163">
        <w:rPr>
          <w:i/>
          <w:iCs/>
          <w:noProof/>
        </w:rPr>
        <w:t>Proceedings of the National Academy of Sciences of the United States of America</w:t>
      </w:r>
      <w:r w:rsidRPr="006F5163">
        <w:rPr>
          <w:noProof/>
        </w:rPr>
        <w:t xml:space="preserve">, </w:t>
      </w:r>
      <w:r w:rsidRPr="006F5163">
        <w:rPr>
          <w:i/>
          <w:iCs/>
          <w:noProof/>
        </w:rPr>
        <w:t>103</w:t>
      </w:r>
      <w:r w:rsidRPr="006F5163">
        <w:rPr>
          <w:noProof/>
        </w:rPr>
        <w:t>(22), 8425–8429.</w:t>
      </w:r>
    </w:p>
    <w:p w14:paraId="0AE3631D"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Gratwicke, B., &amp; Speight, M. R. (2005). The relationship between fish species richness, abundance and habitat complexity in a range of shallow tropical marine </w:t>
      </w:r>
      <w:r w:rsidRPr="006F5163">
        <w:rPr>
          <w:noProof/>
        </w:rPr>
        <w:lastRenderedPageBreak/>
        <w:t xml:space="preserve">habitats. </w:t>
      </w:r>
      <w:r w:rsidRPr="006F5163">
        <w:rPr>
          <w:i/>
          <w:iCs/>
          <w:noProof/>
        </w:rPr>
        <w:t>Journal of Fish Biology</w:t>
      </w:r>
      <w:r w:rsidRPr="006F5163">
        <w:rPr>
          <w:noProof/>
        </w:rPr>
        <w:t xml:space="preserve">, </w:t>
      </w:r>
      <w:r w:rsidRPr="006F5163">
        <w:rPr>
          <w:i/>
          <w:iCs/>
          <w:noProof/>
        </w:rPr>
        <w:t>66</w:t>
      </w:r>
      <w:r w:rsidRPr="006F5163">
        <w:rPr>
          <w:noProof/>
        </w:rPr>
        <w:t>, 650–667.</w:t>
      </w:r>
    </w:p>
    <w:p w14:paraId="505DFBE4"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Hirst, A. J. (2008). Surrogate measures for assessing cryptic faunal biodiversity on macroalgal-dominated subtidal reefs. </w:t>
      </w:r>
      <w:r w:rsidRPr="006F5163">
        <w:rPr>
          <w:i/>
          <w:iCs/>
          <w:noProof/>
        </w:rPr>
        <w:t>Biological Conservation</w:t>
      </w:r>
      <w:r w:rsidRPr="006F5163">
        <w:rPr>
          <w:noProof/>
        </w:rPr>
        <w:t xml:space="preserve">, </w:t>
      </w:r>
      <w:r w:rsidRPr="006F5163">
        <w:rPr>
          <w:i/>
          <w:iCs/>
          <w:noProof/>
        </w:rPr>
        <w:t>141</w:t>
      </w:r>
      <w:r w:rsidRPr="006F5163">
        <w:rPr>
          <w:noProof/>
        </w:rPr>
        <w:t>, 211–220.</w:t>
      </w:r>
    </w:p>
    <w:p w14:paraId="4095480C"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Hughes, T. P. (1994). Catastrophes, phase shifts, and large-scale degradation of a Caribbean coral reef. </w:t>
      </w:r>
      <w:r w:rsidRPr="006F5163">
        <w:rPr>
          <w:i/>
          <w:iCs/>
          <w:noProof/>
        </w:rPr>
        <w:t>Science</w:t>
      </w:r>
      <w:r w:rsidRPr="006F5163">
        <w:rPr>
          <w:noProof/>
        </w:rPr>
        <w:t xml:space="preserve">, </w:t>
      </w:r>
      <w:r w:rsidRPr="006F5163">
        <w:rPr>
          <w:i/>
          <w:iCs/>
          <w:noProof/>
        </w:rPr>
        <w:t>265</w:t>
      </w:r>
      <w:r w:rsidRPr="006F5163">
        <w:rPr>
          <w:noProof/>
        </w:rPr>
        <w:t>(5178), 1547–1551.</w:t>
      </w:r>
    </w:p>
    <w:p w14:paraId="39F9D59E"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Hughes, T. P., Kerry, J. T., Álvarez-Noriega, M., Álvarez-Romero, J. G., Anderson, K. D., Baird, A. H., … Wilson, S. K. (2017). Global warming and recurrent mass bleaching of corals. </w:t>
      </w:r>
      <w:r w:rsidRPr="006F5163">
        <w:rPr>
          <w:i/>
          <w:iCs/>
          <w:noProof/>
        </w:rPr>
        <w:t>Nature</w:t>
      </w:r>
      <w:r w:rsidRPr="006F5163">
        <w:rPr>
          <w:noProof/>
        </w:rPr>
        <w:t xml:space="preserve">, </w:t>
      </w:r>
      <w:r w:rsidRPr="006F5163">
        <w:rPr>
          <w:i/>
          <w:iCs/>
          <w:noProof/>
        </w:rPr>
        <w:t>543</w:t>
      </w:r>
      <w:r w:rsidRPr="006F5163">
        <w:rPr>
          <w:noProof/>
        </w:rPr>
        <w:t>, 373–377.</w:t>
      </w:r>
    </w:p>
    <w:p w14:paraId="4084DF65" w14:textId="77777777" w:rsidR="006F5163" w:rsidRPr="006F5163" w:rsidRDefault="006F5163" w:rsidP="006F5163">
      <w:pPr>
        <w:widowControl w:val="0"/>
        <w:autoSpaceDE w:val="0"/>
        <w:autoSpaceDN w:val="0"/>
        <w:adjustRightInd w:val="0"/>
        <w:ind w:left="480" w:hanging="480"/>
        <w:rPr>
          <w:noProof/>
        </w:rPr>
      </w:pPr>
      <w:r w:rsidRPr="006F5163">
        <w:rPr>
          <w:noProof/>
        </w:rPr>
        <w:t>Jackson, J., Donovan, M., Cramer, K., &amp; Lam, V. (2014). Status and trends of Caribbean coral reefs: 1970-2012. Washington, D.C.</w:t>
      </w:r>
    </w:p>
    <w:p w14:paraId="447B0D18"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Jennings, S., &amp; Polunin, N. V. C. (1996). Impacts of fishing on tropical reef ecosystems. </w:t>
      </w:r>
      <w:r w:rsidRPr="006F5163">
        <w:rPr>
          <w:i/>
          <w:iCs/>
          <w:noProof/>
        </w:rPr>
        <w:t>Ambio</w:t>
      </w:r>
      <w:r w:rsidRPr="006F5163">
        <w:rPr>
          <w:noProof/>
        </w:rPr>
        <w:t xml:space="preserve">, </w:t>
      </w:r>
      <w:r w:rsidRPr="006F5163">
        <w:rPr>
          <w:i/>
          <w:iCs/>
          <w:noProof/>
        </w:rPr>
        <w:t>25</w:t>
      </w:r>
      <w:r w:rsidRPr="006F5163">
        <w:rPr>
          <w:noProof/>
        </w:rPr>
        <w:t>(1), 44–49.</w:t>
      </w:r>
    </w:p>
    <w:p w14:paraId="3FB21EAC"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Jones, G. P., Almany, G. R., Russ, G. R., Sale, P. F., Steneck, R. S., Van Oppen, M. J. H., &amp; Willis, B. L. (2009). Larval retention and connectivity among populations of corals and reef fishes: History, advances and challenges. </w:t>
      </w:r>
      <w:r w:rsidRPr="006F5163">
        <w:rPr>
          <w:i/>
          <w:iCs/>
          <w:noProof/>
        </w:rPr>
        <w:t>Coral Reefs</w:t>
      </w:r>
      <w:r w:rsidRPr="006F5163">
        <w:rPr>
          <w:noProof/>
        </w:rPr>
        <w:t xml:space="preserve">, </w:t>
      </w:r>
      <w:r w:rsidRPr="006F5163">
        <w:rPr>
          <w:i/>
          <w:iCs/>
          <w:noProof/>
        </w:rPr>
        <w:t>28</w:t>
      </w:r>
      <w:r w:rsidRPr="006F5163">
        <w:rPr>
          <w:noProof/>
        </w:rPr>
        <w:t>, 307–325.</w:t>
      </w:r>
    </w:p>
    <w:p w14:paraId="2F4F74DE"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Kati, V., Devillers, P., Dufrêne, M., Legakis, A., Vokou, D., &amp; Lebrun, P. (2004). Testing the value of six taxonomic groups as biodiversity indicators at a local scale. </w:t>
      </w:r>
      <w:r w:rsidRPr="006F5163">
        <w:rPr>
          <w:i/>
          <w:iCs/>
          <w:noProof/>
        </w:rPr>
        <w:t>Conservation Biology</w:t>
      </w:r>
      <w:r w:rsidRPr="006F5163">
        <w:rPr>
          <w:noProof/>
        </w:rPr>
        <w:t xml:space="preserve">, </w:t>
      </w:r>
      <w:r w:rsidRPr="006F5163">
        <w:rPr>
          <w:i/>
          <w:iCs/>
          <w:noProof/>
        </w:rPr>
        <w:t>18</w:t>
      </w:r>
      <w:r w:rsidRPr="006F5163">
        <w:rPr>
          <w:noProof/>
        </w:rPr>
        <w:t>(3), 667–675.</w:t>
      </w:r>
    </w:p>
    <w:p w14:paraId="16432DF6"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Lam, T. Y., Fletcher, C., Ramage, B. S., Doll, H. M., Joann, C. L., Nur-Zati, A. M., … Potts, M. D. (2014). Using Habitat Characteristics to Predict Faunal Diversity in Tropical Production Forests. </w:t>
      </w:r>
      <w:r w:rsidRPr="006F5163">
        <w:rPr>
          <w:i/>
          <w:iCs/>
          <w:noProof/>
        </w:rPr>
        <w:t>Biotropica</w:t>
      </w:r>
      <w:r w:rsidRPr="006F5163">
        <w:rPr>
          <w:noProof/>
        </w:rPr>
        <w:t xml:space="preserve">, </w:t>
      </w:r>
      <w:r w:rsidRPr="006F5163">
        <w:rPr>
          <w:i/>
          <w:iCs/>
          <w:noProof/>
        </w:rPr>
        <w:t>46</w:t>
      </w:r>
      <w:r w:rsidRPr="006F5163">
        <w:rPr>
          <w:noProof/>
        </w:rPr>
        <w:t>(1), 50–57.</w:t>
      </w:r>
    </w:p>
    <w:p w14:paraId="2A46EA85"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Lewandowski, A. S., Noss, R. F., &amp; Parsons, D. R. (2010). The effectiveness of </w:t>
      </w:r>
      <w:r w:rsidRPr="006F5163">
        <w:rPr>
          <w:noProof/>
        </w:rPr>
        <w:lastRenderedPageBreak/>
        <w:t xml:space="preserve">surrogate taxa for the representation of biodiversity. </w:t>
      </w:r>
      <w:r w:rsidRPr="006F5163">
        <w:rPr>
          <w:i/>
          <w:iCs/>
          <w:noProof/>
        </w:rPr>
        <w:t>Conservation Biology</w:t>
      </w:r>
      <w:r w:rsidRPr="006F5163">
        <w:rPr>
          <w:noProof/>
        </w:rPr>
        <w:t xml:space="preserve">, </w:t>
      </w:r>
      <w:r w:rsidRPr="006F5163">
        <w:rPr>
          <w:i/>
          <w:iCs/>
          <w:noProof/>
        </w:rPr>
        <w:t>24</w:t>
      </w:r>
      <w:r w:rsidRPr="006F5163">
        <w:rPr>
          <w:noProof/>
        </w:rPr>
        <w:t>(5), 1367–1377.</w:t>
      </w:r>
    </w:p>
    <w:p w14:paraId="7D9FB3F9"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Loh, T.-L., McMurray, S. E., Henkel, T. P., Vicente, J., &amp; Pawlik, J. R. (2015). Indirect effects of overfishing on Caribbean reefs: Sponges overgrow reef-building corals. </w:t>
      </w:r>
      <w:r w:rsidRPr="006F5163">
        <w:rPr>
          <w:i/>
          <w:iCs/>
          <w:noProof/>
        </w:rPr>
        <w:t>PeerJ</w:t>
      </w:r>
      <w:r w:rsidRPr="006F5163">
        <w:rPr>
          <w:noProof/>
        </w:rPr>
        <w:t>.</w:t>
      </w:r>
    </w:p>
    <w:p w14:paraId="72C8587B"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Loh, T.-L., &amp; Pawlik, J. R. (2014). Chemical defenses and resource trade-offs structure sponge communities on Caribbean coral reefs. </w:t>
      </w:r>
      <w:r w:rsidRPr="006F5163">
        <w:rPr>
          <w:i/>
          <w:iCs/>
          <w:noProof/>
        </w:rPr>
        <w:t>Proceedings of the National Academy of Sciences of the United States of America</w:t>
      </w:r>
      <w:r w:rsidRPr="006F5163">
        <w:rPr>
          <w:noProof/>
        </w:rPr>
        <w:t xml:space="preserve">, </w:t>
      </w:r>
      <w:r w:rsidRPr="006F5163">
        <w:rPr>
          <w:i/>
          <w:iCs/>
          <w:noProof/>
        </w:rPr>
        <w:t>111</w:t>
      </w:r>
      <w:r w:rsidRPr="006F5163">
        <w:rPr>
          <w:noProof/>
        </w:rPr>
        <w:t>(11), 4151–4156.</w:t>
      </w:r>
    </w:p>
    <w:p w14:paraId="0AF75EA6"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Magierowski, R. H., &amp; Johnson, C. R. (2006). Robustness of surrogates of biodiversity in marine benthic communities. </w:t>
      </w:r>
      <w:r w:rsidRPr="006F5163">
        <w:rPr>
          <w:i/>
          <w:iCs/>
          <w:noProof/>
        </w:rPr>
        <w:t>Ecological Applications</w:t>
      </w:r>
      <w:r w:rsidRPr="006F5163">
        <w:rPr>
          <w:noProof/>
        </w:rPr>
        <w:t xml:space="preserve">, </w:t>
      </w:r>
      <w:r w:rsidRPr="006F5163">
        <w:rPr>
          <w:i/>
          <w:iCs/>
          <w:noProof/>
        </w:rPr>
        <w:t>16</w:t>
      </w:r>
      <w:r w:rsidRPr="006F5163">
        <w:rPr>
          <w:noProof/>
        </w:rPr>
        <w:t>(6), 2264–2275.</w:t>
      </w:r>
    </w:p>
    <w:p w14:paraId="4EF6B270"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Margules, C. R., Pressey, R. L., &amp; Williams, P. H. (2002). Representing biodiversity: Data and procedures for identifying priority areas for conservation. </w:t>
      </w:r>
      <w:r w:rsidRPr="006F5163">
        <w:rPr>
          <w:i/>
          <w:iCs/>
          <w:noProof/>
        </w:rPr>
        <w:t>Journal of Biosciences</w:t>
      </w:r>
      <w:r w:rsidRPr="006F5163">
        <w:rPr>
          <w:noProof/>
        </w:rPr>
        <w:t xml:space="preserve">, </w:t>
      </w:r>
      <w:r w:rsidRPr="006F5163">
        <w:rPr>
          <w:i/>
          <w:iCs/>
          <w:noProof/>
        </w:rPr>
        <w:t>27</w:t>
      </w:r>
      <w:r w:rsidRPr="006F5163">
        <w:rPr>
          <w:noProof/>
        </w:rPr>
        <w:t>(4), 309–326.</w:t>
      </w:r>
    </w:p>
    <w:p w14:paraId="69284C00"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McArthur, M. A., Brooke, B. P., Przeslawski, R., Ryan, D. A., Lucieer, V. L., Nichol, S., … Radke, L. C. (2010). On the use of abiotic surrogates to describe marine benthic biodiversity. </w:t>
      </w:r>
      <w:r w:rsidRPr="006F5163">
        <w:rPr>
          <w:i/>
          <w:iCs/>
          <w:noProof/>
        </w:rPr>
        <w:t>Estuarine, Coastal and Shelf Science</w:t>
      </w:r>
      <w:r w:rsidRPr="006F5163">
        <w:rPr>
          <w:noProof/>
        </w:rPr>
        <w:t xml:space="preserve">, </w:t>
      </w:r>
      <w:r w:rsidRPr="006F5163">
        <w:rPr>
          <w:i/>
          <w:iCs/>
          <w:noProof/>
        </w:rPr>
        <w:t>88</w:t>
      </w:r>
      <w:r w:rsidRPr="006F5163">
        <w:rPr>
          <w:noProof/>
        </w:rPr>
        <w:t>, 21–32.</w:t>
      </w:r>
    </w:p>
    <w:p w14:paraId="49F8899F"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McCormick, M. I. (1994). Comparison of field methods for measuring surface topography and their associations with a tropical reef fish assemblage. </w:t>
      </w:r>
      <w:r w:rsidRPr="006F5163">
        <w:rPr>
          <w:i/>
          <w:iCs/>
          <w:noProof/>
        </w:rPr>
        <w:t>Marine Ecology Progress Series</w:t>
      </w:r>
      <w:r w:rsidRPr="006F5163">
        <w:rPr>
          <w:noProof/>
        </w:rPr>
        <w:t xml:space="preserve">, </w:t>
      </w:r>
      <w:r w:rsidRPr="006F5163">
        <w:rPr>
          <w:i/>
          <w:iCs/>
          <w:noProof/>
        </w:rPr>
        <w:t>112</w:t>
      </w:r>
      <w:r w:rsidRPr="006F5163">
        <w:rPr>
          <w:noProof/>
        </w:rPr>
        <w:t>, 87–96.</w:t>
      </w:r>
    </w:p>
    <w:p w14:paraId="5EC468A2"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Mellin, C., Delean, S., Caley, J., Edgar, G., Meekan, M., Pitcher, R., … Bradshaw, C. (2011). Effectiveness of biological surrogates for predicting patterns of marine </w:t>
      </w:r>
      <w:r w:rsidRPr="006F5163">
        <w:rPr>
          <w:noProof/>
        </w:rPr>
        <w:lastRenderedPageBreak/>
        <w:t xml:space="preserve">biodiversity: A global meta-analysis. </w:t>
      </w:r>
      <w:r w:rsidRPr="006F5163">
        <w:rPr>
          <w:i/>
          <w:iCs/>
          <w:noProof/>
        </w:rPr>
        <w:t>PLoS ONE</w:t>
      </w:r>
      <w:r w:rsidRPr="006F5163">
        <w:rPr>
          <w:noProof/>
        </w:rPr>
        <w:t xml:space="preserve">, </w:t>
      </w:r>
      <w:r w:rsidRPr="006F5163">
        <w:rPr>
          <w:i/>
          <w:iCs/>
          <w:noProof/>
        </w:rPr>
        <w:t>6</w:t>
      </w:r>
      <w:r w:rsidRPr="006F5163">
        <w:rPr>
          <w:noProof/>
        </w:rPr>
        <w:t>(6).</w:t>
      </w:r>
    </w:p>
    <w:p w14:paraId="2FEF00D2"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Moreno, C. E., Rojas, G. S., Pineda, E., &amp; Escobar, F. (2007). Shortcuts for biodiversity evaluation: A review of terminology and recommendations for the use of target groups, bioindicators and surrogates. </w:t>
      </w:r>
      <w:r w:rsidRPr="006F5163">
        <w:rPr>
          <w:i/>
          <w:iCs/>
          <w:noProof/>
        </w:rPr>
        <w:t>International Journal of Environment and Health</w:t>
      </w:r>
      <w:r w:rsidRPr="006F5163">
        <w:rPr>
          <w:noProof/>
        </w:rPr>
        <w:t xml:space="preserve">, </w:t>
      </w:r>
      <w:r w:rsidRPr="006F5163">
        <w:rPr>
          <w:i/>
          <w:iCs/>
          <w:noProof/>
        </w:rPr>
        <w:t>1</w:t>
      </w:r>
      <w:r w:rsidRPr="006F5163">
        <w:rPr>
          <w:noProof/>
        </w:rPr>
        <w:t>(1), 71–86.</w:t>
      </w:r>
    </w:p>
    <w:p w14:paraId="7EFF3654"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Mouillot, D., Villéger, S., Parravicini, V., Kulbicki, M., Arias-González, J. E., Bender, M., … Bellwood, D. R. (2014). Functional over-redundancy and high functional vulnerability in global fish faunas on tropical reefs. </w:t>
      </w:r>
      <w:r w:rsidRPr="006F5163">
        <w:rPr>
          <w:i/>
          <w:iCs/>
          <w:noProof/>
        </w:rPr>
        <w:t>Proceedings of the National Academy of Sciences of the United States of America</w:t>
      </w:r>
      <w:r w:rsidRPr="006F5163">
        <w:rPr>
          <w:noProof/>
        </w:rPr>
        <w:t xml:space="preserve">, </w:t>
      </w:r>
      <w:r w:rsidRPr="006F5163">
        <w:rPr>
          <w:i/>
          <w:iCs/>
          <w:noProof/>
        </w:rPr>
        <w:t>111</w:t>
      </w:r>
      <w:r w:rsidRPr="006F5163">
        <w:rPr>
          <w:noProof/>
        </w:rPr>
        <w:t>(38), 13757–13762.</w:t>
      </w:r>
    </w:p>
    <w:p w14:paraId="1FD41DA4"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Naeem, S., Thompson, L. J., Lawler, S. P., Lawton, J. H., &amp; Woodfin, R. M. (1994). Declining biodiversity can alter the performance of ecosystems. </w:t>
      </w:r>
      <w:r w:rsidRPr="006F5163">
        <w:rPr>
          <w:i/>
          <w:iCs/>
          <w:noProof/>
        </w:rPr>
        <w:t>Nature</w:t>
      </w:r>
      <w:r w:rsidRPr="006F5163">
        <w:rPr>
          <w:noProof/>
        </w:rPr>
        <w:t xml:space="preserve">, </w:t>
      </w:r>
      <w:r w:rsidRPr="006F5163">
        <w:rPr>
          <w:i/>
          <w:iCs/>
          <w:noProof/>
        </w:rPr>
        <w:t>368</w:t>
      </w:r>
      <w:r w:rsidRPr="006F5163">
        <w:rPr>
          <w:noProof/>
        </w:rPr>
        <w:t>(6473), 734–737.</w:t>
      </w:r>
    </w:p>
    <w:p w14:paraId="2781F06D"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Newman, S. P., Meesters, E. H., Dryden, C. S., Williams, S. M., Sanchez, C., Mumby, P. J., &amp; Polunin, N. V. C. (2015). Reef flattening effects on total richness and species responses in the Caribbean. </w:t>
      </w:r>
      <w:r w:rsidRPr="006F5163">
        <w:rPr>
          <w:i/>
          <w:iCs/>
          <w:noProof/>
        </w:rPr>
        <w:t>Journal of Animal Ecology</w:t>
      </w:r>
      <w:r w:rsidRPr="006F5163">
        <w:rPr>
          <w:noProof/>
        </w:rPr>
        <w:t xml:space="preserve">, </w:t>
      </w:r>
      <w:r w:rsidRPr="006F5163">
        <w:rPr>
          <w:i/>
          <w:iCs/>
          <w:noProof/>
        </w:rPr>
        <w:t>84</w:t>
      </w:r>
      <w:r w:rsidRPr="006F5163">
        <w:rPr>
          <w:noProof/>
        </w:rPr>
        <w:t>, 1678–1689.</w:t>
      </w:r>
    </w:p>
    <w:p w14:paraId="3EF142E4"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Noss, R. F. (1990). Indicators for monitoring biodiversity: A hierarchical approach. </w:t>
      </w:r>
      <w:r w:rsidRPr="006F5163">
        <w:rPr>
          <w:i/>
          <w:iCs/>
          <w:noProof/>
        </w:rPr>
        <w:t>Conservation Biology</w:t>
      </w:r>
      <w:r w:rsidRPr="006F5163">
        <w:rPr>
          <w:noProof/>
        </w:rPr>
        <w:t xml:space="preserve">, </w:t>
      </w:r>
      <w:r w:rsidRPr="006F5163">
        <w:rPr>
          <w:i/>
          <w:iCs/>
          <w:noProof/>
        </w:rPr>
        <w:t>4</w:t>
      </w:r>
      <w:r w:rsidRPr="006F5163">
        <w:rPr>
          <w:noProof/>
        </w:rPr>
        <w:t>(4), 355–364.</w:t>
      </w:r>
    </w:p>
    <w:p w14:paraId="489FEEA2"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Padoa-Schioppa, E., Baietto, M., Massa, R., &amp; Bottoni, L. (2006). Bird communities as bioindicators: The focal species concept in agricultural landscapes. </w:t>
      </w:r>
      <w:r w:rsidRPr="006F5163">
        <w:rPr>
          <w:i/>
          <w:iCs/>
          <w:noProof/>
        </w:rPr>
        <w:t>Ecological Indicators</w:t>
      </w:r>
      <w:r w:rsidRPr="006F5163">
        <w:rPr>
          <w:noProof/>
        </w:rPr>
        <w:t xml:space="preserve">, </w:t>
      </w:r>
      <w:r w:rsidRPr="006F5163">
        <w:rPr>
          <w:i/>
          <w:iCs/>
          <w:noProof/>
        </w:rPr>
        <w:t>6</w:t>
      </w:r>
      <w:r w:rsidRPr="006F5163">
        <w:rPr>
          <w:noProof/>
        </w:rPr>
        <w:t>, 83–93.</w:t>
      </w:r>
    </w:p>
    <w:p w14:paraId="3A929378"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Pawlik, J. R., Steindler, L., Henkel, T. P., Beer, S., &amp; Ilan, M. (2007). Chemical warfare on coral reefs: Sponge metabolites differentially affect coral symbiosis in situ. </w:t>
      </w:r>
      <w:r w:rsidRPr="006F5163">
        <w:rPr>
          <w:i/>
          <w:iCs/>
          <w:noProof/>
        </w:rPr>
        <w:t>Limnology and Oceanography</w:t>
      </w:r>
      <w:r w:rsidRPr="006F5163">
        <w:rPr>
          <w:noProof/>
        </w:rPr>
        <w:t xml:space="preserve">, </w:t>
      </w:r>
      <w:r w:rsidRPr="006F5163">
        <w:rPr>
          <w:i/>
          <w:iCs/>
          <w:noProof/>
        </w:rPr>
        <w:t>52</w:t>
      </w:r>
      <w:r w:rsidRPr="006F5163">
        <w:rPr>
          <w:noProof/>
        </w:rPr>
        <w:t>(2), 907–911.</w:t>
      </w:r>
    </w:p>
    <w:p w14:paraId="24303B89" w14:textId="77777777" w:rsidR="006F5163" w:rsidRPr="006F5163" w:rsidRDefault="006F5163" w:rsidP="006F5163">
      <w:pPr>
        <w:widowControl w:val="0"/>
        <w:autoSpaceDE w:val="0"/>
        <w:autoSpaceDN w:val="0"/>
        <w:adjustRightInd w:val="0"/>
        <w:ind w:left="480" w:hanging="480"/>
        <w:rPr>
          <w:noProof/>
        </w:rPr>
      </w:pPr>
      <w:r w:rsidRPr="006F5163">
        <w:rPr>
          <w:noProof/>
        </w:rPr>
        <w:lastRenderedPageBreak/>
        <w:t xml:space="preserve">Pearman, J. K., Leray, M., Villalobos, R., Machida, R. J., Berumen, M. L., Knowlton, N., &amp; Carvalho, S. (2018). Cross-shelf investigation of coral reef cryptic benthic organisms reveals diversity patterns of the hidden majority. </w:t>
      </w:r>
      <w:r w:rsidRPr="006F5163">
        <w:rPr>
          <w:i/>
          <w:iCs/>
          <w:noProof/>
        </w:rPr>
        <w:t>Scientific Reports</w:t>
      </w:r>
      <w:r w:rsidRPr="006F5163">
        <w:rPr>
          <w:noProof/>
        </w:rPr>
        <w:t xml:space="preserve">, </w:t>
      </w:r>
      <w:r w:rsidRPr="006F5163">
        <w:rPr>
          <w:i/>
          <w:iCs/>
          <w:noProof/>
        </w:rPr>
        <w:t>8</w:t>
      </w:r>
      <w:r w:rsidRPr="006F5163">
        <w:rPr>
          <w:noProof/>
        </w:rPr>
        <w:t>, 1–17.</w:t>
      </w:r>
    </w:p>
    <w:p w14:paraId="6968C18C"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Powell, A., Smith, D. J., Hepburn, L. J., Jones, T., Berman, J., Jompa, J., &amp; Bell, J. J. (2014). Reduced Diversity and High Sponge Abundance on a Sedimented Indo-Pacific Reef System: Implications for Future Changes in Environmental Quality. </w:t>
      </w:r>
      <w:r w:rsidRPr="006F5163">
        <w:rPr>
          <w:i/>
          <w:iCs/>
          <w:noProof/>
        </w:rPr>
        <w:t>Plos One</w:t>
      </w:r>
      <w:r w:rsidRPr="006F5163">
        <w:rPr>
          <w:noProof/>
        </w:rPr>
        <w:t>.</w:t>
      </w:r>
    </w:p>
    <w:p w14:paraId="72D5FC56"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Pratchett, M. S., Hoey, A. S., Wilson, S. K., Messmer, V., &amp; Graham, N. A. J. (2011). Changes in biodiversity and functioning of reef fish assemblages following coral bleaching and coral loss. </w:t>
      </w:r>
      <w:r w:rsidRPr="006F5163">
        <w:rPr>
          <w:i/>
          <w:iCs/>
          <w:noProof/>
        </w:rPr>
        <w:t>Diversity</w:t>
      </w:r>
      <w:r w:rsidRPr="006F5163">
        <w:rPr>
          <w:noProof/>
        </w:rPr>
        <w:t xml:space="preserve">, </w:t>
      </w:r>
      <w:r w:rsidRPr="006F5163">
        <w:rPr>
          <w:i/>
          <w:iCs/>
          <w:noProof/>
        </w:rPr>
        <w:t>3</w:t>
      </w:r>
      <w:r w:rsidRPr="006F5163">
        <w:rPr>
          <w:noProof/>
        </w:rPr>
        <w:t>, 424–452.</w:t>
      </w:r>
    </w:p>
    <w:p w14:paraId="163E5F56" w14:textId="77777777" w:rsidR="006F5163" w:rsidRPr="006F5163" w:rsidRDefault="006F5163" w:rsidP="006F5163">
      <w:pPr>
        <w:widowControl w:val="0"/>
        <w:autoSpaceDE w:val="0"/>
        <w:autoSpaceDN w:val="0"/>
        <w:adjustRightInd w:val="0"/>
        <w:ind w:left="480" w:hanging="480"/>
        <w:rPr>
          <w:noProof/>
        </w:rPr>
      </w:pPr>
      <w:r w:rsidRPr="006F5163">
        <w:rPr>
          <w:noProof/>
        </w:rPr>
        <w:t>R Core Team. (2019). R: A language and environment for statistical computing. Vienna, Austria: R Foundation for Statistical Computing.</w:t>
      </w:r>
    </w:p>
    <w:p w14:paraId="71DC35E3"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Rahbek, C., &amp; Graves, G. R. (2001). Multiscale assessment of patterns of avian species richness. </w:t>
      </w:r>
      <w:r w:rsidRPr="006F5163">
        <w:rPr>
          <w:i/>
          <w:iCs/>
          <w:noProof/>
        </w:rPr>
        <w:t>Proceedings of the National Academy of Sciences of the United States of America</w:t>
      </w:r>
      <w:r w:rsidRPr="006F5163">
        <w:rPr>
          <w:noProof/>
        </w:rPr>
        <w:t xml:space="preserve">, </w:t>
      </w:r>
      <w:r w:rsidRPr="006F5163">
        <w:rPr>
          <w:i/>
          <w:iCs/>
          <w:noProof/>
        </w:rPr>
        <w:t>98</w:t>
      </w:r>
      <w:r w:rsidRPr="006F5163">
        <w:rPr>
          <w:noProof/>
        </w:rPr>
        <w:t>(8), 4534–4539.</w:t>
      </w:r>
    </w:p>
    <w:p w14:paraId="280C48E4"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Robertson, D. R. (1992). Patterns of lunar settlement and early recruitment in Caribbean reef fishes at Panamá. </w:t>
      </w:r>
      <w:r w:rsidRPr="006F5163">
        <w:rPr>
          <w:i/>
          <w:iCs/>
          <w:noProof/>
        </w:rPr>
        <w:t>Marine Biology</w:t>
      </w:r>
      <w:r w:rsidRPr="006F5163">
        <w:rPr>
          <w:noProof/>
        </w:rPr>
        <w:t xml:space="preserve">, </w:t>
      </w:r>
      <w:r w:rsidRPr="006F5163">
        <w:rPr>
          <w:i/>
          <w:iCs/>
          <w:noProof/>
        </w:rPr>
        <w:t>114</w:t>
      </w:r>
      <w:r w:rsidRPr="006F5163">
        <w:rPr>
          <w:noProof/>
        </w:rPr>
        <w:t>, 527–537.</w:t>
      </w:r>
    </w:p>
    <w:p w14:paraId="7A551D3B"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Rubal, M., Veiga, P., Vieira, R., &amp; Sousa-Pinto, I. (2011). Seasonal patterns of tidepool macroalgal assemblages in the North of Portugal. Consistence between species and functional group approaches. </w:t>
      </w:r>
      <w:r w:rsidRPr="006F5163">
        <w:rPr>
          <w:i/>
          <w:iCs/>
          <w:noProof/>
        </w:rPr>
        <w:t>Journal of Sea Research</w:t>
      </w:r>
      <w:r w:rsidRPr="006F5163">
        <w:rPr>
          <w:noProof/>
        </w:rPr>
        <w:t xml:space="preserve">, </w:t>
      </w:r>
      <w:r w:rsidRPr="006F5163">
        <w:rPr>
          <w:i/>
          <w:iCs/>
          <w:noProof/>
        </w:rPr>
        <w:t>66</w:t>
      </w:r>
      <w:r w:rsidRPr="006F5163">
        <w:rPr>
          <w:noProof/>
        </w:rPr>
        <w:t>, 187–194.</w:t>
      </w:r>
    </w:p>
    <w:p w14:paraId="2E4F486F"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Sebek, P., Barnouin, T., Brin, A., Brustel, H., Dufrêne, M., Gosselin, F., … Bouget, C. (2012). A test for assessment of saproxylic beetle biodiversity using subsets of </w:t>
      </w:r>
      <w:r w:rsidRPr="006F5163">
        <w:rPr>
          <w:noProof/>
        </w:rPr>
        <w:lastRenderedPageBreak/>
        <w:t xml:space="preserve">“monitoring species.” </w:t>
      </w:r>
      <w:r w:rsidRPr="006F5163">
        <w:rPr>
          <w:i/>
          <w:iCs/>
          <w:noProof/>
        </w:rPr>
        <w:t>Ecological Indicators</w:t>
      </w:r>
      <w:r w:rsidRPr="006F5163">
        <w:rPr>
          <w:noProof/>
        </w:rPr>
        <w:t xml:space="preserve">, </w:t>
      </w:r>
      <w:r w:rsidRPr="006F5163">
        <w:rPr>
          <w:i/>
          <w:iCs/>
          <w:noProof/>
        </w:rPr>
        <w:t>20</w:t>
      </w:r>
      <w:r w:rsidRPr="006F5163">
        <w:rPr>
          <w:noProof/>
        </w:rPr>
        <w:t>, 304–315.</w:t>
      </w:r>
    </w:p>
    <w:p w14:paraId="329AA8A9"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Smale, D. A. (2010). Monitoring marine macroalgae: The influence of spatial scale on the usefulness of biodiversity surrogates. </w:t>
      </w:r>
      <w:r w:rsidRPr="006F5163">
        <w:rPr>
          <w:i/>
          <w:iCs/>
          <w:noProof/>
        </w:rPr>
        <w:t>Diversity and Distributions</w:t>
      </w:r>
      <w:r w:rsidRPr="006F5163">
        <w:rPr>
          <w:noProof/>
        </w:rPr>
        <w:t xml:space="preserve">, </w:t>
      </w:r>
      <w:r w:rsidRPr="006F5163">
        <w:rPr>
          <w:i/>
          <w:iCs/>
          <w:noProof/>
        </w:rPr>
        <w:t>16</w:t>
      </w:r>
      <w:r w:rsidRPr="006F5163">
        <w:rPr>
          <w:noProof/>
        </w:rPr>
        <w:t>, 985–995.</w:t>
      </w:r>
    </w:p>
    <w:p w14:paraId="7245292B"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Stat, M., Huggett, M. J., Bernasconi, R., DiBattista, J. D., Berry, T. E., Newman, S. J., … Bunce, M. (2017). Ecosystem biomonitoring with eDNA: Metabarcoding across the tree of life in a tropical marine environment. </w:t>
      </w:r>
      <w:r w:rsidRPr="006F5163">
        <w:rPr>
          <w:i/>
          <w:iCs/>
          <w:noProof/>
        </w:rPr>
        <w:t>Scientific Reports</w:t>
      </w:r>
      <w:r w:rsidRPr="006F5163">
        <w:rPr>
          <w:noProof/>
        </w:rPr>
        <w:t xml:space="preserve">, </w:t>
      </w:r>
      <w:r w:rsidRPr="006F5163">
        <w:rPr>
          <w:i/>
          <w:iCs/>
          <w:noProof/>
        </w:rPr>
        <w:t>7</w:t>
      </w:r>
      <w:r w:rsidRPr="006F5163">
        <w:rPr>
          <w:noProof/>
        </w:rPr>
        <w:t>, 1–11.</w:t>
      </w:r>
    </w:p>
    <w:p w14:paraId="6249454A"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Staudinger, M. D., Carter, S. L., Cross, M. S., Dubois, N. S., Duffy, J. E., Enquist, C., … Turner, W. (2013). Biodiversity in a changing climate: A synthesis of current and projected trends in the US. </w:t>
      </w:r>
      <w:r w:rsidRPr="006F5163">
        <w:rPr>
          <w:i/>
          <w:iCs/>
          <w:noProof/>
        </w:rPr>
        <w:t>Frontiers in Ecology and the Environment</w:t>
      </w:r>
      <w:r w:rsidRPr="006F5163">
        <w:rPr>
          <w:noProof/>
        </w:rPr>
        <w:t xml:space="preserve">, </w:t>
      </w:r>
      <w:r w:rsidRPr="006F5163">
        <w:rPr>
          <w:i/>
          <w:iCs/>
          <w:noProof/>
        </w:rPr>
        <w:t>11</w:t>
      </w:r>
      <w:r w:rsidRPr="006F5163">
        <w:rPr>
          <w:noProof/>
        </w:rPr>
        <w:t>(9), 465–473.</w:t>
      </w:r>
    </w:p>
    <w:p w14:paraId="2FF40CAA"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Stella, J. S., Pratchett, M. S., Hutchings, P. A., &amp; Jones, G. P. (2011). Coral-associated invertebrates: Diversity, ecological importance and vulnerability to disturbance. </w:t>
      </w:r>
      <w:r w:rsidRPr="006F5163">
        <w:rPr>
          <w:i/>
          <w:iCs/>
          <w:noProof/>
        </w:rPr>
        <w:t>Oceanography and Marine Biology: An Annual Review</w:t>
      </w:r>
      <w:r w:rsidRPr="006F5163">
        <w:rPr>
          <w:noProof/>
        </w:rPr>
        <w:t xml:space="preserve">, </w:t>
      </w:r>
      <w:r w:rsidRPr="006F5163">
        <w:rPr>
          <w:i/>
          <w:iCs/>
          <w:noProof/>
        </w:rPr>
        <w:t>49</w:t>
      </w:r>
      <w:r w:rsidRPr="006F5163">
        <w:rPr>
          <w:noProof/>
        </w:rPr>
        <w:t>, 43–104.</w:t>
      </w:r>
    </w:p>
    <w:p w14:paraId="409694FF"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Stork, N. E. (2010). Re-assessing current extinction rates. </w:t>
      </w:r>
      <w:r w:rsidRPr="006F5163">
        <w:rPr>
          <w:i/>
          <w:iCs/>
          <w:noProof/>
        </w:rPr>
        <w:t>Biodiversity and Conservation</w:t>
      </w:r>
      <w:r w:rsidRPr="006F5163">
        <w:rPr>
          <w:noProof/>
        </w:rPr>
        <w:t xml:space="preserve">, </w:t>
      </w:r>
      <w:r w:rsidRPr="006F5163">
        <w:rPr>
          <w:i/>
          <w:iCs/>
          <w:noProof/>
        </w:rPr>
        <w:t>19</w:t>
      </w:r>
      <w:r w:rsidRPr="006F5163">
        <w:rPr>
          <w:noProof/>
        </w:rPr>
        <w:t>, 357–371.</w:t>
      </w:r>
    </w:p>
    <w:p w14:paraId="6BDEE02A"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Thompson, A. A., &amp; Mapstone, B. D. (1997). Observer effects and training in underwater visual surveys of reef fishes. </w:t>
      </w:r>
      <w:r w:rsidRPr="006F5163">
        <w:rPr>
          <w:i/>
          <w:iCs/>
          <w:noProof/>
        </w:rPr>
        <w:t>Marine Ecology Progress Series</w:t>
      </w:r>
      <w:r w:rsidRPr="006F5163">
        <w:rPr>
          <w:noProof/>
        </w:rPr>
        <w:t xml:space="preserve">, </w:t>
      </w:r>
      <w:r w:rsidRPr="006F5163">
        <w:rPr>
          <w:i/>
          <w:iCs/>
          <w:noProof/>
        </w:rPr>
        <w:t>154</w:t>
      </w:r>
      <w:r w:rsidRPr="006F5163">
        <w:rPr>
          <w:noProof/>
        </w:rPr>
        <w:t>, 53–63.</w:t>
      </w:r>
    </w:p>
    <w:p w14:paraId="604A89D1"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Venables, W. N., &amp; Ripley, B. D. (2002). </w:t>
      </w:r>
      <w:r w:rsidRPr="006F5163">
        <w:rPr>
          <w:i/>
          <w:iCs/>
          <w:noProof/>
        </w:rPr>
        <w:t>Modern applied statistics with S</w:t>
      </w:r>
      <w:r w:rsidRPr="006F5163">
        <w:rPr>
          <w:noProof/>
        </w:rPr>
        <w:t xml:space="preserve"> (Fourth). New York, New York: Springer.</w:t>
      </w:r>
    </w:p>
    <w:p w14:paraId="2695F99C"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Ward, D. F., &amp; Stanley, M. C. (2004). The value of RTUs and parataxonomy versus </w:t>
      </w:r>
      <w:r w:rsidRPr="006F5163">
        <w:rPr>
          <w:noProof/>
        </w:rPr>
        <w:lastRenderedPageBreak/>
        <w:t xml:space="preserve">taxonomic species. </w:t>
      </w:r>
      <w:r w:rsidRPr="006F5163">
        <w:rPr>
          <w:i/>
          <w:iCs/>
          <w:noProof/>
        </w:rPr>
        <w:t>New Zealand Entomologist</w:t>
      </w:r>
      <w:r w:rsidRPr="006F5163">
        <w:rPr>
          <w:noProof/>
        </w:rPr>
        <w:t xml:space="preserve">, </w:t>
      </w:r>
      <w:r w:rsidRPr="006F5163">
        <w:rPr>
          <w:i/>
          <w:iCs/>
          <w:noProof/>
        </w:rPr>
        <w:t>27</w:t>
      </w:r>
      <w:r w:rsidRPr="006F5163">
        <w:rPr>
          <w:noProof/>
        </w:rPr>
        <w:t>, 3–9.</w:t>
      </w:r>
    </w:p>
    <w:p w14:paraId="6295919D"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Ward, T. J., Vanderklift, M. A., Nicholls, A. O., &amp; Kenchington, R. A. (1999). Selecting marine reserves using habitats and species assemblages as surrogates for biological diversity. </w:t>
      </w:r>
      <w:r w:rsidRPr="006F5163">
        <w:rPr>
          <w:i/>
          <w:iCs/>
          <w:noProof/>
        </w:rPr>
        <w:t>Ecological Applications</w:t>
      </w:r>
      <w:r w:rsidRPr="006F5163">
        <w:rPr>
          <w:noProof/>
        </w:rPr>
        <w:t xml:space="preserve">, </w:t>
      </w:r>
      <w:r w:rsidRPr="006F5163">
        <w:rPr>
          <w:i/>
          <w:iCs/>
          <w:noProof/>
        </w:rPr>
        <w:t>9</w:t>
      </w:r>
      <w:r w:rsidRPr="006F5163">
        <w:rPr>
          <w:noProof/>
        </w:rPr>
        <w:t>(2), 691–698.</w:t>
      </w:r>
    </w:p>
    <w:p w14:paraId="1F0019DD"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Whittaker, R. H. (1960). Vegetation of the Siskiyou Mountains, Oregon and California. </w:t>
      </w:r>
      <w:r w:rsidRPr="006F5163">
        <w:rPr>
          <w:i/>
          <w:iCs/>
          <w:noProof/>
        </w:rPr>
        <w:t>Ecological Monographs</w:t>
      </w:r>
      <w:r w:rsidRPr="006F5163">
        <w:rPr>
          <w:noProof/>
        </w:rPr>
        <w:t xml:space="preserve">, </w:t>
      </w:r>
      <w:r w:rsidRPr="006F5163">
        <w:rPr>
          <w:i/>
          <w:iCs/>
          <w:noProof/>
        </w:rPr>
        <w:t>30</w:t>
      </w:r>
      <w:r w:rsidRPr="006F5163">
        <w:rPr>
          <w:noProof/>
        </w:rPr>
        <w:t>(3), 279–338.</w:t>
      </w:r>
    </w:p>
    <w:p w14:paraId="61ED075A"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Willis, T. J. (2001). Visual census methods underestimate density and diversity of cryptic reef fishes. </w:t>
      </w:r>
      <w:r w:rsidRPr="006F5163">
        <w:rPr>
          <w:i/>
          <w:iCs/>
          <w:noProof/>
        </w:rPr>
        <w:t>Journal of Fish Biology</w:t>
      </w:r>
      <w:r w:rsidRPr="006F5163">
        <w:rPr>
          <w:noProof/>
        </w:rPr>
        <w:t xml:space="preserve">, </w:t>
      </w:r>
      <w:r w:rsidRPr="006F5163">
        <w:rPr>
          <w:i/>
          <w:iCs/>
          <w:noProof/>
        </w:rPr>
        <w:t>59</w:t>
      </w:r>
      <w:r w:rsidRPr="006F5163">
        <w:rPr>
          <w:noProof/>
        </w:rPr>
        <w:t>, 1408–1411.</w:t>
      </w:r>
    </w:p>
    <w:p w14:paraId="5D400041"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Wilson, S. K., Graham, N. A. J., Pratchett, M. S., Jones, G. P., &amp; Polunin, N. V. C. (2006). Multiple disturbances and the global degradation of coral reefs: Are reef fishes at risk or resilient? </w:t>
      </w:r>
      <w:r w:rsidRPr="006F5163">
        <w:rPr>
          <w:i/>
          <w:iCs/>
          <w:noProof/>
        </w:rPr>
        <w:t>Global Change Biology</w:t>
      </w:r>
      <w:r w:rsidRPr="006F5163">
        <w:rPr>
          <w:noProof/>
        </w:rPr>
        <w:t xml:space="preserve">, </w:t>
      </w:r>
      <w:r w:rsidRPr="006F5163">
        <w:rPr>
          <w:i/>
          <w:iCs/>
          <w:noProof/>
        </w:rPr>
        <w:t>12</w:t>
      </w:r>
      <w:r w:rsidRPr="006F5163">
        <w:rPr>
          <w:noProof/>
        </w:rPr>
        <w:t>, 2220–2234.</w:t>
      </w:r>
    </w:p>
    <w:p w14:paraId="7B56A16A"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Wulff, J. L. (2006). Rapid diversity and abundance decline in a Caribbean coral reef sponge community. </w:t>
      </w:r>
      <w:r w:rsidRPr="006F5163">
        <w:rPr>
          <w:i/>
          <w:iCs/>
          <w:noProof/>
        </w:rPr>
        <w:t>Biological Conservation</w:t>
      </w:r>
      <w:r w:rsidRPr="006F5163">
        <w:rPr>
          <w:noProof/>
        </w:rPr>
        <w:t xml:space="preserve">, </w:t>
      </w:r>
      <w:r w:rsidRPr="006F5163">
        <w:rPr>
          <w:i/>
          <w:iCs/>
          <w:noProof/>
        </w:rPr>
        <w:t>127</w:t>
      </w:r>
      <w:r w:rsidRPr="006F5163">
        <w:rPr>
          <w:noProof/>
        </w:rPr>
        <w:t>, 167–176.</w:t>
      </w:r>
    </w:p>
    <w:p w14:paraId="3606BC51" w14:textId="2C7F983C" w:rsidR="00A679EA" w:rsidRDefault="00BB1205" w:rsidP="006F5163">
      <w:pPr>
        <w:widowControl w:val="0"/>
        <w:autoSpaceDE w:val="0"/>
        <w:autoSpaceDN w:val="0"/>
        <w:adjustRightInd w:val="0"/>
        <w:ind w:left="480" w:hanging="480"/>
      </w:pPr>
      <w:r>
        <w:fldChar w:fldCharType="end"/>
      </w:r>
    </w:p>
    <w:p w14:paraId="3B7336D5" w14:textId="77777777" w:rsidR="00A679EA" w:rsidRDefault="00A679EA" w:rsidP="00CC386C">
      <w:pPr>
        <w:widowControl w:val="0"/>
        <w:ind w:left="480" w:hanging="480"/>
      </w:pPr>
    </w:p>
    <w:p w14:paraId="4E0B6730" w14:textId="77777777" w:rsidR="00A679EA" w:rsidRDefault="00A679EA" w:rsidP="00CC386C">
      <w:pPr>
        <w:widowControl w:val="0"/>
        <w:ind w:left="480" w:hanging="480"/>
      </w:pPr>
    </w:p>
    <w:p w14:paraId="2682862A" w14:textId="77777777" w:rsidR="00A679EA" w:rsidRDefault="00A679EA" w:rsidP="00CC386C">
      <w:pPr>
        <w:widowControl w:val="0"/>
        <w:ind w:left="480" w:hanging="480"/>
      </w:pPr>
      <w:r>
        <w:br w:type="page"/>
      </w:r>
    </w:p>
    <w:p w14:paraId="22F5CAFA" w14:textId="77777777" w:rsidR="00401C56" w:rsidRDefault="00401C56" w:rsidP="00401C56">
      <w:pPr>
        <w:pStyle w:val="Heading2"/>
      </w:pPr>
      <w:bookmarkStart w:id="718" w:name="_Toc27002740"/>
      <w:r>
        <w:lastRenderedPageBreak/>
        <w:t>Tables</w:t>
      </w:r>
      <w:bookmarkEnd w:id="718"/>
    </w:p>
    <w:p w14:paraId="4A788C25" w14:textId="77777777" w:rsidR="00401C56" w:rsidRDefault="00401C56" w:rsidP="00401C56">
      <w:pPr>
        <w:pStyle w:val="Tableheading"/>
      </w:pPr>
      <w:r>
        <w:t xml:space="preserve">Table 1. </w:t>
      </w:r>
      <w:proofErr w:type="spellStart"/>
      <w:r>
        <w:t>AICc</w:t>
      </w:r>
      <w:proofErr w:type="spellEnd"/>
      <w:r>
        <w:t xml:space="preserve"> table of models with coral richness as the response variable (target) and the candidate surrogates as predictors. The intercept model represents the null with no surrogates. 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w:t>
      </w:r>
      <w:proofErr w:type="spellStart"/>
      <w:r>
        <w:rPr>
          <w:rStyle w:val="TableheadingChar"/>
        </w:rPr>
        <w:t>Guana</w:t>
      </w:r>
      <w:proofErr w:type="spellEnd"/>
      <w:r>
        <w:rPr>
          <w:rStyle w:val="TableheadingChar"/>
        </w:rPr>
        <w:t xml:space="preserve">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401C56" w:rsidRPr="00160482" w14:paraId="43F0347F" w14:textId="77777777" w:rsidTr="0029035A">
        <w:trPr>
          <w:trHeight w:val="382"/>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0DA5518B"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1A35FCC4" w14:textId="77777777" w:rsidR="00401C56" w:rsidRPr="00160482" w:rsidRDefault="00401C56" w:rsidP="0029035A">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242EB8AE"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2F6FBE02"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6CD9218C"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60E8FB5B"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64FFC9DE"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481DBC09" w14:textId="77777777" w:rsidTr="0029035A">
        <w:trPr>
          <w:trHeight w:val="331"/>
        </w:trPr>
        <w:tc>
          <w:tcPr>
            <w:tcW w:w="1686" w:type="dxa"/>
            <w:tcBorders>
              <w:top w:val="nil"/>
              <w:left w:val="nil"/>
              <w:bottom w:val="nil"/>
              <w:right w:val="nil"/>
            </w:tcBorders>
            <w:shd w:val="clear" w:color="auto" w:fill="FFFFFF" w:themeFill="background1"/>
            <w:noWrap/>
            <w:vAlign w:val="bottom"/>
            <w:hideMark/>
          </w:tcPr>
          <w:p w14:paraId="711AC6B9"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35" w:type="dxa"/>
            <w:tcBorders>
              <w:top w:val="nil"/>
              <w:left w:val="nil"/>
              <w:bottom w:val="nil"/>
              <w:right w:val="nil"/>
            </w:tcBorders>
            <w:shd w:val="clear" w:color="auto" w:fill="FFFFFF" w:themeFill="background1"/>
            <w:noWrap/>
            <w:vAlign w:val="bottom"/>
            <w:hideMark/>
          </w:tcPr>
          <w:p w14:paraId="2B469833"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4E49B312" w14:textId="77777777" w:rsidR="00401C56" w:rsidRPr="00160482" w:rsidRDefault="00401C56" w:rsidP="0029035A">
            <w:pPr>
              <w:spacing w:line="240" w:lineRule="auto"/>
              <w:ind w:firstLine="0"/>
              <w:jc w:val="right"/>
              <w:rPr>
                <w:color w:val="000000"/>
              </w:rPr>
            </w:pPr>
            <w:r w:rsidRPr="00160482">
              <w:rPr>
                <w:color w:val="000000"/>
              </w:rPr>
              <w:t>1058.2</w:t>
            </w:r>
          </w:p>
        </w:tc>
        <w:tc>
          <w:tcPr>
            <w:tcW w:w="981" w:type="dxa"/>
            <w:tcBorders>
              <w:top w:val="nil"/>
              <w:left w:val="nil"/>
              <w:bottom w:val="nil"/>
              <w:right w:val="nil"/>
            </w:tcBorders>
            <w:shd w:val="clear" w:color="auto" w:fill="FFFFFF" w:themeFill="background1"/>
            <w:noWrap/>
            <w:vAlign w:val="bottom"/>
            <w:hideMark/>
          </w:tcPr>
          <w:p w14:paraId="7C678B82" w14:textId="77777777" w:rsidR="00401C56" w:rsidRPr="00160482" w:rsidRDefault="00401C56" w:rsidP="0029035A">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2B5FEF7E" w14:textId="77777777" w:rsidR="00401C56" w:rsidRPr="00160482" w:rsidRDefault="00401C56" w:rsidP="0029035A">
            <w:pPr>
              <w:spacing w:line="240" w:lineRule="auto"/>
              <w:ind w:firstLine="0"/>
              <w:jc w:val="right"/>
              <w:rPr>
                <w:color w:val="000000"/>
              </w:rPr>
            </w:pPr>
            <w:r w:rsidRPr="00160482">
              <w:rPr>
                <w:color w:val="000000"/>
              </w:rPr>
              <w:t>1.00</w:t>
            </w:r>
          </w:p>
        </w:tc>
        <w:tc>
          <w:tcPr>
            <w:tcW w:w="1257" w:type="dxa"/>
            <w:tcBorders>
              <w:top w:val="nil"/>
              <w:left w:val="nil"/>
              <w:bottom w:val="nil"/>
              <w:right w:val="nil"/>
            </w:tcBorders>
            <w:shd w:val="clear" w:color="auto" w:fill="FFFFFF" w:themeFill="background1"/>
            <w:noWrap/>
            <w:vAlign w:val="bottom"/>
            <w:hideMark/>
          </w:tcPr>
          <w:p w14:paraId="1A737298" w14:textId="77777777" w:rsidR="00401C56" w:rsidRPr="00160482" w:rsidRDefault="00401C56" w:rsidP="0029035A">
            <w:pPr>
              <w:spacing w:line="240" w:lineRule="auto"/>
              <w:ind w:firstLine="0"/>
              <w:jc w:val="right"/>
              <w:rPr>
                <w:color w:val="000000"/>
              </w:rPr>
            </w:pPr>
            <w:r w:rsidRPr="00160482">
              <w:rPr>
                <w:color w:val="000000"/>
              </w:rPr>
              <w:t>-526.1</w:t>
            </w:r>
          </w:p>
        </w:tc>
        <w:tc>
          <w:tcPr>
            <w:tcW w:w="981" w:type="dxa"/>
            <w:tcBorders>
              <w:top w:val="nil"/>
              <w:left w:val="nil"/>
              <w:bottom w:val="nil"/>
              <w:right w:val="nil"/>
            </w:tcBorders>
            <w:shd w:val="clear" w:color="auto" w:fill="FFFFFF" w:themeFill="background1"/>
            <w:noWrap/>
            <w:vAlign w:val="bottom"/>
            <w:hideMark/>
          </w:tcPr>
          <w:p w14:paraId="59FFDF13" w14:textId="77777777" w:rsidR="00401C56" w:rsidRPr="00160482" w:rsidRDefault="00401C56" w:rsidP="0029035A">
            <w:pPr>
              <w:spacing w:line="240" w:lineRule="auto"/>
              <w:ind w:firstLine="0"/>
              <w:jc w:val="right"/>
              <w:rPr>
                <w:color w:val="000000"/>
              </w:rPr>
            </w:pPr>
            <w:r w:rsidRPr="00160482">
              <w:rPr>
                <w:color w:val="000000"/>
              </w:rPr>
              <w:t>0.62</w:t>
            </w:r>
          </w:p>
        </w:tc>
      </w:tr>
      <w:tr w:rsidR="00401C56" w:rsidRPr="00160482" w14:paraId="099EA7CF" w14:textId="77777777" w:rsidTr="0029035A">
        <w:trPr>
          <w:trHeight w:val="331"/>
        </w:trPr>
        <w:tc>
          <w:tcPr>
            <w:tcW w:w="1686" w:type="dxa"/>
            <w:tcBorders>
              <w:top w:val="nil"/>
              <w:left w:val="nil"/>
              <w:bottom w:val="nil"/>
              <w:right w:val="nil"/>
            </w:tcBorders>
            <w:shd w:val="clear" w:color="auto" w:fill="FFFFFF" w:themeFill="background1"/>
            <w:noWrap/>
            <w:vAlign w:val="bottom"/>
            <w:hideMark/>
          </w:tcPr>
          <w:p w14:paraId="37C380D5" w14:textId="77777777" w:rsidR="00401C56" w:rsidRPr="00160482" w:rsidRDefault="00401C56" w:rsidP="0029035A">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623243DE"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3D628958" w14:textId="77777777" w:rsidR="00401C56" w:rsidRPr="00160482" w:rsidRDefault="00401C56" w:rsidP="0029035A">
            <w:pPr>
              <w:spacing w:line="240" w:lineRule="auto"/>
              <w:ind w:firstLine="0"/>
              <w:jc w:val="right"/>
              <w:rPr>
                <w:color w:val="000000"/>
              </w:rPr>
            </w:pPr>
            <w:r w:rsidRPr="00160482">
              <w:rPr>
                <w:color w:val="000000"/>
              </w:rPr>
              <w:t>1131.2</w:t>
            </w:r>
          </w:p>
        </w:tc>
        <w:tc>
          <w:tcPr>
            <w:tcW w:w="981" w:type="dxa"/>
            <w:tcBorders>
              <w:top w:val="nil"/>
              <w:left w:val="nil"/>
              <w:bottom w:val="nil"/>
              <w:right w:val="nil"/>
            </w:tcBorders>
            <w:shd w:val="clear" w:color="auto" w:fill="FFFFFF" w:themeFill="background1"/>
            <w:noWrap/>
            <w:vAlign w:val="bottom"/>
            <w:hideMark/>
          </w:tcPr>
          <w:p w14:paraId="083BCBD0" w14:textId="77777777" w:rsidR="00401C56" w:rsidRPr="00160482" w:rsidRDefault="00401C56" w:rsidP="0029035A">
            <w:pPr>
              <w:spacing w:line="240" w:lineRule="auto"/>
              <w:ind w:firstLine="0"/>
              <w:jc w:val="right"/>
              <w:rPr>
                <w:color w:val="000000"/>
              </w:rPr>
            </w:pPr>
            <w:r w:rsidRPr="00160482">
              <w:rPr>
                <w:color w:val="000000"/>
              </w:rPr>
              <w:t>73.0</w:t>
            </w:r>
          </w:p>
        </w:tc>
        <w:tc>
          <w:tcPr>
            <w:tcW w:w="981" w:type="dxa"/>
            <w:tcBorders>
              <w:top w:val="nil"/>
              <w:left w:val="nil"/>
              <w:bottom w:val="nil"/>
              <w:right w:val="nil"/>
            </w:tcBorders>
            <w:shd w:val="clear" w:color="auto" w:fill="FFFFFF" w:themeFill="background1"/>
            <w:noWrap/>
            <w:vAlign w:val="bottom"/>
            <w:hideMark/>
          </w:tcPr>
          <w:p w14:paraId="7906B20A"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10E934C7" w14:textId="77777777" w:rsidR="00401C56" w:rsidRPr="00160482" w:rsidRDefault="00401C56" w:rsidP="0029035A">
            <w:pPr>
              <w:spacing w:line="240" w:lineRule="auto"/>
              <w:ind w:firstLine="0"/>
              <w:jc w:val="right"/>
              <w:rPr>
                <w:color w:val="000000"/>
              </w:rPr>
            </w:pPr>
            <w:r w:rsidRPr="00160482">
              <w:rPr>
                <w:color w:val="000000"/>
              </w:rPr>
              <w:t>-562.5</w:t>
            </w:r>
          </w:p>
        </w:tc>
        <w:tc>
          <w:tcPr>
            <w:tcW w:w="981" w:type="dxa"/>
            <w:tcBorders>
              <w:top w:val="nil"/>
              <w:left w:val="nil"/>
              <w:bottom w:val="nil"/>
              <w:right w:val="nil"/>
            </w:tcBorders>
            <w:shd w:val="clear" w:color="auto" w:fill="FFFFFF" w:themeFill="background1"/>
            <w:noWrap/>
            <w:vAlign w:val="bottom"/>
            <w:hideMark/>
          </w:tcPr>
          <w:p w14:paraId="5D9A759B" w14:textId="77777777" w:rsidR="00401C56" w:rsidRPr="00160482" w:rsidRDefault="00401C56" w:rsidP="0029035A">
            <w:pPr>
              <w:spacing w:line="240" w:lineRule="auto"/>
              <w:ind w:firstLine="0"/>
              <w:jc w:val="right"/>
              <w:rPr>
                <w:color w:val="000000"/>
              </w:rPr>
            </w:pPr>
            <w:r w:rsidRPr="00160482">
              <w:rPr>
                <w:color w:val="000000"/>
              </w:rPr>
              <w:t>0.23</w:t>
            </w:r>
          </w:p>
        </w:tc>
      </w:tr>
      <w:tr w:rsidR="00401C56" w:rsidRPr="00160482" w14:paraId="72A29D47" w14:textId="77777777" w:rsidTr="0029035A">
        <w:trPr>
          <w:trHeight w:val="331"/>
        </w:trPr>
        <w:tc>
          <w:tcPr>
            <w:tcW w:w="1686" w:type="dxa"/>
            <w:tcBorders>
              <w:top w:val="nil"/>
              <w:left w:val="nil"/>
              <w:bottom w:val="nil"/>
              <w:right w:val="nil"/>
            </w:tcBorders>
            <w:shd w:val="clear" w:color="auto" w:fill="FFFFFF" w:themeFill="background1"/>
            <w:noWrap/>
            <w:vAlign w:val="bottom"/>
            <w:hideMark/>
          </w:tcPr>
          <w:p w14:paraId="26986447"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35" w:type="dxa"/>
            <w:tcBorders>
              <w:top w:val="nil"/>
              <w:left w:val="nil"/>
              <w:bottom w:val="nil"/>
              <w:right w:val="nil"/>
            </w:tcBorders>
            <w:shd w:val="clear" w:color="auto" w:fill="FFFFFF" w:themeFill="background1"/>
            <w:noWrap/>
            <w:vAlign w:val="bottom"/>
            <w:hideMark/>
          </w:tcPr>
          <w:p w14:paraId="3F4BB47C"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657D7D5" w14:textId="77777777" w:rsidR="00401C56" w:rsidRPr="00160482" w:rsidRDefault="00401C56" w:rsidP="0029035A">
            <w:pPr>
              <w:spacing w:line="240" w:lineRule="auto"/>
              <w:ind w:firstLine="0"/>
              <w:jc w:val="right"/>
              <w:rPr>
                <w:color w:val="000000"/>
              </w:rPr>
            </w:pPr>
            <w:r w:rsidRPr="00160482">
              <w:rPr>
                <w:color w:val="000000"/>
              </w:rPr>
              <w:t>1161.1</w:t>
            </w:r>
          </w:p>
        </w:tc>
        <w:tc>
          <w:tcPr>
            <w:tcW w:w="981" w:type="dxa"/>
            <w:tcBorders>
              <w:top w:val="nil"/>
              <w:left w:val="nil"/>
              <w:bottom w:val="nil"/>
              <w:right w:val="nil"/>
            </w:tcBorders>
            <w:shd w:val="clear" w:color="auto" w:fill="FFFFFF" w:themeFill="background1"/>
            <w:noWrap/>
            <w:vAlign w:val="bottom"/>
            <w:hideMark/>
          </w:tcPr>
          <w:p w14:paraId="02FFD79B" w14:textId="77777777" w:rsidR="00401C56" w:rsidRPr="00160482" w:rsidRDefault="00401C56" w:rsidP="0029035A">
            <w:pPr>
              <w:spacing w:line="240" w:lineRule="auto"/>
              <w:ind w:firstLine="0"/>
              <w:jc w:val="right"/>
              <w:rPr>
                <w:color w:val="000000"/>
              </w:rPr>
            </w:pPr>
            <w:r w:rsidRPr="00160482">
              <w:rPr>
                <w:color w:val="000000"/>
              </w:rPr>
              <w:t>102.8</w:t>
            </w:r>
          </w:p>
        </w:tc>
        <w:tc>
          <w:tcPr>
            <w:tcW w:w="981" w:type="dxa"/>
            <w:tcBorders>
              <w:top w:val="nil"/>
              <w:left w:val="nil"/>
              <w:bottom w:val="nil"/>
              <w:right w:val="nil"/>
            </w:tcBorders>
            <w:shd w:val="clear" w:color="auto" w:fill="FFFFFF" w:themeFill="background1"/>
            <w:noWrap/>
            <w:vAlign w:val="bottom"/>
            <w:hideMark/>
          </w:tcPr>
          <w:p w14:paraId="2BFF04E4"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716B5F6A" w14:textId="77777777" w:rsidR="00401C56" w:rsidRPr="00160482" w:rsidRDefault="00401C56" w:rsidP="0029035A">
            <w:pPr>
              <w:spacing w:line="240" w:lineRule="auto"/>
              <w:ind w:firstLine="0"/>
              <w:jc w:val="right"/>
              <w:rPr>
                <w:color w:val="000000"/>
              </w:rPr>
            </w:pPr>
            <w:r w:rsidRPr="00160482">
              <w:rPr>
                <w:color w:val="000000"/>
              </w:rPr>
              <w:t>-577.5</w:t>
            </w:r>
          </w:p>
        </w:tc>
        <w:tc>
          <w:tcPr>
            <w:tcW w:w="981" w:type="dxa"/>
            <w:tcBorders>
              <w:top w:val="nil"/>
              <w:left w:val="nil"/>
              <w:bottom w:val="nil"/>
              <w:right w:val="nil"/>
            </w:tcBorders>
            <w:shd w:val="clear" w:color="auto" w:fill="FFFFFF" w:themeFill="background1"/>
            <w:noWrap/>
            <w:vAlign w:val="bottom"/>
            <w:hideMark/>
          </w:tcPr>
          <w:p w14:paraId="3F386C61" w14:textId="77777777" w:rsidR="00401C56" w:rsidRPr="00160482" w:rsidRDefault="00401C56" w:rsidP="0029035A">
            <w:pPr>
              <w:spacing w:line="240" w:lineRule="auto"/>
              <w:ind w:firstLine="0"/>
              <w:jc w:val="right"/>
              <w:rPr>
                <w:color w:val="000000"/>
              </w:rPr>
            </w:pPr>
            <w:r w:rsidRPr="00160482">
              <w:rPr>
                <w:color w:val="000000"/>
              </w:rPr>
              <w:t>0.03</w:t>
            </w:r>
          </w:p>
        </w:tc>
      </w:tr>
      <w:tr w:rsidR="00401C56" w:rsidRPr="00160482" w14:paraId="2DC824DB" w14:textId="77777777" w:rsidTr="0029035A">
        <w:trPr>
          <w:trHeight w:val="331"/>
        </w:trPr>
        <w:tc>
          <w:tcPr>
            <w:tcW w:w="1686" w:type="dxa"/>
            <w:tcBorders>
              <w:top w:val="nil"/>
              <w:left w:val="nil"/>
              <w:bottom w:val="single" w:sz="4" w:space="0" w:color="auto"/>
              <w:right w:val="nil"/>
            </w:tcBorders>
            <w:shd w:val="clear" w:color="auto" w:fill="FFFFFF" w:themeFill="background1"/>
            <w:noWrap/>
            <w:vAlign w:val="bottom"/>
            <w:hideMark/>
          </w:tcPr>
          <w:p w14:paraId="6378970A" w14:textId="77777777" w:rsidR="00401C56" w:rsidRPr="00160482" w:rsidRDefault="00401C56" w:rsidP="0029035A">
            <w:pPr>
              <w:spacing w:line="240" w:lineRule="auto"/>
              <w:ind w:firstLine="0"/>
              <w:rPr>
                <w:color w:val="000000"/>
              </w:rPr>
            </w:pPr>
            <w:r w:rsidRPr="00160482">
              <w:rPr>
                <w:color w:val="000000"/>
              </w:rPr>
              <w:t>intercept</w:t>
            </w:r>
          </w:p>
        </w:tc>
        <w:tc>
          <w:tcPr>
            <w:tcW w:w="535" w:type="dxa"/>
            <w:tcBorders>
              <w:top w:val="nil"/>
              <w:left w:val="nil"/>
              <w:bottom w:val="single" w:sz="4" w:space="0" w:color="auto"/>
              <w:right w:val="nil"/>
            </w:tcBorders>
            <w:shd w:val="clear" w:color="auto" w:fill="FFFFFF" w:themeFill="background1"/>
            <w:noWrap/>
            <w:vAlign w:val="bottom"/>
            <w:hideMark/>
          </w:tcPr>
          <w:p w14:paraId="24474A34" w14:textId="77777777" w:rsidR="00401C56" w:rsidRPr="00160482" w:rsidRDefault="00401C56" w:rsidP="0029035A">
            <w:pPr>
              <w:spacing w:line="240" w:lineRule="auto"/>
              <w:ind w:firstLine="0"/>
              <w:jc w:val="right"/>
              <w:rPr>
                <w:color w:val="000000"/>
              </w:rPr>
            </w:pPr>
            <w:r w:rsidRPr="00160482">
              <w:rPr>
                <w:color w:val="000000"/>
              </w:rPr>
              <w:t>2</w:t>
            </w:r>
          </w:p>
        </w:tc>
        <w:tc>
          <w:tcPr>
            <w:tcW w:w="981" w:type="dxa"/>
            <w:tcBorders>
              <w:top w:val="nil"/>
              <w:left w:val="nil"/>
              <w:bottom w:val="single" w:sz="4" w:space="0" w:color="auto"/>
              <w:right w:val="nil"/>
            </w:tcBorders>
            <w:shd w:val="clear" w:color="auto" w:fill="FFFFFF" w:themeFill="background1"/>
            <w:noWrap/>
            <w:vAlign w:val="bottom"/>
            <w:hideMark/>
          </w:tcPr>
          <w:p w14:paraId="5DF6721F" w14:textId="77777777" w:rsidR="00401C56" w:rsidRPr="00160482" w:rsidRDefault="00401C56" w:rsidP="0029035A">
            <w:pPr>
              <w:spacing w:line="240" w:lineRule="auto"/>
              <w:ind w:firstLine="0"/>
              <w:jc w:val="right"/>
              <w:rPr>
                <w:color w:val="000000"/>
              </w:rPr>
            </w:pPr>
            <w:r w:rsidRPr="00160482">
              <w:rPr>
                <w:color w:val="000000"/>
              </w:rPr>
              <w:t>1163.5</w:t>
            </w:r>
          </w:p>
        </w:tc>
        <w:tc>
          <w:tcPr>
            <w:tcW w:w="981" w:type="dxa"/>
            <w:tcBorders>
              <w:top w:val="nil"/>
              <w:left w:val="nil"/>
              <w:bottom w:val="single" w:sz="4" w:space="0" w:color="auto"/>
              <w:right w:val="nil"/>
            </w:tcBorders>
            <w:shd w:val="clear" w:color="auto" w:fill="FFFFFF" w:themeFill="background1"/>
            <w:noWrap/>
            <w:vAlign w:val="bottom"/>
            <w:hideMark/>
          </w:tcPr>
          <w:p w14:paraId="5285092B" w14:textId="77777777" w:rsidR="00401C56" w:rsidRPr="00160482" w:rsidRDefault="00401C56" w:rsidP="0029035A">
            <w:pPr>
              <w:spacing w:line="240" w:lineRule="auto"/>
              <w:ind w:firstLine="0"/>
              <w:jc w:val="right"/>
              <w:rPr>
                <w:color w:val="000000"/>
              </w:rPr>
            </w:pPr>
            <w:r w:rsidRPr="00160482">
              <w:rPr>
                <w:color w:val="000000"/>
              </w:rPr>
              <w:t>105.3</w:t>
            </w:r>
          </w:p>
        </w:tc>
        <w:tc>
          <w:tcPr>
            <w:tcW w:w="981" w:type="dxa"/>
            <w:tcBorders>
              <w:top w:val="nil"/>
              <w:left w:val="nil"/>
              <w:bottom w:val="single" w:sz="4" w:space="0" w:color="auto"/>
              <w:right w:val="nil"/>
            </w:tcBorders>
            <w:shd w:val="clear" w:color="auto" w:fill="FFFFFF" w:themeFill="background1"/>
            <w:noWrap/>
            <w:vAlign w:val="bottom"/>
            <w:hideMark/>
          </w:tcPr>
          <w:p w14:paraId="54BDA4C4"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0A66CD7F" w14:textId="77777777" w:rsidR="00401C56" w:rsidRPr="00160482" w:rsidRDefault="00401C56" w:rsidP="0029035A">
            <w:pPr>
              <w:spacing w:line="240" w:lineRule="auto"/>
              <w:ind w:firstLine="0"/>
              <w:jc w:val="right"/>
              <w:rPr>
                <w:color w:val="000000"/>
              </w:rPr>
            </w:pPr>
            <w:r w:rsidRPr="00160482">
              <w:rPr>
                <w:color w:val="000000"/>
              </w:rPr>
              <w:t>-579.7</w:t>
            </w:r>
          </w:p>
        </w:tc>
        <w:tc>
          <w:tcPr>
            <w:tcW w:w="981" w:type="dxa"/>
            <w:tcBorders>
              <w:top w:val="nil"/>
              <w:left w:val="nil"/>
              <w:bottom w:val="single" w:sz="4" w:space="0" w:color="auto"/>
              <w:right w:val="nil"/>
            </w:tcBorders>
            <w:shd w:val="clear" w:color="auto" w:fill="FFFFFF" w:themeFill="background1"/>
            <w:noWrap/>
            <w:vAlign w:val="bottom"/>
            <w:hideMark/>
          </w:tcPr>
          <w:p w14:paraId="24E62FE5" w14:textId="77777777" w:rsidR="00401C56" w:rsidRPr="00160482" w:rsidRDefault="00401C56" w:rsidP="0029035A">
            <w:pPr>
              <w:spacing w:line="240" w:lineRule="auto"/>
              <w:ind w:firstLine="0"/>
              <w:jc w:val="right"/>
              <w:rPr>
                <w:color w:val="000000"/>
              </w:rPr>
            </w:pPr>
            <w:r w:rsidRPr="00160482">
              <w:rPr>
                <w:color w:val="000000"/>
              </w:rPr>
              <w:t>NA</w:t>
            </w:r>
          </w:p>
        </w:tc>
      </w:tr>
    </w:tbl>
    <w:p w14:paraId="723AB607" w14:textId="77777777" w:rsidR="00401C56" w:rsidRDefault="00401C56" w:rsidP="00401C56">
      <w:pPr>
        <w:widowControl w:val="0"/>
        <w:ind w:left="480" w:hanging="480"/>
      </w:pPr>
    </w:p>
    <w:p w14:paraId="51662DE4" w14:textId="77777777" w:rsidR="00401C56" w:rsidRDefault="00401C56" w:rsidP="00401C56">
      <w:pPr>
        <w:spacing w:after="200" w:line="276" w:lineRule="auto"/>
        <w:ind w:firstLine="0"/>
      </w:pPr>
      <w:r>
        <w:br w:type="page"/>
      </w:r>
    </w:p>
    <w:p w14:paraId="57FB6DB3" w14:textId="77777777" w:rsidR="00401C56" w:rsidRDefault="00401C56" w:rsidP="00401C56">
      <w:pPr>
        <w:pStyle w:val="Tableheading"/>
      </w:pPr>
      <w:r>
        <w:lastRenderedPageBreak/>
        <w:t xml:space="preserve">Table 2. </w:t>
      </w:r>
      <w:proofErr w:type="spellStart"/>
      <w:r>
        <w:t>AICc</w:t>
      </w:r>
      <w:proofErr w:type="spellEnd"/>
      <w:r>
        <w:t xml:space="preserve"> table of models with sponge richness as the response variable (target) and the candidate surrogates</w:t>
      </w:r>
      <w:r w:rsidRPr="00D93B1C">
        <w:t xml:space="preserve"> </w:t>
      </w:r>
      <w:r>
        <w:t>as predictors.</w:t>
      </w:r>
      <w:r w:rsidRPr="00F12CFC">
        <w:t xml:space="preserve"> </w:t>
      </w:r>
      <w:r>
        <w:t xml:space="preserve">The intercept model represents the null with no surrogates. 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w:t>
      </w:r>
      <w:proofErr w:type="spellStart"/>
      <w:r>
        <w:rPr>
          <w:rStyle w:val="TableheadingChar"/>
        </w:rPr>
        <w:t>Guana</w:t>
      </w:r>
      <w:proofErr w:type="spellEnd"/>
      <w:r>
        <w:rPr>
          <w:rStyle w:val="TableheadingChar"/>
        </w:rPr>
        <w:t xml:space="preserve"> Island, BVI from 1992-2018.</w:t>
      </w:r>
    </w:p>
    <w:tbl>
      <w:tblPr>
        <w:tblW w:w="7409" w:type="dxa"/>
        <w:tblInd w:w="93" w:type="dxa"/>
        <w:shd w:val="clear" w:color="auto" w:fill="FFFFFF" w:themeFill="background1"/>
        <w:tblLook w:val="04A0" w:firstRow="1" w:lastRow="0" w:firstColumn="1" w:lastColumn="0" w:noHBand="0" w:noVBand="1"/>
      </w:tblPr>
      <w:tblGrid>
        <w:gridCol w:w="1664"/>
        <w:gridCol w:w="528"/>
        <w:gridCol w:w="989"/>
        <w:gridCol w:w="989"/>
        <w:gridCol w:w="1009"/>
        <w:gridCol w:w="1241"/>
        <w:gridCol w:w="989"/>
      </w:tblGrid>
      <w:tr w:rsidR="00401C56" w:rsidRPr="00160482" w14:paraId="7D440DB3" w14:textId="77777777" w:rsidTr="0029035A">
        <w:trPr>
          <w:trHeight w:val="353"/>
        </w:trPr>
        <w:tc>
          <w:tcPr>
            <w:tcW w:w="1664" w:type="dxa"/>
            <w:tcBorders>
              <w:top w:val="single" w:sz="4" w:space="0" w:color="auto"/>
              <w:left w:val="nil"/>
              <w:bottom w:val="single" w:sz="4" w:space="0" w:color="auto"/>
              <w:right w:val="nil"/>
            </w:tcBorders>
            <w:shd w:val="clear" w:color="auto" w:fill="FFFFFF" w:themeFill="background1"/>
            <w:noWrap/>
            <w:vAlign w:val="center"/>
            <w:hideMark/>
          </w:tcPr>
          <w:p w14:paraId="63AC5F1E"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28" w:type="dxa"/>
            <w:tcBorders>
              <w:top w:val="single" w:sz="4" w:space="0" w:color="auto"/>
              <w:left w:val="nil"/>
              <w:bottom w:val="single" w:sz="4" w:space="0" w:color="auto"/>
              <w:right w:val="nil"/>
            </w:tcBorders>
            <w:shd w:val="clear" w:color="auto" w:fill="FFFFFF" w:themeFill="background1"/>
            <w:noWrap/>
            <w:vAlign w:val="center"/>
            <w:hideMark/>
          </w:tcPr>
          <w:p w14:paraId="66C9DBBC" w14:textId="77777777" w:rsidR="00401C56" w:rsidRPr="00160482" w:rsidRDefault="00401C56" w:rsidP="0029035A">
            <w:pPr>
              <w:spacing w:line="240" w:lineRule="auto"/>
              <w:ind w:firstLine="0"/>
              <w:rPr>
                <w:b/>
                <w:bCs/>
                <w:color w:val="000000"/>
              </w:rPr>
            </w:pPr>
            <w:r w:rsidRPr="00160482">
              <w:rPr>
                <w:b/>
                <w:bCs/>
                <w:color w:val="000000"/>
              </w:rPr>
              <w:t>K</w:t>
            </w:r>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68FFB354"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348F9D45"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1009" w:type="dxa"/>
            <w:tcBorders>
              <w:top w:val="single" w:sz="4" w:space="0" w:color="auto"/>
              <w:left w:val="nil"/>
              <w:bottom w:val="single" w:sz="4" w:space="0" w:color="auto"/>
              <w:right w:val="nil"/>
            </w:tcBorders>
            <w:shd w:val="clear" w:color="auto" w:fill="FFFFFF" w:themeFill="background1"/>
            <w:noWrap/>
            <w:vAlign w:val="center"/>
            <w:hideMark/>
          </w:tcPr>
          <w:p w14:paraId="04912E4C"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41" w:type="dxa"/>
            <w:tcBorders>
              <w:top w:val="single" w:sz="4" w:space="0" w:color="auto"/>
              <w:left w:val="nil"/>
              <w:bottom w:val="single" w:sz="4" w:space="0" w:color="auto"/>
              <w:right w:val="nil"/>
            </w:tcBorders>
            <w:shd w:val="clear" w:color="auto" w:fill="FFFFFF" w:themeFill="background1"/>
            <w:noWrap/>
            <w:vAlign w:val="center"/>
            <w:hideMark/>
          </w:tcPr>
          <w:p w14:paraId="50A9BEFF"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1B112EFB"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554EEDB5" w14:textId="77777777" w:rsidTr="0029035A">
        <w:trPr>
          <w:trHeight w:val="306"/>
        </w:trPr>
        <w:tc>
          <w:tcPr>
            <w:tcW w:w="1664" w:type="dxa"/>
            <w:tcBorders>
              <w:top w:val="nil"/>
              <w:left w:val="nil"/>
              <w:bottom w:val="nil"/>
              <w:right w:val="nil"/>
            </w:tcBorders>
            <w:shd w:val="clear" w:color="auto" w:fill="FFFFFF" w:themeFill="background1"/>
            <w:noWrap/>
            <w:vAlign w:val="bottom"/>
            <w:hideMark/>
          </w:tcPr>
          <w:p w14:paraId="36CE86E9"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28" w:type="dxa"/>
            <w:tcBorders>
              <w:top w:val="nil"/>
              <w:left w:val="nil"/>
              <w:bottom w:val="nil"/>
              <w:right w:val="nil"/>
            </w:tcBorders>
            <w:shd w:val="clear" w:color="auto" w:fill="FFFFFF" w:themeFill="background1"/>
            <w:noWrap/>
            <w:vAlign w:val="bottom"/>
            <w:hideMark/>
          </w:tcPr>
          <w:p w14:paraId="2C1A6E4A" w14:textId="77777777" w:rsidR="00401C56" w:rsidRPr="00160482" w:rsidRDefault="00401C56" w:rsidP="0029035A">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0D05D7F7" w14:textId="77777777" w:rsidR="00401C56" w:rsidRPr="00160482" w:rsidRDefault="00401C56" w:rsidP="0029035A">
            <w:pPr>
              <w:spacing w:line="240" w:lineRule="auto"/>
              <w:ind w:firstLine="0"/>
              <w:jc w:val="right"/>
              <w:rPr>
                <w:color w:val="000000"/>
              </w:rPr>
            </w:pPr>
            <w:r w:rsidRPr="00160482">
              <w:rPr>
                <w:color w:val="000000"/>
              </w:rPr>
              <w:t>967.5</w:t>
            </w:r>
          </w:p>
        </w:tc>
        <w:tc>
          <w:tcPr>
            <w:tcW w:w="989" w:type="dxa"/>
            <w:tcBorders>
              <w:top w:val="nil"/>
              <w:left w:val="nil"/>
              <w:bottom w:val="nil"/>
              <w:right w:val="nil"/>
            </w:tcBorders>
            <w:shd w:val="clear" w:color="auto" w:fill="FFFFFF" w:themeFill="background1"/>
            <w:noWrap/>
            <w:vAlign w:val="bottom"/>
            <w:hideMark/>
          </w:tcPr>
          <w:p w14:paraId="343AD25B" w14:textId="77777777" w:rsidR="00401C56" w:rsidRPr="00160482" w:rsidRDefault="00401C56" w:rsidP="0029035A">
            <w:pPr>
              <w:spacing w:line="240" w:lineRule="auto"/>
              <w:ind w:firstLine="0"/>
              <w:jc w:val="right"/>
              <w:rPr>
                <w:color w:val="000000"/>
              </w:rPr>
            </w:pPr>
            <w:r w:rsidRPr="00160482">
              <w:rPr>
                <w:color w:val="000000"/>
              </w:rPr>
              <w:t>0.0</w:t>
            </w:r>
          </w:p>
        </w:tc>
        <w:tc>
          <w:tcPr>
            <w:tcW w:w="1009" w:type="dxa"/>
            <w:tcBorders>
              <w:top w:val="nil"/>
              <w:left w:val="nil"/>
              <w:bottom w:val="nil"/>
              <w:right w:val="nil"/>
            </w:tcBorders>
            <w:shd w:val="clear" w:color="auto" w:fill="FFFFFF" w:themeFill="background1"/>
            <w:noWrap/>
            <w:vAlign w:val="bottom"/>
            <w:hideMark/>
          </w:tcPr>
          <w:p w14:paraId="4FA4CCAB" w14:textId="77777777" w:rsidR="00401C56" w:rsidRPr="00160482" w:rsidRDefault="00401C56" w:rsidP="0029035A">
            <w:pPr>
              <w:spacing w:line="240" w:lineRule="auto"/>
              <w:ind w:firstLine="0"/>
              <w:jc w:val="right"/>
              <w:rPr>
                <w:color w:val="000000"/>
              </w:rPr>
            </w:pPr>
            <w:r w:rsidRPr="00160482">
              <w:rPr>
                <w:color w:val="000000"/>
              </w:rPr>
              <w:t>0.96</w:t>
            </w:r>
          </w:p>
        </w:tc>
        <w:tc>
          <w:tcPr>
            <w:tcW w:w="1241" w:type="dxa"/>
            <w:tcBorders>
              <w:top w:val="nil"/>
              <w:left w:val="nil"/>
              <w:bottom w:val="nil"/>
              <w:right w:val="nil"/>
            </w:tcBorders>
            <w:shd w:val="clear" w:color="auto" w:fill="FFFFFF" w:themeFill="background1"/>
            <w:noWrap/>
            <w:vAlign w:val="bottom"/>
            <w:hideMark/>
          </w:tcPr>
          <w:p w14:paraId="004C8D46" w14:textId="77777777" w:rsidR="00401C56" w:rsidRPr="00160482" w:rsidRDefault="00401C56" w:rsidP="0029035A">
            <w:pPr>
              <w:spacing w:line="240" w:lineRule="auto"/>
              <w:ind w:firstLine="0"/>
              <w:jc w:val="right"/>
              <w:rPr>
                <w:color w:val="000000"/>
              </w:rPr>
            </w:pPr>
            <w:r w:rsidRPr="00160482">
              <w:rPr>
                <w:color w:val="000000"/>
              </w:rPr>
              <w:t>-480.7</w:t>
            </w:r>
          </w:p>
        </w:tc>
        <w:tc>
          <w:tcPr>
            <w:tcW w:w="989" w:type="dxa"/>
            <w:tcBorders>
              <w:top w:val="nil"/>
              <w:left w:val="nil"/>
              <w:bottom w:val="nil"/>
              <w:right w:val="nil"/>
            </w:tcBorders>
            <w:shd w:val="clear" w:color="auto" w:fill="FFFFFF" w:themeFill="background1"/>
            <w:noWrap/>
            <w:vAlign w:val="bottom"/>
            <w:hideMark/>
          </w:tcPr>
          <w:p w14:paraId="13D45F0B" w14:textId="77777777" w:rsidR="00401C56" w:rsidRPr="00160482" w:rsidRDefault="00401C56" w:rsidP="0029035A">
            <w:pPr>
              <w:spacing w:line="240" w:lineRule="auto"/>
              <w:ind w:firstLine="0"/>
              <w:jc w:val="right"/>
              <w:rPr>
                <w:color w:val="000000"/>
              </w:rPr>
            </w:pPr>
            <w:r w:rsidRPr="00160482">
              <w:rPr>
                <w:color w:val="000000"/>
              </w:rPr>
              <w:t>0.28</w:t>
            </w:r>
          </w:p>
        </w:tc>
      </w:tr>
      <w:tr w:rsidR="00401C56" w:rsidRPr="00160482" w14:paraId="4D94C76F" w14:textId="77777777" w:rsidTr="0029035A">
        <w:trPr>
          <w:trHeight w:val="306"/>
        </w:trPr>
        <w:tc>
          <w:tcPr>
            <w:tcW w:w="1664" w:type="dxa"/>
            <w:tcBorders>
              <w:top w:val="nil"/>
              <w:left w:val="nil"/>
              <w:bottom w:val="nil"/>
              <w:right w:val="nil"/>
            </w:tcBorders>
            <w:shd w:val="clear" w:color="auto" w:fill="FFFFFF" w:themeFill="background1"/>
            <w:noWrap/>
            <w:vAlign w:val="bottom"/>
            <w:hideMark/>
          </w:tcPr>
          <w:p w14:paraId="50021040"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28" w:type="dxa"/>
            <w:tcBorders>
              <w:top w:val="nil"/>
              <w:left w:val="nil"/>
              <w:bottom w:val="nil"/>
              <w:right w:val="nil"/>
            </w:tcBorders>
            <w:shd w:val="clear" w:color="auto" w:fill="FFFFFF" w:themeFill="background1"/>
            <w:noWrap/>
            <w:vAlign w:val="bottom"/>
            <w:hideMark/>
          </w:tcPr>
          <w:p w14:paraId="7A364EF3" w14:textId="77777777" w:rsidR="00401C56" w:rsidRPr="00160482" w:rsidRDefault="00401C56" w:rsidP="0029035A">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107FA91B" w14:textId="77777777" w:rsidR="00401C56" w:rsidRPr="00160482" w:rsidRDefault="00401C56" w:rsidP="0029035A">
            <w:pPr>
              <w:spacing w:line="240" w:lineRule="auto"/>
              <w:ind w:firstLine="0"/>
              <w:jc w:val="right"/>
              <w:rPr>
                <w:color w:val="000000"/>
              </w:rPr>
            </w:pPr>
            <w:r w:rsidRPr="00160482">
              <w:rPr>
                <w:color w:val="000000"/>
              </w:rPr>
              <w:t>973.9</w:t>
            </w:r>
          </w:p>
        </w:tc>
        <w:tc>
          <w:tcPr>
            <w:tcW w:w="989" w:type="dxa"/>
            <w:tcBorders>
              <w:top w:val="nil"/>
              <w:left w:val="nil"/>
              <w:bottom w:val="nil"/>
              <w:right w:val="nil"/>
            </w:tcBorders>
            <w:shd w:val="clear" w:color="auto" w:fill="FFFFFF" w:themeFill="background1"/>
            <w:noWrap/>
            <w:vAlign w:val="bottom"/>
            <w:hideMark/>
          </w:tcPr>
          <w:p w14:paraId="0C8728C9" w14:textId="77777777" w:rsidR="00401C56" w:rsidRPr="00160482" w:rsidRDefault="00401C56" w:rsidP="0029035A">
            <w:pPr>
              <w:spacing w:line="240" w:lineRule="auto"/>
              <w:ind w:firstLine="0"/>
              <w:jc w:val="right"/>
              <w:rPr>
                <w:color w:val="000000"/>
              </w:rPr>
            </w:pPr>
            <w:r w:rsidRPr="00160482">
              <w:rPr>
                <w:color w:val="000000"/>
              </w:rPr>
              <w:t>6.4</w:t>
            </w:r>
          </w:p>
        </w:tc>
        <w:tc>
          <w:tcPr>
            <w:tcW w:w="1009" w:type="dxa"/>
            <w:tcBorders>
              <w:top w:val="nil"/>
              <w:left w:val="nil"/>
              <w:bottom w:val="nil"/>
              <w:right w:val="nil"/>
            </w:tcBorders>
            <w:shd w:val="clear" w:color="auto" w:fill="FFFFFF" w:themeFill="background1"/>
            <w:noWrap/>
            <w:vAlign w:val="bottom"/>
            <w:hideMark/>
          </w:tcPr>
          <w:p w14:paraId="38344E6F" w14:textId="77777777" w:rsidR="00401C56" w:rsidRPr="00160482" w:rsidRDefault="00401C56" w:rsidP="0029035A">
            <w:pPr>
              <w:spacing w:line="240" w:lineRule="auto"/>
              <w:ind w:firstLine="0"/>
              <w:jc w:val="right"/>
              <w:rPr>
                <w:color w:val="000000"/>
              </w:rPr>
            </w:pPr>
            <w:r w:rsidRPr="00160482">
              <w:rPr>
                <w:color w:val="000000"/>
              </w:rPr>
              <w:t>0.04</w:t>
            </w:r>
          </w:p>
        </w:tc>
        <w:tc>
          <w:tcPr>
            <w:tcW w:w="1241" w:type="dxa"/>
            <w:tcBorders>
              <w:top w:val="nil"/>
              <w:left w:val="nil"/>
              <w:bottom w:val="nil"/>
              <w:right w:val="nil"/>
            </w:tcBorders>
            <w:shd w:val="clear" w:color="auto" w:fill="FFFFFF" w:themeFill="background1"/>
            <w:noWrap/>
            <w:vAlign w:val="bottom"/>
            <w:hideMark/>
          </w:tcPr>
          <w:p w14:paraId="49B1C0A1" w14:textId="77777777" w:rsidR="00401C56" w:rsidRPr="00160482" w:rsidRDefault="00401C56" w:rsidP="0029035A">
            <w:pPr>
              <w:spacing w:line="240" w:lineRule="auto"/>
              <w:ind w:firstLine="0"/>
              <w:jc w:val="right"/>
              <w:rPr>
                <w:color w:val="000000"/>
              </w:rPr>
            </w:pPr>
            <w:r w:rsidRPr="00160482">
              <w:rPr>
                <w:color w:val="000000"/>
              </w:rPr>
              <w:t>-483.9</w:t>
            </w:r>
          </w:p>
        </w:tc>
        <w:tc>
          <w:tcPr>
            <w:tcW w:w="989" w:type="dxa"/>
            <w:tcBorders>
              <w:top w:val="nil"/>
              <w:left w:val="nil"/>
              <w:bottom w:val="nil"/>
              <w:right w:val="nil"/>
            </w:tcBorders>
            <w:shd w:val="clear" w:color="auto" w:fill="FFFFFF" w:themeFill="background1"/>
            <w:noWrap/>
            <w:vAlign w:val="bottom"/>
            <w:hideMark/>
          </w:tcPr>
          <w:p w14:paraId="4337C531" w14:textId="77777777" w:rsidR="00401C56" w:rsidRPr="00160482" w:rsidRDefault="00401C56" w:rsidP="0029035A">
            <w:pPr>
              <w:spacing w:line="240" w:lineRule="auto"/>
              <w:ind w:firstLine="0"/>
              <w:jc w:val="right"/>
              <w:rPr>
                <w:color w:val="000000"/>
              </w:rPr>
            </w:pPr>
            <w:r w:rsidRPr="00160482">
              <w:rPr>
                <w:color w:val="000000"/>
              </w:rPr>
              <w:t>0.24</w:t>
            </w:r>
          </w:p>
        </w:tc>
      </w:tr>
      <w:tr w:rsidR="00401C56" w:rsidRPr="00160482" w14:paraId="2B3E730B" w14:textId="77777777" w:rsidTr="0029035A">
        <w:trPr>
          <w:trHeight w:val="306"/>
        </w:trPr>
        <w:tc>
          <w:tcPr>
            <w:tcW w:w="1664" w:type="dxa"/>
            <w:tcBorders>
              <w:top w:val="nil"/>
              <w:left w:val="nil"/>
              <w:bottom w:val="nil"/>
              <w:right w:val="nil"/>
            </w:tcBorders>
            <w:shd w:val="clear" w:color="auto" w:fill="FFFFFF" w:themeFill="background1"/>
            <w:noWrap/>
            <w:vAlign w:val="bottom"/>
            <w:hideMark/>
          </w:tcPr>
          <w:p w14:paraId="5FB3D6F9" w14:textId="77777777" w:rsidR="00401C56" w:rsidRPr="00160482" w:rsidRDefault="00401C56" w:rsidP="0029035A">
            <w:pPr>
              <w:spacing w:line="240" w:lineRule="auto"/>
              <w:ind w:firstLine="0"/>
              <w:rPr>
                <w:color w:val="000000"/>
              </w:rPr>
            </w:pPr>
            <w:r w:rsidRPr="00160482">
              <w:rPr>
                <w:color w:val="000000"/>
              </w:rPr>
              <w:t>rugosity</w:t>
            </w:r>
          </w:p>
        </w:tc>
        <w:tc>
          <w:tcPr>
            <w:tcW w:w="528" w:type="dxa"/>
            <w:tcBorders>
              <w:top w:val="nil"/>
              <w:left w:val="nil"/>
              <w:bottom w:val="nil"/>
              <w:right w:val="nil"/>
            </w:tcBorders>
            <w:shd w:val="clear" w:color="auto" w:fill="FFFFFF" w:themeFill="background1"/>
            <w:noWrap/>
            <w:vAlign w:val="bottom"/>
            <w:hideMark/>
          </w:tcPr>
          <w:p w14:paraId="114AECA5" w14:textId="77777777" w:rsidR="00401C56" w:rsidRPr="00160482" w:rsidRDefault="00401C56" w:rsidP="0029035A">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026535C9" w14:textId="77777777" w:rsidR="00401C56" w:rsidRPr="00160482" w:rsidRDefault="00401C56" w:rsidP="0029035A">
            <w:pPr>
              <w:spacing w:line="240" w:lineRule="auto"/>
              <w:ind w:firstLine="0"/>
              <w:jc w:val="right"/>
              <w:rPr>
                <w:color w:val="000000"/>
              </w:rPr>
            </w:pPr>
            <w:r w:rsidRPr="00160482">
              <w:rPr>
                <w:color w:val="000000"/>
              </w:rPr>
              <w:t>995.4</w:t>
            </w:r>
          </w:p>
        </w:tc>
        <w:tc>
          <w:tcPr>
            <w:tcW w:w="989" w:type="dxa"/>
            <w:tcBorders>
              <w:top w:val="nil"/>
              <w:left w:val="nil"/>
              <w:bottom w:val="nil"/>
              <w:right w:val="nil"/>
            </w:tcBorders>
            <w:shd w:val="clear" w:color="auto" w:fill="FFFFFF" w:themeFill="background1"/>
            <w:noWrap/>
            <w:vAlign w:val="bottom"/>
            <w:hideMark/>
          </w:tcPr>
          <w:p w14:paraId="7FCD0A33" w14:textId="77777777" w:rsidR="00401C56" w:rsidRPr="00160482" w:rsidRDefault="00401C56" w:rsidP="0029035A">
            <w:pPr>
              <w:spacing w:line="240" w:lineRule="auto"/>
              <w:ind w:firstLine="0"/>
              <w:jc w:val="right"/>
              <w:rPr>
                <w:color w:val="000000"/>
              </w:rPr>
            </w:pPr>
            <w:r w:rsidRPr="00160482">
              <w:rPr>
                <w:color w:val="000000"/>
              </w:rPr>
              <w:t>27.9</w:t>
            </w:r>
          </w:p>
        </w:tc>
        <w:tc>
          <w:tcPr>
            <w:tcW w:w="1009" w:type="dxa"/>
            <w:tcBorders>
              <w:top w:val="nil"/>
              <w:left w:val="nil"/>
              <w:bottom w:val="nil"/>
              <w:right w:val="nil"/>
            </w:tcBorders>
            <w:shd w:val="clear" w:color="auto" w:fill="FFFFFF" w:themeFill="background1"/>
            <w:noWrap/>
            <w:vAlign w:val="bottom"/>
            <w:hideMark/>
          </w:tcPr>
          <w:p w14:paraId="780D50D8" w14:textId="77777777" w:rsidR="00401C56" w:rsidRPr="00160482" w:rsidRDefault="00401C56" w:rsidP="0029035A">
            <w:pPr>
              <w:spacing w:line="240" w:lineRule="auto"/>
              <w:ind w:firstLine="0"/>
              <w:jc w:val="right"/>
              <w:rPr>
                <w:color w:val="000000"/>
              </w:rPr>
            </w:pPr>
            <w:r w:rsidRPr="00160482">
              <w:rPr>
                <w:color w:val="000000"/>
              </w:rPr>
              <w:t>0.00</w:t>
            </w:r>
          </w:p>
        </w:tc>
        <w:tc>
          <w:tcPr>
            <w:tcW w:w="1241" w:type="dxa"/>
            <w:tcBorders>
              <w:top w:val="nil"/>
              <w:left w:val="nil"/>
              <w:bottom w:val="nil"/>
              <w:right w:val="nil"/>
            </w:tcBorders>
            <w:shd w:val="clear" w:color="auto" w:fill="FFFFFF" w:themeFill="background1"/>
            <w:noWrap/>
            <w:vAlign w:val="bottom"/>
            <w:hideMark/>
          </w:tcPr>
          <w:p w14:paraId="31E36B13" w14:textId="77777777" w:rsidR="00401C56" w:rsidRPr="00160482" w:rsidRDefault="00401C56" w:rsidP="0029035A">
            <w:pPr>
              <w:spacing w:line="240" w:lineRule="auto"/>
              <w:ind w:firstLine="0"/>
              <w:jc w:val="right"/>
              <w:rPr>
                <w:color w:val="000000"/>
              </w:rPr>
            </w:pPr>
            <w:r w:rsidRPr="00160482">
              <w:rPr>
                <w:color w:val="000000"/>
              </w:rPr>
              <w:t>-494.6</w:t>
            </w:r>
          </w:p>
        </w:tc>
        <w:tc>
          <w:tcPr>
            <w:tcW w:w="989" w:type="dxa"/>
            <w:tcBorders>
              <w:top w:val="nil"/>
              <w:left w:val="nil"/>
              <w:bottom w:val="nil"/>
              <w:right w:val="nil"/>
            </w:tcBorders>
            <w:shd w:val="clear" w:color="auto" w:fill="FFFFFF" w:themeFill="background1"/>
            <w:noWrap/>
            <w:vAlign w:val="bottom"/>
            <w:hideMark/>
          </w:tcPr>
          <w:p w14:paraId="7C8F946F" w14:textId="77777777" w:rsidR="00401C56" w:rsidRPr="00160482" w:rsidRDefault="00401C56" w:rsidP="0029035A">
            <w:pPr>
              <w:spacing w:line="240" w:lineRule="auto"/>
              <w:ind w:firstLine="0"/>
              <w:jc w:val="right"/>
              <w:rPr>
                <w:color w:val="000000"/>
              </w:rPr>
            </w:pPr>
            <w:r w:rsidRPr="00160482">
              <w:rPr>
                <w:color w:val="000000"/>
              </w:rPr>
              <w:t>0.05</w:t>
            </w:r>
          </w:p>
        </w:tc>
      </w:tr>
      <w:tr w:rsidR="00401C56" w:rsidRPr="00160482" w14:paraId="2FF7C6CE" w14:textId="77777777" w:rsidTr="0029035A">
        <w:trPr>
          <w:trHeight w:val="306"/>
        </w:trPr>
        <w:tc>
          <w:tcPr>
            <w:tcW w:w="1664" w:type="dxa"/>
            <w:tcBorders>
              <w:top w:val="nil"/>
              <w:left w:val="nil"/>
              <w:bottom w:val="single" w:sz="4" w:space="0" w:color="auto"/>
              <w:right w:val="nil"/>
            </w:tcBorders>
            <w:shd w:val="clear" w:color="auto" w:fill="FFFFFF" w:themeFill="background1"/>
            <w:noWrap/>
            <w:vAlign w:val="bottom"/>
            <w:hideMark/>
          </w:tcPr>
          <w:p w14:paraId="15D0251F" w14:textId="77777777" w:rsidR="00401C56" w:rsidRPr="00160482" w:rsidRDefault="00401C56" w:rsidP="0029035A">
            <w:pPr>
              <w:spacing w:line="240" w:lineRule="auto"/>
              <w:ind w:firstLine="0"/>
              <w:rPr>
                <w:color w:val="000000"/>
              </w:rPr>
            </w:pPr>
            <w:r w:rsidRPr="00160482">
              <w:rPr>
                <w:color w:val="000000"/>
              </w:rPr>
              <w:t>intercept</w:t>
            </w:r>
          </w:p>
        </w:tc>
        <w:tc>
          <w:tcPr>
            <w:tcW w:w="528" w:type="dxa"/>
            <w:tcBorders>
              <w:top w:val="nil"/>
              <w:left w:val="nil"/>
              <w:bottom w:val="single" w:sz="4" w:space="0" w:color="auto"/>
              <w:right w:val="nil"/>
            </w:tcBorders>
            <w:shd w:val="clear" w:color="auto" w:fill="FFFFFF" w:themeFill="background1"/>
            <w:noWrap/>
            <w:vAlign w:val="bottom"/>
            <w:hideMark/>
          </w:tcPr>
          <w:p w14:paraId="6D2CCB9C" w14:textId="77777777" w:rsidR="00401C56" w:rsidRPr="00160482" w:rsidRDefault="00401C56" w:rsidP="0029035A">
            <w:pPr>
              <w:spacing w:line="240" w:lineRule="auto"/>
              <w:ind w:firstLine="0"/>
              <w:jc w:val="right"/>
              <w:rPr>
                <w:color w:val="000000"/>
              </w:rPr>
            </w:pPr>
            <w:r w:rsidRPr="00160482">
              <w:rPr>
                <w:color w:val="000000"/>
              </w:rPr>
              <w:t>2</w:t>
            </w:r>
          </w:p>
        </w:tc>
        <w:tc>
          <w:tcPr>
            <w:tcW w:w="989" w:type="dxa"/>
            <w:tcBorders>
              <w:top w:val="nil"/>
              <w:left w:val="nil"/>
              <w:bottom w:val="single" w:sz="4" w:space="0" w:color="auto"/>
              <w:right w:val="nil"/>
            </w:tcBorders>
            <w:shd w:val="clear" w:color="auto" w:fill="FFFFFF" w:themeFill="background1"/>
            <w:noWrap/>
            <w:vAlign w:val="bottom"/>
            <w:hideMark/>
          </w:tcPr>
          <w:p w14:paraId="6A8C0619" w14:textId="77777777" w:rsidR="00401C56" w:rsidRPr="00160482" w:rsidRDefault="00401C56" w:rsidP="0029035A">
            <w:pPr>
              <w:spacing w:line="240" w:lineRule="auto"/>
              <w:ind w:firstLine="0"/>
              <w:jc w:val="right"/>
              <w:rPr>
                <w:color w:val="000000"/>
              </w:rPr>
            </w:pPr>
            <w:r w:rsidRPr="00160482">
              <w:rPr>
                <w:color w:val="000000"/>
              </w:rPr>
              <w:t>999.0</w:t>
            </w:r>
          </w:p>
        </w:tc>
        <w:tc>
          <w:tcPr>
            <w:tcW w:w="989" w:type="dxa"/>
            <w:tcBorders>
              <w:top w:val="nil"/>
              <w:left w:val="nil"/>
              <w:bottom w:val="single" w:sz="4" w:space="0" w:color="auto"/>
              <w:right w:val="nil"/>
            </w:tcBorders>
            <w:shd w:val="clear" w:color="auto" w:fill="FFFFFF" w:themeFill="background1"/>
            <w:noWrap/>
            <w:vAlign w:val="bottom"/>
            <w:hideMark/>
          </w:tcPr>
          <w:p w14:paraId="18D2D29D" w14:textId="77777777" w:rsidR="00401C56" w:rsidRPr="00160482" w:rsidRDefault="00401C56" w:rsidP="0029035A">
            <w:pPr>
              <w:spacing w:line="240" w:lineRule="auto"/>
              <w:ind w:firstLine="0"/>
              <w:jc w:val="right"/>
              <w:rPr>
                <w:color w:val="000000"/>
              </w:rPr>
            </w:pPr>
            <w:r w:rsidRPr="00160482">
              <w:rPr>
                <w:color w:val="000000"/>
              </w:rPr>
              <w:t>31.5</w:t>
            </w:r>
          </w:p>
        </w:tc>
        <w:tc>
          <w:tcPr>
            <w:tcW w:w="1009" w:type="dxa"/>
            <w:tcBorders>
              <w:top w:val="nil"/>
              <w:left w:val="nil"/>
              <w:bottom w:val="single" w:sz="4" w:space="0" w:color="auto"/>
              <w:right w:val="nil"/>
            </w:tcBorders>
            <w:shd w:val="clear" w:color="auto" w:fill="FFFFFF" w:themeFill="background1"/>
            <w:noWrap/>
            <w:vAlign w:val="bottom"/>
            <w:hideMark/>
          </w:tcPr>
          <w:p w14:paraId="6AE6893B" w14:textId="77777777" w:rsidR="00401C56" w:rsidRPr="00160482" w:rsidRDefault="00401C56" w:rsidP="0029035A">
            <w:pPr>
              <w:spacing w:line="240" w:lineRule="auto"/>
              <w:ind w:firstLine="0"/>
              <w:jc w:val="right"/>
              <w:rPr>
                <w:color w:val="000000"/>
              </w:rPr>
            </w:pPr>
            <w:r w:rsidRPr="00160482">
              <w:rPr>
                <w:color w:val="000000"/>
              </w:rPr>
              <w:t>0.00</w:t>
            </w:r>
          </w:p>
        </w:tc>
        <w:tc>
          <w:tcPr>
            <w:tcW w:w="1241" w:type="dxa"/>
            <w:tcBorders>
              <w:top w:val="nil"/>
              <w:left w:val="nil"/>
              <w:bottom w:val="single" w:sz="4" w:space="0" w:color="auto"/>
              <w:right w:val="nil"/>
            </w:tcBorders>
            <w:shd w:val="clear" w:color="auto" w:fill="FFFFFF" w:themeFill="background1"/>
            <w:noWrap/>
            <w:vAlign w:val="bottom"/>
            <w:hideMark/>
          </w:tcPr>
          <w:p w14:paraId="292B7F1E" w14:textId="77777777" w:rsidR="00401C56" w:rsidRPr="00160482" w:rsidRDefault="00401C56" w:rsidP="0029035A">
            <w:pPr>
              <w:spacing w:line="240" w:lineRule="auto"/>
              <w:ind w:firstLine="0"/>
              <w:jc w:val="right"/>
              <w:rPr>
                <w:color w:val="000000"/>
              </w:rPr>
            </w:pPr>
            <w:r w:rsidRPr="00160482">
              <w:rPr>
                <w:color w:val="000000"/>
              </w:rPr>
              <w:t>-497.5</w:t>
            </w:r>
          </w:p>
        </w:tc>
        <w:tc>
          <w:tcPr>
            <w:tcW w:w="989" w:type="dxa"/>
            <w:tcBorders>
              <w:top w:val="nil"/>
              <w:left w:val="nil"/>
              <w:bottom w:val="single" w:sz="4" w:space="0" w:color="auto"/>
              <w:right w:val="nil"/>
            </w:tcBorders>
            <w:shd w:val="clear" w:color="auto" w:fill="FFFFFF" w:themeFill="background1"/>
            <w:noWrap/>
            <w:vAlign w:val="bottom"/>
            <w:hideMark/>
          </w:tcPr>
          <w:p w14:paraId="04B85DEC" w14:textId="77777777" w:rsidR="00401C56" w:rsidRPr="00160482" w:rsidRDefault="00401C56" w:rsidP="0029035A">
            <w:pPr>
              <w:spacing w:line="240" w:lineRule="auto"/>
              <w:ind w:firstLine="0"/>
              <w:jc w:val="right"/>
              <w:rPr>
                <w:color w:val="000000"/>
              </w:rPr>
            </w:pPr>
            <w:r w:rsidRPr="00160482">
              <w:rPr>
                <w:color w:val="000000"/>
              </w:rPr>
              <w:t>NA</w:t>
            </w:r>
          </w:p>
        </w:tc>
      </w:tr>
    </w:tbl>
    <w:p w14:paraId="4F929CC9" w14:textId="77777777" w:rsidR="00401C56" w:rsidRDefault="00401C56" w:rsidP="00401C56">
      <w:pPr>
        <w:widowControl w:val="0"/>
        <w:ind w:left="480" w:hanging="480"/>
      </w:pPr>
    </w:p>
    <w:p w14:paraId="46959D97" w14:textId="77777777" w:rsidR="00401C56" w:rsidRDefault="00401C56" w:rsidP="00401C56">
      <w:pPr>
        <w:spacing w:after="200" w:line="276" w:lineRule="auto"/>
        <w:ind w:firstLine="0"/>
      </w:pPr>
      <w:r>
        <w:br w:type="page"/>
      </w:r>
    </w:p>
    <w:p w14:paraId="74CB8A23" w14:textId="77777777" w:rsidR="00401C56" w:rsidRDefault="00401C56" w:rsidP="00401C56">
      <w:pPr>
        <w:pStyle w:val="Tableheading"/>
      </w:pPr>
      <w:r>
        <w:lastRenderedPageBreak/>
        <w:t xml:space="preserve">Table 3. </w:t>
      </w:r>
      <w:proofErr w:type="spellStart"/>
      <w:r>
        <w:t>AICc</w:t>
      </w:r>
      <w:proofErr w:type="spellEnd"/>
      <w:r>
        <w:t xml:space="preserve"> table of models with fish richness as the response variable (target) and the candidate surrogates</w:t>
      </w:r>
      <w:r w:rsidRPr="00D93B1C">
        <w:t xml:space="preserve"> </w:t>
      </w:r>
      <w:r>
        <w:t>as predictors.</w:t>
      </w:r>
      <w:r w:rsidRPr="00F12CFC">
        <w:t xml:space="preserve"> </w:t>
      </w:r>
      <w:r>
        <w:t xml:space="preserve">The intercept model represents the null with no surrogates. 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w:t>
      </w:r>
      <w:proofErr w:type="spellStart"/>
      <w:r>
        <w:rPr>
          <w:rStyle w:val="TableheadingChar"/>
        </w:rPr>
        <w:t>Guana</w:t>
      </w:r>
      <w:proofErr w:type="spellEnd"/>
      <w:r>
        <w:rPr>
          <w:rStyle w:val="TableheadingChar"/>
        </w:rPr>
        <w:t xml:space="preserve">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401C56" w:rsidRPr="00160482" w14:paraId="1F40D9DB" w14:textId="77777777" w:rsidTr="0029035A">
        <w:trPr>
          <w:trHeight w:val="378"/>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3F7F4A37"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114EF03B" w14:textId="77777777" w:rsidR="00401C56" w:rsidRPr="00160482" w:rsidRDefault="00401C56" w:rsidP="0029035A">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C62CF84"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5BFCAC1"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79D212BF"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0B2611EA"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4E8A0078"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0BE69D4F" w14:textId="77777777" w:rsidTr="0029035A">
        <w:trPr>
          <w:trHeight w:val="328"/>
        </w:trPr>
        <w:tc>
          <w:tcPr>
            <w:tcW w:w="1686" w:type="dxa"/>
            <w:tcBorders>
              <w:top w:val="nil"/>
              <w:left w:val="nil"/>
              <w:bottom w:val="nil"/>
              <w:right w:val="nil"/>
            </w:tcBorders>
            <w:shd w:val="clear" w:color="auto" w:fill="FFFFFF" w:themeFill="background1"/>
            <w:noWrap/>
            <w:vAlign w:val="bottom"/>
            <w:hideMark/>
          </w:tcPr>
          <w:p w14:paraId="15F26D5E" w14:textId="77777777" w:rsidR="00401C56" w:rsidRPr="00160482" w:rsidRDefault="00401C56" w:rsidP="0029035A">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105A7B94"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7A439ABA" w14:textId="77777777" w:rsidR="00401C56" w:rsidRPr="00160482" w:rsidRDefault="00401C56" w:rsidP="0029035A">
            <w:pPr>
              <w:spacing w:line="240" w:lineRule="auto"/>
              <w:ind w:firstLine="0"/>
              <w:jc w:val="right"/>
              <w:rPr>
                <w:color w:val="000000"/>
              </w:rPr>
            </w:pPr>
            <w:r w:rsidRPr="00160482">
              <w:rPr>
                <w:color w:val="000000"/>
              </w:rPr>
              <w:t>1266.3</w:t>
            </w:r>
          </w:p>
        </w:tc>
        <w:tc>
          <w:tcPr>
            <w:tcW w:w="981" w:type="dxa"/>
            <w:tcBorders>
              <w:top w:val="nil"/>
              <w:left w:val="nil"/>
              <w:bottom w:val="nil"/>
              <w:right w:val="nil"/>
            </w:tcBorders>
            <w:shd w:val="clear" w:color="auto" w:fill="FFFFFF" w:themeFill="background1"/>
            <w:noWrap/>
            <w:vAlign w:val="bottom"/>
            <w:hideMark/>
          </w:tcPr>
          <w:p w14:paraId="0E93DA18" w14:textId="77777777" w:rsidR="00401C56" w:rsidRPr="00160482" w:rsidRDefault="00401C56" w:rsidP="0029035A">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59227C3F" w14:textId="77777777" w:rsidR="00401C56" w:rsidRPr="00160482" w:rsidRDefault="00401C56" w:rsidP="0029035A">
            <w:pPr>
              <w:spacing w:line="240" w:lineRule="auto"/>
              <w:ind w:firstLine="0"/>
              <w:jc w:val="right"/>
              <w:rPr>
                <w:color w:val="000000"/>
              </w:rPr>
            </w:pPr>
            <w:r w:rsidRPr="00160482">
              <w:rPr>
                <w:color w:val="000000"/>
              </w:rPr>
              <w:t>1.00</w:t>
            </w:r>
          </w:p>
        </w:tc>
        <w:tc>
          <w:tcPr>
            <w:tcW w:w="1257" w:type="dxa"/>
            <w:tcBorders>
              <w:top w:val="nil"/>
              <w:left w:val="nil"/>
              <w:bottom w:val="nil"/>
              <w:right w:val="nil"/>
            </w:tcBorders>
            <w:shd w:val="clear" w:color="auto" w:fill="FFFFFF" w:themeFill="background1"/>
            <w:noWrap/>
            <w:vAlign w:val="bottom"/>
            <w:hideMark/>
          </w:tcPr>
          <w:p w14:paraId="1B055933" w14:textId="77777777" w:rsidR="00401C56" w:rsidRPr="00160482" w:rsidRDefault="00401C56" w:rsidP="0029035A">
            <w:pPr>
              <w:spacing w:line="240" w:lineRule="auto"/>
              <w:ind w:firstLine="0"/>
              <w:jc w:val="right"/>
              <w:rPr>
                <w:color w:val="000000"/>
              </w:rPr>
            </w:pPr>
            <w:r w:rsidRPr="00160482">
              <w:rPr>
                <w:color w:val="000000"/>
              </w:rPr>
              <w:t>-630.1</w:t>
            </w:r>
          </w:p>
        </w:tc>
        <w:tc>
          <w:tcPr>
            <w:tcW w:w="981" w:type="dxa"/>
            <w:tcBorders>
              <w:top w:val="nil"/>
              <w:left w:val="nil"/>
              <w:bottom w:val="nil"/>
              <w:right w:val="nil"/>
            </w:tcBorders>
            <w:shd w:val="clear" w:color="auto" w:fill="FFFFFF" w:themeFill="background1"/>
            <w:noWrap/>
            <w:vAlign w:val="bottom"/>
            <w:hideMark/>
          </w:tcPr>
          <w:p w14:paraId="373BCAFA" w14:textId="77777777" w:rsidR="00401C56" w:rsidRPr="00160482" w:rsidRDefault="00401C56" w:rsidP="0029035A">
            <w:pPr>
              <w:spacing w:line="240" w:lineRule="auto"/>
              <w:ind w:firstLine="0"/>
              <w:jc w:val="right"/>
              <w:rPr>
                <w:color w:val="000000"/>
              </w:rPr>
            </w:pPr>
            <w:r w:rsidRPr="00160482">
              <w:rPr>
                <w:color w:val="000000"/>
              </w:rPr>
              <w:t>0.63</w:t>
            </w:r>
          </w:p>
        </w:tc>
      </w:tr>
      <w:tr w:rsidR="00401C56" w:rsidRPr="00160482" w14:paraId="0534E455" w14:textId="77777777" w:rsidTr="0029035A">
        <w:trPr>
          <w:trHeight w:val="328"/>
        </w:trPr>
        <w:tc>
          <w:tcPr>
            <w:tcW w:w="1686" w:type="dxa"/>
            <w:tcBorders>
              <w:top w:val="nil"/>
              <w:left w:val="nil"/>
              <w:bottom w:val="nil"/>
              <w:right w:val="nil"/>
            </w:tcBorders>
            <w:shd w:val="clear" w:color="auto" w:fill="FFFFFF" w:themeFill="background1"/>
            <w:noWrap/>
            <w:vAlign w:val="bottom"/>
            <w:hideMark/>
          </w:tcPr>
          <w:p w14:paraId="292D93ED"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35" w:type="dxa"/>
            <w:tcBorders>
              <w:top w:val="nil"/>
              <w:left w:val="nil"/>
              <w:bottom w:val="nil"/>
              <w:right w:val="nil"/>
            </w:tcBorders>
            <w:shd w:val="clear" w:color="auto" w:fill="FFFFFF" w:themeFill="background1"/>
            <w:noWrap/>
            <w:vAlign w:val="bottom"/>
            <w:hideMark/>
          </w:tcPr>
          <w:p w14:paraId="5490B5BA"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4E98771D" w14:textId="77777777" w:rsidR="00401C56" w:rsidRPr="00160482" w:rsidRDefault="00401C56" w:rsidP="0029035A">
            <w:pPr>
              <w:spacing w:line="240" w:lineRule="auto"/>
              <w:ind w:firstLine="0"/>
              <w:jc w:val="right"/>
              <w:rPr>
                <w:color w:val="000000"/>
              </w:rPr>
            </w:pPr>
            <w:r w:rsidRPr="00160482">
              <w:rPr>
                <w:color w:val="000000"/>
              </w:rPr>
              <w:t>1295.4</w:t>
            </w:r>
          </w:p>
        </w:tc>
        <w:tc>
          <w:tcPr>
            <w:tcW w:w="981" w:type="dxa"/>
            <w:tcBorders>
              <w:top w:val="nil"/>
              <w:left w:val="nil"/>
              <w:bottom w:val="nil"/>
              <w:right w:val="nil"/>
            </w:tcBorders>
            <w:shd w:val="clear" w:color="auto" w:fill="FFFFFF" w:themeFill="background1"/>
            <w:noWrap/>
            <w:vAlign w:val="bottom"/>
            <w:hideMark/>
          </w:tcPr>
          <w:p w14:paraId="4A1E6582" w14:textId="77777777" w:rsidR="00401C56" w:rsidRPr="00160482" w:rsidRDefault="00401C56" w:rsidP="0029035A">
            <w:pPr>
              <w:spacing w:line="240" w:lineRule="auto"/>
              <w:ind w:firstLine="0"/>
              <w:jc w:val="right"/>
              <w:rPr>
                <w:color w:val="000000"/>
              </w:rPr>
            </w:pPr>
            <w:r w:rsidRPr="00160482">
              <w:rPr>
                <w:color w:val="000000"/>
              </w:rPr>
              <w:t>29.2</w:t>
            </w:r>
          </w:p>
        </w:tc>
        <w:tc>
          <w:tcPr>
            <w:tcW w:w="981" w:type="dxa"/>
            <w:tcBorders>
              <w:top w:val="nil"/>
              <w:left w:val="nil"/>
              <w:bottom w:val="nil"/>
              <w:right w:val="nil"/>
            </w:tcBorders>
            <w:shd w:val="clear" w:color="auto" w:fill="FFFFFF" w:themeFill="background1"/>
            <w:noWrap/>
            <w:vAlign w:val="bottom"/>
            <w:hideMark/>
          </w:tcPr>
          <w:p w14:paraId="0B28FB21"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3E36DEBB" w14:textId="77777777" w:rsidR="00401C56" w:rsidRPr="00160482" w:rsidRDefault="00401C56" w:rsidP="0029035A">
            <w:pPr>
              <w:spacing w:line="240" w:lineRule="auto"/>
              <w:ind w:firstLine="0"/>
              <w:jc w:val="right"/>
              <w:rPr>
                <w:color w:val="000000"/>
              </w:rPr>
            </w:pPr>
            <w:r w:rsidRPr="00160482">
              <w:rPr>
                <w:color w:val="000000"/>
              </w:rPr>
              <w:t>-644.7</w:t>
            </w:r>
          </w:p>
        </w:tc>
        <w:tc>
          <w:tcPr>
            <w:tcW w:w="981" w:type="dxa"/>
            <w:tcBorders>
              <w:top w:val="nil"/>
              <w:left w:val="nil"/>
              <w:bottom w:val="nil"/>
              <w:right w:val="nil"/>
            </w:tcBorders>
            <w:shd w:val="clear" w:color="auto" w:fill="FFFFFF" w:themeFill="background1"/>
            <w:noWrap/>
            <w:vAlign w:val="bottom"/>
            <w:hideMark/>
          </w:tcPr>
          <w:p w14:paraId="5A0B792F" w14:textId="77777777" w:rsidR="00401C56" w:rsidRPr="00160482" w:rsidRDefault="00401C56" w:rsidP="0029035A">
            <w:pPr>
              <w:spacing w:line="240" w:lineRule="auto"/>
              <w:ind w:firstLine="0"/>
              <w:jc w:val="right"/>
              <w:rPr>
                <w:color w:val="000000"/>
              </w:rPr>
            </w:pPr>
            <w:r w:rsidRPr="00160482">
              <w:rPr>
                <w:color w:val="000000"/>
              </w:rPr>
              <w:t>0.53</w:t>
            </w:r>
          </w:p>
        </w:tc>
      </w:tr>
      <w:tr w:rsidR="00401C56" w:rsidRPr="00160482" w14:paraId="2590DDDC" w14:textId="77777777" w:rsidTr="0029035A">
        <w:trPr>
          <w:trHeight w:val="328"/>
        </w:trPr>
        <w:tc>
          <w:tcPr>
            <w:tcW w:w="1686" w:type="dxa"/>
            <w:tcBorders>
              <w:top w:val="nil"/>
              <w:left w:val="nil"/>
              <w:bottom w:val="nil"/>
              <w:right w:val="nil"/>
            </w:tcBorders>
            <w:shd w:val="clear" w:color="auto" w:fill="FFFFFF" w:themeFill="background1"/>
            <w:noWrap/>
            <w:vAlign w:val="bottom"/>
            <w:hideMark/>
          </w:tcPr>
          <w:p w14:paraId="592845B4"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35" w:type="dxa"/>
            <w:tcBorders>
              <w:top w:val="nil"/>
              <w:left w:val="nil"/>
              <w:bottom w:val="nil"/>
              <w:right w:val="nil"/>
            </w:tcBorders>
            <w:shd w:val="clear" w:color="auto" w:fill="FFFFFF" w:themeFill="background1"/>
            <w:noWrap/>
            <w:vAlign w:val="bottom"/>
            <w:hideMark/>
          </w:tcPr>
          <w:p w14:paraId="7906E666"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18C1D95C" w14:textId="77777777" w:rsidR="00401C56" w:rsidRPr="00160482" w:rsidRDefault="00401C56" w:rsidP="0029035A">
            <w:pPr>
              <w:spacing w:line="240" w:lineRule="auto"/>
              <w:ind w:firstLine="0"/>
              <w:jc w:val="right"/>
              <w:rPr>
                <w:color w:val="000000"/>
              </w:rPr>
            </w:pPr>
            <w:r w:rsidRPr="00160482">
              <w:rPr>
                <w:color w:val="000000"/>
              </w:rPr>
              <w:t>1359.7</w:t>
            </w:r>
          </w:p>
        </w:tc>
        <w:tc>
          <w:tcPr>
            <w:tcW w:w="981" w:type="dxa"/>
            <w:tcBorders>
              <w:top w:val="nil"/>
              <w:left w:val="nil"/>
              <w:bottom w:val="nil"/>
              <w:right w:val="nil"/>
            </w:tcBorders>
            <w:shd w:val="clear" w:color="auto" w:fill="FFFFFF" w:themeFill="background1"/>
            <w:noWrap/>
            <w:vAlign w:val="bottom"/>
            <w:hideMark/>
          </w:tcPr>
          <w:p w14:paraId="5FBC4D1A" w14:textId="77777777" w:rsidR="00401C56" w:rsidRPr="00160482" w:rsidRDefault="00401C56" w:rsidP="0029035A">
            <w:pPr>
              <w:spacing w:line="240" w:lineRule="auto"/>
              <w:ind w:firstLine="0"/>
              <w:jc w:val="right"/>
              <w:rPr>
                <w:color w:val="000000"/>
              </w:rPr>
            </w:pPr>
            <w:r w:rsidRPr="00160482">
              <w:rPr>
                <w:color w:val="000000"/>
              </w:rPr>
              <w:t>93.4</w:t>
            </w:r>
          </w:p>
        </w:tc>
        <w:tc>
          <w:tcPr>
            <w:tcW w:w="981" w:type="dxa"/>
            <w:tcBorders>
              <w:top w:val="nil"/>
              <w:left w:val="nil"/>
              <w:bottom w:val="nil"/>
              <w:right w:val="nil"/>
            </w:tcBorders>
            <w:shd w:val="clear" w:color="auto" w:fill="FFFFFF" w:themeFill="background1"/>
            <w:noWrap/>
            <w:vAlign w:val="bottom"/>
            <w:hideMark/>
          </w:tcPr>
          <w:p w14:paraId="55E6BE81"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10272F76" w14:textId="77777777" w:rsidR="00401C56" w:rsidRPr="00160482" w:rsidRDefault="00401C56" w:rsidP="0029035A">
            <w:pPr>
              <w:spacing w:line="240" w:lineRule="auto"/>
              <w:ind w:firstLine="0"/>
              <w:jc w:val="right"/>
              <w:rPr>
                <w:color w:val="000000"/>
              </w:rPr>
            </w:pPr>
            <w:r w:rsidRPr="00160482">
              <w:rPr>
                <w:color w:val="000000"/>
              </w:rPr>
              <w:t>-676.8</w:t>
            </w:r>
          </w:p>
        </w:tc>
        <w:tc>
          <w:tcPr>
            <w:tcW w:w="981" w:type="dxa"/>
            <w:tcBorders>
              <w:top w:val="nil"/>
              <w:left w:val="nil"/>
              <w:bottom w:val="nil"/>
              <w:right w:val="nil"/>
            </w:tcBorders>
            <w:shd w:val="clear" w:color="auto" w:fill="FFFFFF" w:themeFill="background1"/>
            <w:noWrap/>
            <w:vAlign w:val="bottom"/>
            <w:hideMark/>
          </w:tcPr>
          <w:p w14:paraId="4A54781D" w14:textId="77777777" w:rsidR="00401C56" w:rsidRPr="00160482" w:rsidRDefault="00401C56" w:rsidP="0029035A">
            <w:pPr>
              <w:spacing w:line="240" w:lineRule="auto"/>
              <w:ind w:firstLine="0"/>
              <w:jc w:val="right"/>
              <w:rPr>
                <w:color w:val="000000"/>
              </w:rPr>
            </w:pPr>
            <w:r w:rsidRPr="00160482">
              <w:rPr>
                <w:color w:val="000000"/>
              </w:rPr>
              <w:t>0.21</w:t>
            </w:r>
          </w:p>
        </w:tc>
      </w:tr>
      <w:tr w:rsidR="00401C56" w:rsidRPr="00160482" w14:paraId="72974E1A" w14:textId="77777777" w:rsidTr="0029035A">
        <w:trPr>
          <w:trHeight w:val="328"/>
        </w:trPr>
        <w:tc>
          <w:tcPr>
            <w:tcW w:w="1686" w:type="dxa"/>
            <w:tcBorders>
              <w:top w:val="nil"/>
              <w:left w:val="nil"/>
              <w:bottom w:val="single" w:sz="4" w:space="0" w:color="auto"/>
              <w:right w:val="nil"/>
            </w:tcBorders>
            <w:shd w:val="clear" w:color="auto" w:fill="FFFFFF" w:themeFill="background1"/>
            <w:noWrap/>
            <w:vAlign w:val="bottom"/>
            <w:hideMark/>
          </w:tcPr>
          <w:p w14:paraId="419BF4EC" w14:textId="77777777" w:rsidR="00401C56" w:rsidRPr="00160482" w:rsidRDefault="00401C56" w:rsidP="0029035A">
            <w:pPr>
              <w:spacing w:line="240" w:lineRule="auto"/>
              <w:ind w:firstLine="0"/>
              <w:rPr>
                <w:color w:val="000000"/>
              </w:rPr>
            </w:pPr>
            <w:r w:rsidRPr="00160482">
              <w:rPr>
                <w:color w:val="000000"/>
              </w:rPr>
              <w:t>intercept</w:t>
            </w:r>
          </w:p>
        </w:tc>
        <w:tc>
          <w:tcPr>
            <w:tcW w:w="535" w:type="dxa"/>
            <w:tcBorders>
              <w:top w:val="nil"/>
              <w:left w:val="nil"/>
              <w:bottom w:val="single" w:sz="4" w:space="0" w:color="auto"/>
              <w:right w:val="nil"/>
            </w:tcBorders>
            <w:shd w:val="clear" w:color="auto" w:fill="FFFFFF" w:themeFill="background1"/>
            <w:noWrap/>
            <w:vAlign w:val="bottom"/>
            <w:hideMark/>
          </w:tcPr>
          <w:p w14:paraId="170FDDD3" w14:textId="77777777" w:rsidR="00401C56" w:rsidRPr="00160482" w:rsidRDefault="00401C56" w:rsidP="0029035A">
            <w:pPr>
              <w:spacing w:line="240" w:lineRule="auto"/>
              <w:ind w:firstLine="0"/>
              <w:jc w:val="right"/>
              <w:rPr>
                <w:color w:val="000000"/>
              </w:rPr>
            </w:pPr>
            <w:r w:rsidRPr="00160482">
              <w:rPr>
                <w:color w:val="000000"/>
              </w:rPr>
              <w:t>2</w:t>
            </w:r>
          </w:p>
        </w:tc>
        <w:tc>
          <w:tcPr>
            <w:tcW w:w="981" w:type="dxa"/>
            <w:tcBorders>
              <w:top w:val="nil"/>
              <w:left w:val="nil"/>
              <w:bottom w:val="single" w:sz="4" w:space="0" w:color="auto"/>
              <w:right w:val="nil"/>
            </w:tcBorders>
            <w:shd w:val="clear" w:color="auto" w:fill="FFFFFF" w:themeFill="background1"/>
            <w:noWrap/>
            <w:vAlign w:val="bottom"/>
            <w:hideMark/>
          </w:tcPr>
          <w:p w14:paraId="56BDA431" w14:textId="77777777" w:rsidR="00401C56" w:rsidRPr="00160482" w:rsidRDefault="00401C56" w:rsidP="0029035A">
            <w:pPr>
              <w:spacing w:line="240" w:lineRule="auto"/>
              <w:ind w:firstLine="0"/>
              <w:jc w:val="right"/>
              <w:rPr>
                <w:color w:val="000000"/>
              </w:rPr>
            </w:pPr>
            <w:r w:rsidRPr="00160482">
              <w:rPr>
                <w:color w:val="000000"/>
              </w:rPr>
              <w:t>1389.9</w:t>
            </w:r>
          </w:p>
        </w:tc>
        <w:tc>
          <w:tcPr>
            <w:tcW w:w="981" w:type="dxa"/>
            <w:tcBorders>
              <w:top w:val="nil"/>
              <w:left w:val="nil"/>
              <w:bottom w:val="single" w:sz="4" w:space="0" w:color="auto"/>
              <w:right w:val="nil"/>
            </w:tcBorders>
            <w:shd w:val="clear" w:color="auto" w:fill="FFFFFF" w:themeFill="background1"/>
            <w:noWrap/>
            <w:vAlign w:val="bottom"/>
            <w:hideMark/>
          </w:tcPr>
          <w:p w14:paraId="4450E303" w14:textId="77777777" w:rsidR="00401C56" w:rsidRPr="00160482" w:rsidRDefault="00401C56" w:rsidP="0029035A">
            <w:pPr>
              <w:spacing w:line="240" w:lineRule="auto"/>
              <w:ind w:firstLine="0"/>
              <w:jc w:val="right"/>
              <w:rPr>
                <w:color w:val="000000"/>
              </w:rPr>
            </w:pPr>
            <w:r w:rsidRPr="00160482">
              <w:rPr>
                <w:color w:val="000000"/>
              </w:rPr>
              <w:t>123.6</w:t>
            </w:r>
          </w:p>
        </w:tc>
        <w:tc>
          <w:tcPr>
            <w:tcW w:w="981" w:type="dxa"/>
            <w:tcBorders>
              <w:top w:val="nil"/>
              <w:left w:val="nil"/>
              <w:bottom w:val="single" w:sz="4" w:space="0" w:color="auto"/>
              <w:right w:val="nil"/>
            </w:tcBorders>
            <w:shd w:val="clear" w:color="auto" w:fill="FFFFFF" w:themeFill="background1"/>
            <w:noWrap/>
            <w:vAlign w:val="bottom"/>
            <w:hideMark/>
          </w:tcPr>
          <w:p w14:paraId="6E21C38D"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2057F3C8" w14:textId="77777777" w:rsidR="00401C56" w:rsidRPr="00160482" w:rsidRDefault="00401C56" w:rsidP="0029035A">
            <w:pPr>
              <w:spacing w:line="240" w:lineRule="auto"/>
              <w:ind w:firstLine="0"/>
              <w:jc w:val="right"/>
              <w:rPr>
                <w:color w:val="000000"/>
              </w:rPr>
            </w:pPr>
            <w:r w:rsidRPr="00160482">
              <w:rPr>
                <w:color w:val="000000"/>
              </w:rPr>
              <w:t>-692.9</w:t>
            </w:r>
          </w:p>
        </w:tc>
        <w:tc>
          <w:tcPr>
            <w:tcW w:w="981" w:type="dxa"/>
            <w:tcBorders>
              <w:top w:val="nil"/>
              <w:left w:val="nil"/>
              <w:bottom w:val="single" w:sz="4" w:space="0" w:color="auto"/>
              <w:right w:val="nil"/>
            </w:tcBorders>
            <w:shd w:val="clear" w:color="auto" w:fill="FFFFFF" w:themeFill="background1"/>
            <w:noWrap/>
            <w:vAlign w:val="bottom"/>
            <w:hideMark/>
          </w:tcPr>
          <w:p w14:paraId="6930075C" w14:textId="77777777" w:rsidR="00401C56" w:rsidRPr="00160482" w:rsidRDefault="00401C56" w:rsidP="0029035A">
            <w:pPr>
              <w:spacing w:line="240" w:lineRule="auto"/>
              <w:ind w:firstLine="0"/>
              <w:jc w:val="right"/>
              <w:rPr>
                <w:color w:val="000000"/>
              </w:rPr>
            </w:pPr>
            <w:r w:rsidRPr="00160482">
              <w:rPr>
                <w:color w:val="000000"/>
              </w:rPr>
              <w:t>NA</w:t>
            </w:r>
          </w:p>
        </w:tc>
      </w:tr>
    </w:tbl>
    <w:p w14:paraId="319C3B0D" w14:textId="77777777" w:rsidR="00401C56" w:rsidRDefault="00401C56" w:rsidP="00401C56">
      <w:pPr>
        <w:widowControl w:val="0"/>
        <w:ind w:left="480" w:hanging="480"/>
      </w:pPr>
    </w:p>
    <w:p w14:paraId="51922216" w14:textId="77777777" w:rsidR="00401C56" w:rsidRDefault="00401C56" w:rsidP="00401C56">
      <w:pPr>
        <w:spacing w:after="200" w:line="276" w:lineRule="auto"/>
        <w:ind w:firstLine="0"/>
      </w:pPr>
      <w:r>
        <w:br w:type="page"/>
      </w:r>
    </w:p>
    <w:p w14:paraId="6E3280F4" w14:textId="77777777" w:rsidR="00401C56" w:rsidRDefault="00401C56" w:rsidP="00401C56">
      <w:pPr>
        <w:pStyle w:val="Tableheading"/>
      </w:pPr>
      <w:r>
        <w:lastRenderedPageBreak/>
        <w:t xml:space="preserve">Table 4. </w:t>
      </w:r>
      <w:proofErr w:type="spellStart"/>
      <w:r>
        <w:t>AICc</w:t>
      </w:r>
      <w:proofErr w:type="spellEnd"/>
      <w:r>
        <w:t xml:space="preserve"> table of models with combined richness, as the sum of coral, fish, and sponge richness, as the response variable (target) and the candidate surrogates</w:t>
      </w:r>
      <w:r w:rsidRPr="00D93B1C">
        <w:t xml:space="preserve"> </w:t>
      </w:r>
      <w:r>
        <w:t>as predictors.</w:t>
      </w:r>
      <w:r w:rsidRPr="00F12CFC">
        <w:t xml:space="preserve"> </w:t>
      </w:r>
      <w:r>
        <w:t xml:space="preserve">The intercept model represents the null with no surrogates. 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w:t>
      </w:r>
      <w:proofErr w:type="spellStart"/>
      <w:r>
        <w:rPr>
          <w:rStyle w:val="TableheadingChar"/>
        </w:rPr>
        <w:t>Guana</w:t>
      </w:r>
      <w:proofErr w:type="spellEnd"/>
      <w:r>
        <w:rPr>
          <w:rStyle w:val="TableheadingChar"/>
        </w:rPr>
        <w:t xml:space="preserve">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401C56" w:rsidRPr="00160482" w14:paraId="7F8868B4" w14:textId="77777777" w:rsidTr="0029035A">
        <w:trPr>
          <w:trHeight w:val="386"/>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2289FE1D"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22E6608D" w14:textId="77777777" w:rsidR="00401C56" w:rsidRPr="00160482" w:rsidRDefault="00401C56" w:rsidP="0029035A">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7B12B5AB"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7D06705"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310CF512"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59228D9A"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D9F3386"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714C05AA" w14:textId="77777777" w:rsidTr="0029035A">
        <w:trPr>
          <w:trHeight w:val="335"/>
        </w:trPr>
        <w:tc>
          <w:tcPr>
            <w:tcW w:w="1686" w:type="dxa"/>
            <w:tcBorders>
              <w:top w:val="nil"/>
              <w:left w:val="nil"/>
              <w:bottom w:val="nil"/>
              <w:right w:val="nil"/>
            </w:tcBorders>
            <w:shd w:val="clear" w:color="auto" w:fill="FFFFFF" w:themeFill="background1"/>
            <w:noWrap/>
            <w:vAlign w:val="bottom"/>
            <w:hideMark/>
          </w:tcPr>
          <w:p w14:paraId="2F25B71B" w14:textId="77777777" w:rsidR="00401C56" w:rsidRPr="00160482" w:rsidRDefault="00401C56" w:rsidP="0029035A">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54EE4812"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44FBC65" w14:textId="77777777" w:rsidR="00401C56" w:rsidRPr="00160482" w:rsidRDefault="00401C56" w:rsidP="0029035A">
            <w:pPr>
              <w:spacing w:line="240" w:lineRule="auto"/>
              <w:ind w:firstLine="0"/>
              <w:jc w:val="right"/>
              <w:rPr>
                <w:color w:val="000000"/>
              </w:rPr>
            </w:pPr>
            <w:r w:rsidRPr="00160482">
              <w:rPr>
                <w:color w:val="000000"/>
              </w:rPr>
              <w:t>1106.8</w:t>
            </w:r>
          </w:p>
        </w:tc>
        <w:tc>
          <w:tcPr>
            <w:tcW w:w="981" w:type="dxa"/>
            <w:tcBorders>
              <w:top w:val="nil"/>
              <w:left w:val="nil"/>
              <w:bottom w:val="nil"/>
              <w:right w:val="nil"/>
            </w:tcBorders>
            <w:shd w:val="clear" w:color="auto" w:fill="FFFFFF" w:themeFill="background1"/>
            <w:noWrap/>
            <w:vAlign w:val="bottom"/>
            <w:hideMark/>
          </w:tcPr>
          <w:p w14:paraId="11FB5113" w14:textId="77777777" w:rsidR="00401C56" w:rsidRPr="00160482" w:rsidRDefault="00401C56" w:rsidP="0029035A">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71620C55" w14:textId="77777777" w:rsidR="00401C56" w:rsidRPr="00160482" w:rsidRDefault="00401C56" w:rsidP="0029035A">
            <w:pPr>
              <w:spacing w:line="240" w:lineRule="auto"/>
              <w:ind w:firstLine="0"/>
              <w:jc w:val="right"/>
              <w:rPr>
                <w:color w:val="000000"/>
              </w:rPr>
            </w:pPr>
            <w:r w:rsidRPr="00160482">
              <w:rPr>
                <w:color w:val="000000"/>
              </w:rPr>
              <w:t>0.99</w:t>
            </w:r>
          </w:p>
        </w:tc>
        <w:tc>
          <w:tcPr>
            <w:tcW w:w="1257" w:type="dxa"/>
            <w:tcBorders>
              <w:top w:val="nil"/>
              <w:left w:val="nil"/>
              <w:bottom w:val="nil"/>
              <w:right w:val="nil"/>
            </w:tcBorders>
            <w:shd w:val="clear" w:color="auto" w:fill="FFFFFF" w:themeFill="background1"/>
            <w:noWrap/>
            <w:vAlign w:val="bottom"/>
            <w:hideMark/>
          </w:tcPr>
          <w:p w14:paraId="59800F30" w14:textId="77777777" w:rsidR="00401C56" w:rsidRPr="00160482" w:rsidRDefault="00401C56" w:rsidP="0029035A">
            <w:pPr>
              <w:spacing w:line="240" w:lineRule="auto"/>
              <w:ind w:firstLine="0"/>
              <w:jc w:val="right"/>
              <w:rPr>
                <w:color w:val="000000"/>
              </w:rPr>
            </w:pPr>
            <w:r w:rsidRPr="00160482">
              <w:rPr>
                <w:color w:val="000000"/>
              </w:rPr>
              <w:t>-550.3</w:t>
            </w:r>
          </w:p>
        </w:tc>
        <w:tc>
          <w:tcPr>
            <w:tcW w:w="981" w:type="dxa"/>
            <w:tcBorders>
              <w:top w:val="nil"/>
              <w:left w:val="nil"/>
              <w:bottom w:val="nil"/>
              <w:right w:val="nil"/>
            </w:tcBorders>
            <w:shd w:val="clear" w:color="auto" w:fill="FFFFFF" w:themeFill="background1"/>
            <w:noWrap/>
            <w:vAlign w:val="bottom"/>
            <w:hideMark/>
          </w:tcPr>
          <w:p w14:paraId="20D39D73" w14:textId="77777777" w:rsidR="00401C56" w:rsidRPr="00160482" w:rsidRDefault="00401C56" w:rsidP="0029035A">
            <w:pPr>
              <w:spacing w:line="240" w:lineRule="auto"/>
              <w:ind w:firstLine="0"/>
              <w:jc w:val="right"/>
              <w:rPr>
                <w:color w:val="000000"/>
              </w:rPr>
            </w:pPr>
            <w:r w:rsidRPr="00160482">
              <w:rPr>
                <w:color w:val="000000"/>
              </w:rPr>
              <w:t>0.38</w:t>
            </w:r>
          </w:p>
        </w:tc>
      </w:tr>
      <w:tr w:rsidR="00401C56" w:rsidRPr="00160482" w14:paraId="7BA2F77B" w14:textId="77777777" w:rsidTr="0029035A">
        <w:trPr>
          <w:trHeight w:val="335"/>
        </w:trPr>
        <w:tc>
          <w:tcPr>
            <w:tcW w:w="1686" w:type="dxa"/>
            <w:tcBorders>
              <w:top w:val="nil"/>
              <w:left w:val="nil"/>
              <w:bottom w:val="nil"/>
              <w:right w:val="nil"/>
            </w:tcBorders>
            <w:shd w:val="clear" w:color="auto" w:fill="FFFFFF" w:themeFill="background1"/>
            <w:noWrap/>
            <w:vAlign w:val="bottom"/>
            <w:hideMark/>
          </w:tcPr>
          <w:p w14:paraId="0C823024"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35" w:type="dxa"/>
            <w:tcBorders>
              <w:top w:val="nil"/>
              <w:left w:val="nil"/>
              <w:bottom w:val="nil"/>
              <w:right w:val="nil"/>
            </w:tcBorders>
            <w:shd w:val="clear" w:color="auto" w:fill="FFFFFF" w:themeFill="background1"/>
            <w:noWrap/>
            <w:vAlign w:val="bottom"/>
            <w:hideMark/>
          </w:tcPr>
          <w:p w14:paraId="797D7F69"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E8DD109" w14:textId="77777777" w:rsidR="00401C56" w:rsidRPr="00160482" w:rsidRDefault="00401C56" w:rsidP="0029035A">
            <w:pPr>
              <w:spacing w:line="240" w:lineRule="auto"/>
              <w:ind w:firstLine="0"/>
              <w:jc w:val="right"/>
              <w:rPr>
                <w:color w:val="000000"/>
              </w:rPr>
            </w:pPr>
            <w:r w:rsidRPr="00160482">
              <w:rPr>
                <w:color w:val="000000"/>
              </w:rPr>
              <w:t>1116.3</w:t>
            </w:r>
          </w:p>
        </w:tc>
        <w:tc>
          <w:tcPr>
            <w:tcW w:w="981" w:type="dxa"/>
            <w:tcBorders>
              <w:top w:val="nil"/>
              <w:left w:val="nil"/>
              <w:bottom w:val="nil"/>
              <w:right w:val="nil"/>
            </w:tcBorders>
            <w:shd w:val="clear" w:color="auto" w:fill="FFFFFF" w:themeFill="background1"/>
            <w:noWrap/>
            <w:vAlign w:val="bottom"/>
            <w:hideMark/>
          </w:tcPr>
          <w:p w14:paraId="019923B6" w14:textId="77777777" w:rsidR="00401C56" w:rsidRPr="00160482" w:rsidRDefault="00401C56" w:rsidP="0029035A">
            <w:pPr>
              <w:spacing w:line="240" w:lineRule="auto"/>
              <w:ind w:firstLine="0"/>
              <w:jc w:val="right"/>
              <w:rPr>
                <w:color w:val="000000"/>
              </w:rPr>
            </w:pPr>
            <w:r w:rsidRPr="00160482">
              <w:rPr>
                <w:color w:val="000000"/>
              </w:rPr>
              <w:t>9.6</w:t>
            </w:r>
          </w:p>
        </w:tc>
        <w:tc>
          <w:tcPr>
            <w:tcW w:w="981" w:type="dxa"/>
            <w:tcBorders>
              <w:top w:val="nil"/>
              <w:left w:val="nil"/>
              <w:bottom w:val="nil"/>
              <w:right w:val="nil"/>
            </w:tcBorders>
            <w:shd w:val="clear" w:color="auto" w:fill="FFFFFF" w:themeFill="background1"/>
            <w:noWrap/>
            <w:vAlign w:val="bottom"/>
            <w:hideMark/>
          </w:tcPr>
          <w:p w14:paraId="6AFB9DA2" w14:textId="77777777" w:rsidR="00401C56" w:rsidRPr="00160482" w:rsidRDefault="00401C56" w:rsidP="0029035A">
            <w:pPr>
              <w:spacing w:line="240" w:lineRule="auto"/>
              <w:ind w:firstLine="0"/>
              <w:jc w:val="right"/>
              <w:rPr>
                <w:color w:val="000000"/>
              </w:rPr>
            </w:pPr>
            <w:r w:rsidRPr="00160482">
              <w:rPr>
                <w:color w:val="000000"/>
              </w:rPr>
              <w:t>0.01</w:t>
            </w:r>
          </w:p>
        </w:tc>
        <w:tc>
          <w:tcPr>
            <w:tcW w:w="1257" w:type="dxa"/>
            <w:tcBorders>
              <w:top w:val="nil"/>
              <w:left w:val="nil"/>
              <w:bottom w:val="nil"/>
              <w:right w:val="nil"/>
            </w:tcBorders>
            <w:shd w:val="clear" w:color="auto" w:fill="FFFFFF" w:themeFill="background1"/>
            <w:noWrap/>
            <w:vAlign w:val="bottom"/>
            <w:hideMark/>
          </w:tcPr>
          <w:p w14:paraId="51DB499C" w14:textId="77777777" w:rsidR="00401C56" w:rsidRPr="00160482" w:rsidRDefault="00401C56" w:rsidP="0029035A">
            <w:pPr>
              <w:spacing w:line="240" w:lineRule="auto"/>
              <w:ind w:firstLine="0"/>
              <w:jc w:val="right"/>
              <w:rPr>
                <w:color w:val="000000"/>
              </w:rPr>
            </w:pPr>
            <w:r w:rsidRPr="00160482">
              <w:rPr>
                <w:color w:val="000000"/>
              </w:rPr>
              <w:t>-555.1</w:t>
            </w:r>
          </w:p>
        </w:tc>
        <w:tc>
          <w:tcPr>
            <w:tcW w:w="981" w:type="dxa"/>
            <w:tcBorders>
              <w:top w:val="nil"/>
              <w:left w:val="nil"/>
              <w:bottom w:val="nil"/>
              <w:right w:val="nil"/>
            </w:tcBorders>
            <w:shd w:val="clear" w:color="auto" w:fill="FFFFFF" w:themeFill="background1"/>
            <w:noWrap/>
            <w:vAlign w:val="bottom"/>
            <w:hideMark/>
          </w:tcPr>
          <w:p w14:paraId="64A3D158" w14:textId="77777777" w:rsidR="00401C56" w:rsidRPr="00160482" w:rsidRDefault="00401C56" w:rsidP="0029035A">
            <w:pPr>
              <w:spacing w:line="240" w:lineRule="auto"/>
              <w:ind w:firstLine="0"/>
              <w:jc w:val="right"/>
              <w:rPr>
                <w:color w:val="000000"/>
              </w:rPr>
            </w:pPr>
            <w:r w:rsidRPr="00160482">
              <w:rPr>
                <w:color w:val="000000"/>
              </w:rPr>
              <w:t>0.32</w:t>
            </w:r>
          </w:p>
        </w:tc>
      </w:tr>
      <w:tr w:rsidR="00401C56" w:rsidRPr="00160482" w14:paraId="651678F1" w14:textId="77777777" w:rsidTr="0029035A">
        <w:trPr>
          <w:trHeight w:val="335"/>
        </w:trPr>
        <w:tc>
          <w:tcPr>
            <w:tcW w:w="1686" w:type="dxa"/>
            <w:tcBorders>
              <w:top w:val="nil"/>
              <w:left w:val="nil"/>
              <w:bottom w:val="nil"/>
              <w:right w:val="nil"/>
            </w:tcBorders>
            <w:shd w:val="clear" w:color="auto" w:fill="FFFFFF" w:themeFill="background1"/>
            <w:noWrap/>
            <w:vAlign w:val="bottom"/>
            <w:hideMark/>
          </w:tcPr>
          <w:p w14:paraId="35FD13B5" w14:textId="77777777" w:rsidR="00401C56" w:rsidRPr="00160482" w:rsidRDefault="00401C56" w:rsidP="0029035A">
            <w:pPr>
              <w:spacing w:line="240" w:lineRule="auto"/>
              <w:ind w:firstLine="0"/>
              <w:rPr>
                <w:color w:val="000000"/>
              </w:rPr>
            </w:pPr>
            <w:r w:rsidRPr="00160482">
              <w:rPr>
                <w:color w:val="000000"/>
              </w:rPr>
              <w:t>intercept</w:t>
            </w:r>
          </w:p>
        </w:tc>
        <w:tc>
          <w:tcPr>
            <w:tcW w:w="535" w:type="dxa"/>
            <w:tcBorders>
              <w:top w:val="nil"/>
              <w:left w:val="nil"/>
              <w:bottom w:val="nil"/>
              <w:right w:val="nil"/>
            </w:tcBorders>
            <w:shd w:val="clear" w:color="auto" w:fill="FFFFFF" w:themeFill="background1"/>
            <w:noWrap/>
            <w:vAlign w:val="bottom"/>
            <w:hideMark/>
          </w:tcPr>
          <w:p w14:paraId="48E9E17E" w14:textId="77777777" w:rsidR="00401C56" w:rsidRPr="00160482" w:rsidRDefault="00401C56" w:rsidP="0029035A">
            <w:pPr>
              <w:spacing w:line="240" w:lineRule="auto"/>
              <w:ind w:firstLine="0"/>
              <w:jc w:val="right"/>
              <w:rPr>
                <w:color w:val="000000"/>
              </w:rPr>
            </w:pPr>
            <w:r w:rsidRPr="00160482">
              <w:rPr>
                <w:color w:val="000000"/>
              </w:rPr>
              <w:t>2</w:t>
            </w:r>
          </w:p>
        </w:tc>
        <w:tc>
          <w:tcPr>
            <w:tcW w:w="981" w:type="dxa"/>
            <w:tcBorders>
              <w:top w:val="nil"/>
              <w:left w:val="nil"/>
              <w:bottom w:val="nil"/>
              <w:right w:val="nil"/>
            </w:tcBorders>
            <w:shd w:val="clear" w:color="auto" w:fill="FFFFFF" w:themeFill="background1"/>
            <w:noWrap/>
            <w:vAlign w:val="bottom"/>
            <w:hideMark/>
          </w:tcPr>
          <w:p w14:paraId="4F7C7757" w14:textId="77777777" w:rsidR="00401C56" w:rsidRPr="00160482" w:rsidRDefault="00401C56" w:rsidP="0029035A">
            <w:pPr>
              <w:spacing w:line="240" w:lineRule="auto"/>
              <w:ind w:firstLine="0"/>
              <w:jc w:val="right"/>
              <w:rPr>
                <w:color w:val="000000"/>
              </w:rPr>
            </w:pPr>
            <w:r w:rsidRPr="00160482">
              <w:rPr>
                <w:color w:val="000000"/>
              </w:rPr>
              <w:t>1152.6</w:t>
            </w:r>
          </w:p>
        </w:tc>
        <w:tc>
          <w:tcPr>
            <w:tcW w:w="981" w:type="dxa"/>
            <w:tcBorders>
              <w:top w:val="nil"/>
              <w:left w:val="nil"/>
              <w:bottom w:val="nil"/>
              <w:right w:val="nil"/>
            </w:tcBorders>
            <w:shd w:val="clear" w:color="auto" w:fill="FFFFFF" w:themeFill="background1"/>
            <w:noWrap/>
            <w:vAlign w:val="bottom"/>
            <w:hideMark/>
          </w:tcPr>
          <w:p w14:paraId="74FB12E7" w14:textId="77777777" w:rsidR="00401C56" w:rsidRPr="00160482" w:rsidRDefault="00401C56" w:rsidP="0029035A">
            <w:pPr>
              <w:spacing w:line="240" w:lineRule="auto"/>
              <w:ind w:firstLine="0"/>
              <w:jc w:val="right"/>
              <w:rPr>
                <w:color w:val="000000"/>
              </w:rPr>
            </w:pPr>
            <w:r w:rsidRPr="00160482">
              <w:rPr>
                <w:color w:val="000000"/>
              </w:rPr>
              <w:t>45.9</w:t>
            </w:r>
          </w:p>
        </w:tc>
        <w:tc>
          <w:tcPr>
            <w:tcW w:w="981" w:type="dxa"/>
            <w:tcBorders>
              <w:top w:val="nil"/>
              <w:left w:val="nil"/>
              <w:bottom w:val="nil"/>
              <w:right w:val="nil"/>
            </w:tcBorders>
            <w:shd w:val="clear" w:color="auto" w:fill="FFFFFF" w:themeFill="background1"/>
            <w:noWrap/>
            <w:vAlign w:val="bottom"/>
            <w:hideMark/>
          </w:tcPr>
          <w:p w14:paraId="5F112100"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2F2BEB39" w14:textId="77777777" w:rsidR="00401C56" w:rsidRPr="00160482" w:rsidRDefault="00401C56" w:rsidP="0029035A">
            <w:pPr>
              <w:spacing w:line="240" w:lineRule="auto"/>
              <w:ind w:firstLine="0"/>
              <w:jc w:val="right"/>
              <w:rPr>
                <w:color w:val="000000"/>
              </w:rPr>
            </w:pPr>
            <w:r w:rsidRPr="00160482">
              <w:rPr>
                <w:color w:val="000000"/>
              </w:rPr>
              <w:t>-574.3</w:t>
            </w:r>
          </w:p>
        </w:tc>
        <w:tc>
          <w:tcPr>
            <w:tcW w:w="981" w:type="dxa"/>
            <w:tcBorders>
              <w:top w:val="nil"/>
              <w:left w:val="nil"/>
              <w:bottom w:val="nil"/>
              <w:right w:val="nil"/>
            </w:tcBorders>
            <w:shd w:val="clear" w:color="auto" w:fill="FFFFFF" w:themeFill="background1"/>
            <w:noWrap/>
            <w:vAlign w:val="bottom"/>
            <w:hideMark/>
          </w:tcPr>
          <w:p w14:paraId="42EBA49A" w14:textId="77777777" w:rsidR="00401C56" w:rsidRPr="00160482" w:rsidRDefault="00401C56" w:rsidP="0029035A">
            <w:pPr>
              <w:spacing w:line="240" w:lineRule="auto"/>
              <w:ind w:firstLine="0"/>
              <w:jc w:val="right"/>
              <w:rPr>
                <w:color w:val="000000"/>
              </w:rPr>
            </w:pPr>
            <w:r w:rsidRPr="00160482">
              <w:rPr>
                <w:color w:val="000000"/>
              </w:rPr>
              <w:t>NA</w:t>
            </w:r>
          </w:p>
        </w:tc>
      </w:tr>
      <w:tr w:rsidR="00401C56" w:rsidRPr="00160482" w14:paraId="39C30FB1" w14:textId="77777777" w:rsidTr="0029035A">
        <w:trPr>
          <w:trHeight w:val="335"/>
        </w:trPr>
        <w:tc>
          <w:tcPr>
            <w:tcW w:w="1686" w:type="dxa"/>
            <w:tcBorders>
              <w:top w:val="nil"/>
              <w:left w:val="nil"/>
              <w:bottom w:val="single" w:sz="4" w:space="0" w:color="auto"/>
              <w:right w:val="nil"/>
            </w:tcBorders>
            <w:shd w:val="clear" w:color="auto" w:fill="FFFFFF" w:themeFill="background1"/>
            <w:noWrap/>
            <w:vAlign w:val="bottom"/>
            <w:hideMark/>
          </w:tcPr>
          <w:p w14:paraId="2A2A9CF4"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35" w:type="dxa"/>
            <w:tcBorders>
              <w:top w:val="nil"/>
              <w:left w:val="nil"/>
              <w:bottom w:val="single" w:sz="4" w:space="0" w:color="auto"/>
              <w:right w:val="nil"/>
            </w:tcBorders>
            <w:shd w:val="clear" w:color="auto" w:fill="FFFFFF" w:themeFill="background1"/>
            <w:noWrap/>
            <w:vAlign w:val="bottom"/>
            <w:hideMark/>
          </w:tcPr>
          <w:p w14:paraId="3FD40998"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single" w:sz="4" w:space="0" w:color="auto"/>
              <w:right w:val="nil"/>
            </w:tcBorders>
            <w:shd w:val="clear" w:color="auto" w:fill="FFFFFF" w:themeFill="background1"/>
            <w:noWrap/>
            <w:vAlign w:val="bottom"/>
            <w:hideMark/>
          </w:tcPr>
          <w:p w14:paraId="4480D499" w14:textId="77777777" w:rsidR="00401C56" w:rsidRPr="00160482" w:rsidRDefault="00401C56" w:rsidP="0029035A">
            <w:pPr>
              <w:spacing w:line="240" w:lineRule="auto"/>
              <w:ind w:firstLine="0"/>
              <w:jc w:val="right"/>
              <w:rPr>
                <w:color w:val="000000"/>
              </w:rPr>
            </w:pPr>
            <w:r w:rsidRPr="00160482">
              <w:rPr>
                <w:color w:val="000000"/>
              </w:rPr>
              <w:t>1153.8</w:t>
            </w:r>
          </w:p>
        </w:tc>
        <w:tc>
          <w:tcPr>
            <w:tcW w:w="981" w:type="dxa"/>
            <w:tcBorders>
              <w:top w:val="nil"/>
              <w:left w:val="nil"/>
              <w:bottom w:val="single" w:sz="4" w:space="0" w:color="auto"/>
              <w:right w:val="nil"/>
            </w:tcBorders>
            <w:shd w:val="clear" w:color="auto" w:fill="FFFFFF" w:themeFill="background1"/>
            <w:noWrap/>
            <w:vAlign w:val="bottom"/>
            <w:hideMark/>
          </w:tcPr>
          <w:p w14:paraId="1D68DD42" w14:textId="77777777" w:rsidR="00401C56" w:rsidRPr="00160482" w:rsidRDefault="00401C56" w:rsidP="0029035A">
            <w:pPr>
              <w:spacing w:line="240" w:lineRule="auto"/>
              <w:ind w:firstLine="0"/>
              <w:jc w:val="right"/>
              <w:rPr>
                <w:color w:val="000000"/>
              </w:rPr>
            </w:pPr>
            <w:r w:rsidRPr="00160482">
              <w:rPr>
                <w:color w:val="000000"/>
              </w:rPr>
              <w:t>47.1</w:t>
            </w:r>
          </w:p>
        </w:tc>
        <w:tc>
          <w:tcPr>
            <w:tcW w:w="981" w:type="dxa"/>
            <w:tcBorders>
              <w:top w:val="nil"/>
              <w:left w:val="nil"/>
              <w:bottom w:val="single" w:sz="4" w:space="0" w:color="auto"/>
              <w:right w:val="nil"/>
            </w:tcBorders>
            <w:shd w:val="clear" w:color="auto" w:fill="FFFFFF" w:themeFill="background1"/>
            <w:noWrap/>
            <w:vAlign w:val="bottom"/>
            <w:hideMark/>
          </w:tcPr>
          <w:p w14:paraId="5AFCE120"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325572A6" w14:textId="77777777" w:rsidR="00401C56" w:rsidRPr="00160482" w:rsidRDefault="00401C56" w:rsidP="0029035A">
            <w:pPr>
              <w:spacing w:line="240" w:lineRule="auto"/>
              <w:ind w:firstLine="0"/>
              <w:jc w:val="right"/>
              <w:rPr>
                <w:color w:val="000000"/>
              </w:rPr>
            </w:pPr>
            <w:r w:rsidRPr="00160482">
              <w:rPr>
                <w:color w:val="000000"/>
              </w:rPr>
              <w:t>-573.8</w:t>
            </w:r>
          </w:p>
        </w:tc>
        <w:tc>
          <w:tcPr>
            <w:tcW w:w="981" w:type="dxa"/>
            <w:tcBorders>
              <w:top w:val="nil"/>
              <w:left w:val="nil"/>
              <w:bottom w:val="single" w:sz="4" w:space="0" w:color="auto"/>
              <w:right w:val="nil"/>
            </w:tcBorders>
            <w:shd w:val="clear" w:color="auto" w:fill="FFFFFF" w:themeFill="background1"/>
            <w:noWrap/>
            <w:vAlign w:val="bottom"/>
            <w:hideMark/>
          </w:tcPr>
          <w:p w14:paraId="131C24F9" w14:textId="77777777" w:rsidR="00401C56" w:rsidRPr="00160482" w:rsidRDefault="00401C56" w:rsidP="0029035A">
            <w:pPr>
              <w:spacing w:line="240" w:lineRule="auto"/>
              <w:ind w:firstLine="0"/>
              <w:jc w:val="right"/>
              <w:rPr>
                <w:color w:val="000000"/>
              </w:rPr>
            </w:pPr>
            <w:r w:rsidRPr="00160482">
              <w:rPr>
                <w:color w:val="000000"/>
              </w:rPr>
              <w:t>0.01</w:t>
            </w:r>
          </w:p>
        </w:tc>
      </w:tr>
    </w:tbl>
    <w:p w14:paraId="0B3DCBBA" w14:textId="77777777" w:rsidR="00401C56" w:rsidRDefault="00401C56" w:rsidP="00401C56">
      <w:pPr>
        <w:widowControl w:val="0"/>
        <w:ind w:left="480" w:hanging="480"/>
      </w:pPr>
    </w:p>
    <w:p w14:paraId="5CBD4A8D" w14:textId="77777777" w:rsidR="00401C56" w:rsidRDefault="00401C56" w:rsidP="00401C56">
      <w:pPr>
        <w:spacing w:after="200" w:line="276" w:lineRule="auto"/>
        <w:ind w:firstLine="0"/>
      </w:pPr>
      <w:r>
        <w:br w:type="page"/>
      </w:r>
    </w:p>
    <w:p w14:paraId="64E1F4F6" w14:textId="77777777" w:rsidR="00401C56" w:rsidRDefault="00401C56" w:rsidP="00401C56">
      <w:pPr>
        <w:pStyle w:val="Tableheading"/>
      </w:pPr>
      <w:r>
        <w:lastRenderedPageBreak/>
        <w:t xml:space="preserve">Table 5. </w:t>
      </w:r>
      <w:proofErr w:type="spellStart"/>
      <w:r>
        <w:t>AICc</w:t>
      </w:r>
      <w:proofErr w:type="spellEnd"/>
      <w:r>
        <w:t xml:space="preserve"> table of models with coral richness as the response variable (target) and percent coral cover as the top candidate surrogate.</w:t>
      </w:r>
      <w:r w:rsidDel="001119A3">
        <w:t xml:space="preserve"> </w:t>
      </w:r>
      <w:r>
        <w:t xml:space="preserve">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w:t>
      </w:r>
      <w:proofErr w:type="spellStart"/>
      <w:r>
        <w:rPr>
          <w:rStyle w:val="TableheadingChar"/>
        </w:rPr>
        <w:t>Guana</w:t>
      </w:r>
      <w:proofErr w:type="spellEnd"/>
      <w:r>
        <w:rPr>
          <w:rStyle w:val="TableheadingChar"/>
        </w:rPr>
        <w:t xml:space="preserve"> Island, BVI from 1992-2018.</w:t>
      </w:r>
    </w:p>
    <w:tbl>
      <w:tblPr>
        <w:tblW w:w="8299" w:type="dxa"/>
        <w:tblInd w:w="93" w:type="dxa"/>
        <w:shd w:val="clear" w:color="auto" w:fill="FFFFFF" w:themeFill="background1"/>
        <w:tblLook w:val="04A0" w:firstRow="1" w:lastRow="0" w:firstColumn="1" w:lastColumn="0" w:noHBand="0" w:noVBand="1"/>
      </w:tblPr>
      <w:tblGrid>
        <w:gridCol w:w="3391"/>
        <w:gridCol w:w="490"/>
        <w:gridCol w:w="876"/>
        <w:gridCol w:w="770"/>
        <w:gridCol w:w="950"/>
        <w:gridCol w:w="1230"/>
        <w:gridCol w:w="636"/>
      </w:tblGrid>
      <w:tr w:rsidR="00401C56" w:rsidRPr="00160482" w14:paraId="1F8F7C5E" w14:textId="77777777" w:rsidTr="0029035A">
        <w:trPr>
          <w:trHeight w:val="362"/>
        </w:trPr>
        <w:tc>
          <w:tcPr>
            <w:tcW w:w="3391" w:type="dxa"/>
            <w:tcBorders>
              <w:top w:val="single" w:sz="4" w:space="0" w:color="auto"/>
              <w:left w:val="nil"/>
              <w:bottom w:val="single" w:sz="4" w:space="0" w:color="auto"/>
              <w:right w:val="nil"/>
            </w:tcBorders>
            <w:shd w:val="clear" w:color="auto" w:fill="FFFFFF" w:themeFill="background1"/>
            <w:noWrap/>
            <w:vAlign w:val="center"/>
            <w:hideMark/>
          </w:tcPr>
          <w:p w14:paraId="4B7F773B"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490" w:type="dxa"/>
            <w:tcBorders>
              <w:top w:val="single" w:sz="4" w:space="0" w:color="auto"/>
              <w:left w:val="nil"/>
              <w:bottom w:val="single" w:sz="4" w:space="0" w:color="auto"/>
              <w:right w:val="nil"/>
            </w:tcBorders>
            <w:shd w:val="clear" w:color="auto" w:fill="FFFFFF" w:themeFill="background1"/>
            <w:noWrap/>
            <w:vAlign w:val="center"/>
            <w:hideMark/>
          </w:tcPr>
          <w:p w14:paraId="740DE18E" w14:textId="77777777" w:rsidR="00401C56" w:rsidRPr="00160482" w:rsidRDefault="00401C56" w:rsidP="0029035A">
            <w:pPr>
              <w:spacing w:line="240" w:lineRule="auto"/>
              <w:ind w:firstLine="0"/>
              <w:rPr>
                <w:b/>
                <w:bCs/>
                <w:color w:val="000000"/>
              </w:rPr>
            </w:pPr>
            <w:r w:rsidRPr="00160482">
              <w:rPr>
                <w:b/>
                <w:bCs/>
                <w:color w:val="000000"/>
              </w:rPr>
              <w:t>K</w:t>
            </w:r>
          </w:p>
        </w:tc>
        <w:tc>
          <w:tcPr>
            <w:tcW w:w="866" w:type="dxa"/>
            <w:tcBorders>
              <w:top w:val="single" w:sz="4" w:space="0" w:color="auto"/>
              <w:left w:val="nil"/>
              <w:bottom w:val="single" w:sz="4" w:space="0" w:color="auto"/>
              <w:right w:val="nil"/>
            </w:tcBorders>
            <w:shd w:val="clear" w:color="auto" w:fill="FFFFFF" w:themeFill="background1"/>
            <w:noWrap/>
            <w:vAlign w:val="center"/>
            <w:hideMark/>
          </w:tcPr>
          <w:p w14:paraId="5392FD98"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770" w:type="dxa"/>
            <w:tcBorders>
              <w:top w:val="single" w:sz="4" w:space="0" w:color="auto"/>
              <w:left w:val="nil"/>
              <w:bottom w:val="single" w:sz="4" w:space="0" w:color="auto"/>
              <w:right w:val="nil"/>
            </w:tcBorders>
            <w:shd w:val="clear" w:color="auto" w:fill="FFFFFF" w:themeFill="background1"/>
            <w:noWrap/>
            <w:vAlign w:val="center"/>
            <w:hideMark/>
          </w:tcPr>
          <w:p w14:paraId="4917978B"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39" w:type="dxa"/>
            <w:tcBorders>
              <w:top w:val="single" w:sz="4" w:space="0" w:color="auto"/>
              <w:left w:val="nil"/>
              <w:bottom w:val="single" w:sz="4" w:space="0" w:color="auto"/>
              <w:right w:val="nil"/>
            </w:tcBorders>
            <w:shd w:val="clear" w:color="auto" w:fill="FFFFFF" w:themeFill="background1"/>
            <w:noWrap/>
            <w:vAlign w:val="center"/>
            <w:hideMark/>
          </w:tcPr>
          <w:p w14:paraId="291D9BD8"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5" w:type="dxa"/>
            <w:tcBorders>
              <w:top w:val="single" w:sz="4" w:space="0" w:color="auto"/>
              <w:left w:val="nil"/>
              <w:bottom w:val="single" w:sz="4" w:space="0" w:color="auto"/>
              <w:right w:val="nil"/>
            </w:tcBorders>
            <w:shd w:val="clear" w:color="auto" w:fill="FFFFFF" w:themeFill="background1"/>
            <w:noWrap/>
            <w:vAlign w:val="center"/>
            <w:hideMark/>
          </w:tcPr>
          <w:p w14:paraId="6FF079F8"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628" w:type="dxa"/>
            <w:tcBorders>
              <w:top w:val="single" w:sz="4" w:space="0" w:color="auto"/>
              <w:left w:val="nil"/>
              <w:bottom w:val="single" w:sz="4" w:space="0" w:color="auto"/>
              <w:right w:val="nil"/>
            </w:tcBorders>
            <w:shd w:val="clear" w:color="auto" w:fill="FFFFFF" w:themeFill="background1"/>
            <w:noWrap/>
            <w:vAlign w:val="center"/>
            <w:hideMark/>
          </w:tcPr>
          <w:p w14:paraId="77840A63"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6FFE9111"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5EA2D420"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w:t>
            </w:r>
          </w:p>
        </w:tc>
        <w:tc>
          <w:tcPr>
            <w:tcW w:w="490" w:type="dxa"/>
            <w:tcBorders>
              <w:top w:val="nil"/>
              <w:left w:val="nil"/>
              <w:bottom w:val="nil"/>
              <w:right w:val="nil"/>
            </w:tcBorders>
            <w:shd w:val="clear" w:color="auto" w:fill="FFFFFF" w:themeFill="background1"/>
            <w:noWrap/>
            <w:vAlign w:val="bottom"/>
            <w:hideMark/>
          </w:tcPr>
          <w:p w14:paraId="27B0AF63" w14:textId="77777777" w:rsidR="00401C56" w:rsidRPr="00160482" w:rsidRDefault="00401C56" w:rsidP="0029035A">
            <w:pPr>
              <w:spacing w:line="240" w:lineRule="auto"/>
              <w:ind w:firstLine="0"/>
              <w:jc w:val="right"/>
              <w:rPr>
                <w:color w:val="000000"/>
              </w:rPr>
            </w:pPr>
            <w:r w:rsidRPr="00160482">
              <w:rPr>
                <w:color w:val="000000"/>
              </w:rPr>
              <w:t>4</w:t>
            </w:r>
          </w:p>
        </w:tc>
        <w:tc>
          <w:tcPr>
            <w:tcW w:w="866" w:type="dxa"/>
            <w:tcBorders>
              <w:top w:val="nil"/>
              <w:left w:val="nil"/>
              <w:bottom w:val="nil"/>
              <w:right w:val="nil"/>
            </w:tcBorders>
            <w:shd w:val="clear" w:color="auto" w:fill="FFFFFF" w:themeFill="background1"/>
            <w:noWrap/>
            <w:vAlign w:val="bottom"/>
            <w:hideMark/>
          </w:tcPr>
          <w:p w14:paraId="404521B0" w14:textId="77777777" w:rsidR="00401C56" w:rsidRPr="00160482" w:rsidRDefault="00401C56" w:rsidP="0029035A">
            <w:pPr>
              <w:spacing w:line="240" w:lineRule="auto"/>
              <w:ind w:firstLine="0"/>
              <w:jc w:val="right"/>
              <w:rPr>
                <w:color w:val="000000"/>
              </w:rPr>
            </w:pPr>
            <w:r w:rsidRPr="00160482">
              <w:rPr>
                <w:color w:val="000000"/>
              </w:rPr>
              <w:t>1044.2</w:t>
            </w:r>
          </w:p>
        </w:tc>
        <w:tc>
          <w:tcPr>
            <w:tcW w:w="770" w:type="dxa"/>
            <w:tcBorders>
              <w:top w:val="nil"/>
              <w:left w:val="nil"/>
              <w:bottom w:val="nil"/>
              <w:right w:val="nil"/>
            </w:tcBorders>
            <w:shd w:val="clear" w:color="auto" w:fill="FFFFFF" w:themeFill="background1"/>
            <w:noWrap/>
            <w:vAlign w:val="bottom"/>
            <w:hideMark/>
          </w:tcPr>
          <w:p w14:paraId="372A23AC" w14:textId="77777777" w:rsidR="00401C56" w:rsidRPr="00160482" w:rsidRDefault="00401C56" w:rsidP="0029035A">
            <w:pPr>
              <w:spacing w:line="240" w:lineRule="auto"/>
              <w:ind w:firstLine="0"/>
              <w:jc w:val="right"/>
              <w:rPr>
                <w:color w:val="000000"/>
              </w:rPr>
            </w:pPr>
            <w:r w:rsidRPr="00160482">
              <w:rPr>
                <w:color w:val="000000"/>
              </w:rPr>
              <w:t>0.0</w:t>
            </w:r>
          </w:p>
        </w:tc>
        <w:tc>
          <w:tcPr>
            <w:tcW w:w="939" w:type="dxa"/>
            <w:tcBorders>
              <w:top w:val="nil"/>
              <w:left w:val="nil"/>
              <w:bottom w:val="nil"/>
              <w:right w:val="nil"/>
            </w:tcBorders>
            <w:shd w:val="clear" w:color="auto" w:fill="FFFFFF" w:themeFill="background1"/>
            <w:noWrap/>
            <w:vAlign w:val="bottom"/>
            <w:hideMark/>
          </w:tcPr>
          <w:p w14:paraId="66A742F1" w14:textId="77777777" w:rsidR="00401C56" w:rsidRPr="00160482" w:rsidRDefault="00401C56" w:rsidP="0029035A">
            <w:pPr>
              <w:spacing w:line="240" w:lineRule="auto"/>
              <w:ind w:firstLine="0"/>
              <w:jc w:val="right"/>
              <w:rPr>
                <w:color w:val="000000"/>
              </w:rPr>
            </w:pPr>
            <w:r w:rsidRPr="00160482">
              <w:rPr>
                <w:color w:val="000000"/>
              </w:rPr>
              <w:t>0.58</w:t>
            </w:r>
          </w:p>
        </w:tc>
        <w:tc>
          <w:tcPr>
            <w:tcW w:w="1215" w:type="dxa"/>
            <w:tcBorders>
              <w:top w:val="nil"/>
              <w:left w:val="nil"/>
              <w:bottom w:val="nil"/>
              <w:right w:val="nil"/>
            </w:tcBorders>
            <w:shd w:val="clear" w:color="auto" w:fill="FFFFFF" w:themeFill="background1"/>
            <w:noWrap/>
            <w:vAlign w:val="bottom"/>
            <w:hideMark/>
          </w:tcPr>
          <w:p w14:paraId="39C00000" w14:textId="77777777" w:rsidR="00401C56" w:rsidRPr="00160482" w:rsidRDefault="00401C56" w:rsidP="0029035A">
            <w:pPr>
              <w:spacing w:line="240" w:lineRule="auto"/>
              <w:ind w:firstLine="0"/>
              <w:jc w:val="right"/>
              <w:rPr>
                <w:color w:val="000000"/>
              </w:rPr>
            </w:pPr>
            <w:r w:rsidRPr="00160482">
              <w:rPr>
                <w:color w:val="000000"/>
              </w:rPr>
              <w:t>-518.0</w:t>
            </w:r>
          </w:p>
        </w:tc>
        <w:tc>
          <w:tcPr>
            <w:tcW w:w="628" w:type="dxa"/>
            <w:tcBorders>
              <w:top w:val="nil"/>
              <w:left w:val="nil"/>
              <w:bottom w:val="nil"/>
              <w:right w:val="nil"/>
            </w:tcBorders>
            <w:shd w:val="clear" w:color="auto" w:fill="FFFFFF" w:themeFill="background1"/>
            <w:noWrap/>
            <w:vAlign w:val="bottom"/>
            <w:hideMark/>
          </w:tcPr>
          <w:p w14:paraId="15CCE1C9" w14:textId="77777777" w:rsidR="00401C56" w:rsidRPr="00160482" w:rsidRDefault="00401C56" w:rsidP="0029035A">
            <w:pPr>
              <w:spacing w:line="240" w:lineRule="auto"/>
              <w:ind w:firstLine="0"/>
              <w:jc w:val="right"/>
              <w:rPr>
                <w:color w:val="000000"/>
              </w:rPr>
            </w:pPr>
            <w:r w:rsidRPr="00160482">
              <w:rPr>
                <w:color w:val="000000"/>
              </w:rPr>
              <w:t>0.69</w:t>
            </w:r>
          </w:p>
        </w:tc>
      </w:tr>
      <w:tr w:rsidR="00401C56" w:rsidRPr="00160482" w14:paraId="6510C534"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14102A19"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year*</w:t>
            </w:r>
            <w:proofErr w:type="spellStart"/>
            <w:r w:rsidRPr="00160482">
              <w:rPr>
                <w:color w:val="000000"/>
              </w:rPr>
              <w:t>coralcover</w:t>
            </w:r>
            <w:proofErr w:type="spellEnd"/>
          </w:p>
        </w:tc>
        <w:tc>
          <w:tcPr>
            <w:tcW w:w="490" w:type="dxa"/>
            <w:tcBorders>
              <w:top w:val="nil"/>
              <w:left w:val="nil"/>
              <w:bottom w:val="nil"/>
              <w:right w:val="nil"/>
            </w:tcBorders>
            <w:shd w:val="clear" w:color="auto" w:fill="FFFFFF" w:themeFill="background1"/>
            <w:noWrap/>
            <w:vAlign w:val="bottom"/>
            <w:hideMark/>
          </w:tcPr>
          <w:p w14:paraId="4B2BAA5E" w14:textId="77777777" w:rsidR="00401C56" w:rsidRPr="00160482" w:rsidRDefault="00401C56" w:rsidP="0029035A">
            <w:pPr>
              <w:spacing w:line="240" w:lineRule="auto"/>
              <w:ind w:firstLine="0"/>
              <w:jc w:val="right"/>
              <w:rPr>
                <w:color w:val="000000"/>
              </w:rPr>
            </w:pPr>
            <w:r w:rsidRPr="00160482">
              <w:rPr>
                <w:color w:val="000000"/>
              </w:rPr>
              <w:t>5</w:t>
            </w:r>
          </w:p>
        </w:tc>
        <w:tc>
          <w:tcPr>
            <w:tcW w:w="866" w:type="dxa"/>
            <w:tcBorders>
              <w:top w:val="nil"/>
              <w:left w:val="nil"/>
              <w:bottom w:val="nil"/>
              <w:right w:val="nil"/>
            </w:tcBorders>
            <w:shd w:val="clear" w:color="auto" w:fill="FFFFFF" w:themeFill="background1"/>
            <w:noWrap/>
            <w:vAlign w:val="bottom"/>
            <w:hideMark/>
          </w:tcPr>
          <w:p w14:paraId="6533B535" w14:textId="77777777" w:rsidR="00401C56" w:rsidRPr="00160482" w:rsidRDefault="00401C56" w:rsidP="0029035A">
            <w:pPr>
              <w:spacing w:line="240" w:lineRule="auto"/>
              <w:ind w:firstLine="0"/>
              <w:jc w:val="right"/>
              <w:rPr>
                <w:color w:val="000000"/>
              </w:rPr>
            </w:pPr>
            <w:r w:rsidRPr="00160482">
              <w:rPr>
                <w:color w:val="000000"/>
              </w:rPr>
              <w:t>1045.6</w:t>
            </w:r>
          </w:p>
        </w:tc>
        <w:tc>
          <w:tcPr>
            <w:tcW w:w="770" w:type="dxa"/>
            <w:tcBorders>
              <w:top w:val="nil"/>
              <w:left w:val="nil"/>
              <w:bottom w:val="nil"/>
              <w:right w:val="nil"/>
            </w:tcBorders>
            <w:shd w:val="clear" w:color="auto" w:fill="FFFFFF" w:themeFill="background1"/>
            <w:noWrap/>
            <w:vAlign w:val="bottom"/>
            <w:hideMark/>
          </w:tcPr>
          <w:p w14:paraId="0BBBA306" w14:textId="77777777" w:rsidR="00401C56" w:rsidRPr="00160482" w:rsidRDefault="00401C56" w:rsidP="0029035A">
            <w:pPr>
              <w:spacing w:line="240" w:lineRule="auto"/>
              <w:ind w:firstLine="0"/>
              <w:jc w:val="right"/>
              <w:rPr>
                <w:color w:val="000000"/>
              </w:rPr>
            </w:pPr>
            <w:r w:rsidRPr="00160482">
              <w:rPr>
                <w:color w:val="000000"/>
              </w:rPr>
              <w:t>1.4</w:t>
            </w:r>
          </w:p>
        </w:tc>
        <w:tc>
          <w:tcPr>
            <w:tcW w:w="939" w:type="dxa"/>
            <w:tcBorders>
              <w:top w:val="nil"/>
              <w:left w:val="nil"/>
              <w:bottom w:val="nil"/>
              <w:right w:val="nil"/>
            </w:tcBorders>
            <w:shd w:val="clear" w:color="auto" w:fill="FFFFFF" w:themeFill="background1"/>
            <w:noWrap/>
            <w:vAlign w:val="bottom"/>
            <w:hideMark/>
          </w:tcPr>
          <w:p w14:paraId="3869DED1" w14:textId="77777777" w:rsidR="00401C56" w:rsidRPr="00160482" w:rsidRDefault="00401C56" w:rsidP="0029035A">
            <w:pPr>
              <w:spacing w:line="240" w:lineRule="auto"/>
              <w:ind w:firstLine="0"/>
              <w:jc w:val="right"/>
              <w:rPr>
                <w:color w:val="000000"/>
              </w:rPr>
            </w:pPr>
            <w:r w:rsidRPr="00160482">
              <w:rPr>
                <w:color w:val="000000"/>
              </w:rPr>
              <w:t>0.29</w:t>
            </w:r>
          </w:p>
        </w:tc>
        <w:tc>
          <w:tcPr>
            <w:tcW w:w="1215" w:type="dxa"/>
            <w:tcBorders>
              <w:top w:val="nil"/>
              <w:left w:val="nil"/>
              <w:bottom w:val="nil"/>
              <w:right w:val="nil"/>
            </w:tcBorders>
            <w:shd w:val="clear" w:color="auto" w:fill="FFFFFF" w:themeFill="background1"/>
            <w:noWrap/>
            <w:vAlign w:val="bottom"/>
            <w:hideMark/>
          </w:tcPr>
          <w:p w14:paraId="5095D643" w14:textId="77777777" w:rsidR="00401C56" w:rsidRPr="00160482" w:rsidRDefault="00401C56" w:rsidP="0029035A">
            <w:pPr>
              <w:spacing w:line="240" w:lineRule="auto"/>
              <w:ind w:firstLine="0"/>
              <w:jc w:val="right"/>
              <w:rPr>
                <w:color w:val="000000"/>
              </w:rPr>
            </w:pPr>
            <w:r w:rsidRPr="00160482">
              <w:rPr>
                <w:color w:val="000000"/>
              </w:rPr>
              <w:t>-517.7</w:t>
            </w:r>
          </w:p>
        </w:tc>
        <w:tc>
          <w:tcPr>
            <w:tcW w:w="628" w:type="dxa"/>
            <w:tcBorders>
              <w:top w:val="nil"/>
              <w:left w:val="nil"/>
              <w:bottom w:val="nil"/>
              <w:right w:val="nil"/>
            </w:tcBorders>
            <w:shd w:val="clear" w:color="auto" w:fill="FFFFFF" w:themeFill="background1"/>
            <w:noWrap/>
            <w:vAlign w:val="bottom"/>
            <w:hideMark/>
          </w:tcPr>
          <w:p w14:paraId="1F49961E" w14:textId="77777777" w:rsidR="00401C56" w:rsidRPr="00160482" w:rsidRDefault="00401C56" w:rsidP="0029035A">
            <w:pPr>
              <w:spacing w:line="240" w:lineRule="auto"/>
              <w:ind w:firstLine="0"/>
              <w:jc w:val="right"/>
              <w:rPr>
                <w:color w:val="000000"/>
              </w:rPr>
            </w:pPr>
            <w:r w:rsidRPr="00160482">
              <w:rPr>
                <w:color w:val="000000"/>
              </w:rPr>
              <w:t>0.69</w:t>
            </w:r>
          </w:p>
        </w:tc>
      </w:tr>
      <w:tr w:rsidR="00401C56" w:rsidRPr="00160482" w14:paraId="789C3C98"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4F6A4098"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site</w:t>
            </w:r>
          </w:p>
        </w:tc>
        <w:tc>
          <w:tcPr>
            <w:tcW w:w="490" w:type="dxa"/>
            <w:tcBorders>
              <w:top w:val="nil"/>
              <w:left w:val="nil"/>
              <w:bottom w:val="nil"/>
              <w:right w:val="nil"/>
            </w:tcBorders>
            <w:shd w:val="clear" w:color="auto" w:fill="FFFFFF" w:themeFill="background1"/>
            <w:noWrap/>
            <w:vAlign w:val="bottom"/>
            <w:hideMark/>
          </w:tcPr>
          <w:p w14:paraId="3A3CE5DB" w14:textId="77777777" w:rsidR="00401C56" w:rsidRPr="00160482" w:rsidRDefault="00401C56" w:rsidP="0029035A">
            <w:pPr>
              <w:spacing w:line="240" w:lineRule="auto"/>
              <w:ind w:firstLine="0"/>
              <w:jc w:val="right"/>
              <w:rPr>
                <w:color w:val="000000"/>
              </w:rPr>
            </w:pPr>
            <w:r w:rsidRPr="00160482">
              <w:rPr>
                <w:color w:val="000000"/>
              </w:rPr>
              <w:t>11</w:t>
            </w:r>
          </w:p>
        </w:tc>
        <w:tc>
          <w:tcPr>
            <w:tcW w:w="866" w:type="dxa"/>
            <w:tcBorders>
              <w:top w:val="nil"/>
              <w:left w:val="nil"/>
              <w:bottom w:val="nil"/>
              <w:right w:val="nil"/>
            </w:tcBorders>
            <w:shd w:val="clear" w:color="auto" w:fill="FFFFFF" w:themeFill="background1"/>
            <w:noWrap/>
            <w:vAlign w:val="bottom"/>
            <w:hideMark/>
          </w:tcPr>
          <w:p w14:paraId="4D4AC5D8" w14:textId="77777777" w:rsidR="00401C56" w:rsidRPr="00160482" w:rsidRDefault="00401C56" w:rsidP="0029035A">
            <w:pPr>
              <w:spacing w:line="240" w:lineRule="auto"/>
              <w:ind w:firstLine="0"/>
              <w:jc w:val="right"/>
              <w:rPr>
                <w:color w:val="000000"/>
              </w:rPr>
            </w:pPr>
            <w:r w:rsidRPr="00160482">
              <w:rPr>
                <w:color w:val="000000"/>
              </w:rPr>
              <w:t>1047.2</w:t>
            </w:r>
          </w:p>
        </w:tc>
        <w:tc>
          <w:tcPr>
            <w:tcW w:w="770" w:type="dxa"/>
            <w:tcBorders>
              <w:top w:val="nil"/>
              <w:left w:val="nil"/>
              <w:bottom w:val="nil"/>
              <w:right w:val="nil"/>
            </w:tcBorders>
            <w:shd w:val="clear" w:color="auto" w:fill="FFFFFF" w:themeFill="background1"/>
            <w:noWrap/>
            <w:vAlign w:val="bottom"/>
            <w:hideMark/>
          </w:tcPr>
          <w:p w14:paraId="4894CDA7" w14:textId="77777777" w:rsidR="00401C56" w:rsidRPr="00160482" w:rsidRDefault="00401C56" w:rsidP="0029035A">
            <w:pPr>
              <w:spacing w:line="240" w:lineRule="auto"/>
              <w:ind w:firstLine="0"/>
              <w:jc w:val="right"/>
              <w:rPr>
                <w:color w:val="000000"/>
              </w:rPr>
            </w:pPr>
            <w:r w:rsidRPr="00160482">
              <w:rPr>
                <w:color w:val="000000"/>
              </w:rPr>
              <w:t>2.9</w:t>
            </w:r>
          </w:p>
        </w:tc>
        <w:tc>
          <w:tcPr>
            <w:tcW w:w="939" w:type="dxa"/>
            <w:tcBorders>
              <w:top w:val="nil"/>
              <w:left w:val="nil"/>
              <w:bottom w:val="nil"/>
              <w:right w:val="nil"/>
            </w:tcBorders>
            <w:shd w:val="clear" w:color="auto" w:fill="FFFFFF" w:themeFill="background1"/>
            <w:noWrap/>
            <w:vAlign w:val="bottom"/>
            <w:hideMark/>
          </w:tcPr>
          <w:p w14:paraId="0FA265E0" w14:textId="77777777" w:rsidR="00401C56" w:rsidRPr="00160482" w:rsidRDefault="00401C56" w:rsidP="0029035A">
            <w:pPr>
              <w:spacing w:line="240" w:lineRule="auto"/>
              <w:ind w:firstLine="0"/>
              <w:jc w:val="right"/>
              <w:rPr>
                <w:color w:val="000000"/>
              </w:rPr>
            </w:pPr>
            <w:r w:rsidRPr="00160482">
              <w:rPr>
                <w:color w:val="000000"/>
              </w:rPr>
              <w:t>0.13</w:t>
            </w:r>
          </w:p>
        </w:tc>
        <w:tc>
          <w:tcPr>
            <w:tcW w:w="1215" w:type="dxa"/>
            <w:tcBorders>
              <w:top w:val="nil"/>
              <w:left w:val="nil"/>
              <w:bottom w:val="nil"/>
              <w:right w:val="nil"/>
            </w:tcBorders>
            <w:shd w:val="clear" w:color="auto" w:fill="FFFFFF" w:themeFill="background1"/>
            <w:noWrap/>
            <w:vAlign w:val="bottom"/>
            <w:hideMark/>
          </w:tcPr>
          <w:p w14:paraId="642AEC8F" w14:textId="77777777" w:rsidR="00401C56" w:rsidRPr="00160482" w:rsidRDefault="00401C56" w:rsidP="0029035A">
            <w:pPr>
              <w:spacing w:line="240" w:lineRule="auto"/>
              <w:ind w:firstLine="0"/>
              <w:jc w:val="right"/>
              <w:rPr>
                <w:color w:val="000000"/>
              </w:rPr>
            </w:pPr>
            <w:r w:rsidRPr="00160482">
              <w:rPr>
                <w:color w:val="000000"/>
              </w:rPr>
              <w:t>-511.9</w:t>
            </w:r>
          </w:p>
        </w:tc>
        <w:tc>
          <w:tcPr>
            <w:tcW w:w="628" w:type="dxa"/>
            <w:tcBorders>
              <w:top w:val="nil"/>
              <w:left w:val="nil"/>
              <w:bottom w:val="nil"/>
              <w:right w:val="nil"/>
            </w:tcBorders>
            <w:shd w:val="clear" w:color="auto" w:fill="FFFFFF" w:themeFill="background1"/>
            <w:noWrap/>
            <w:vAlign w:val="bottom"/>
            <w:hideMark/>
          </w:tcPr>
          <w:p w14:paraId="5DC20DE7" w14:textId="77777777" w:rsidR="00401C56" w:rsidRPr="00160482" w:rsidRDefault="00401C56" w:rsidP="0029035A">
            <w:pPr>
              <w:spacing w:line="240" w:lineRule="auto"/>
              <w:ind w:firstLine="0"/>
              <w:jc w:val="right"/>
              <w:rPr>
                <w:color w:val="000000"/>
              </w:rPr>
            </w:pPr>
            <w:r w:rsidRPr="00160482">
              <w:rPr>
                <w:color w:val="000000"/>
              </w:rPr>
              <w:t>0.74</w:t>
            </w:r>
          </w:p>
        </w:tc>
      </w:tr>
      <w:tr w:rsidR="00401C56" w:rsidRPr="00160482" w14:paraId="0C30F27E"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1CCD7FB8"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490" w:type="dxa"/>
            <w:tcBorders>
              <w:top w:val="nil"/>
              <w:left w:val="nil"/>
              <w:bottom w:val="nil"/>
              <w:right w:val="nil"/>
            </w:tcBorders>
            <w:shd w:val="clear" w:color="auto" w:fill="FFFFFF" w:themeFill="background1"/>
            <w:noWrap/>
            <w:vAlign w:val="bottom"/>
            <w:hideMark/>
          </w:tcPr>
          <w:p w14:paraId="12A969EC" w14:textId="77777777" w:rsidR="00401C56" w:rsidRPr="00160482" w:rsidRDefault="00401C56" w:rsidP="0029035A">
            <w:pPr>
              <w:spacing w:line="240" w:lineRule="auto"/>
              <w:ind w:firstLine="0"/>
              <w:jc w:val="right"/>
              <w:rPr>
                <w:color w:val="000000"/>
              </w:rPr>
            </w:pPr>
            <w:r w:rsidRPr="00160482">
              <w:rPr>
                <w:color w:val="000000"/>
              </w:rPr>
              <w:t>3</w:t>
            </w:r>
          </w:p>
        </w:tc>
        <w:tc>
          <w:tcPr>
            <w:tcW w:w="866" w:type="dxa"/>
            <w:tcBorders>
              <w:top w:val="nil"/>
              <w:left w:val="nil"/>
              <w:bottom w:val="nil"/>
              <w:right w:val="nil"/>
            </w:tcBorders>
            <w:shd w:val="clear" w:color="auto" w:fill="FFFFFF" w:themeFill="background1"/>
            <w:noWrap/>
            <w:vAlign w:val="bottom"/>
            <w:hideMark/>
          </w:tcPr>
          <w:p w14:paraId="08513F6E" w14:textId="77777777" w:rsidR="00401C56" w:rsidRPr="00160482" w:rsidRDefault="00401C56" w:rsidP="0029035A">
            <w:pPr>
              <w:spacing w:line="240" w:lineRule="auto"/>
              <w:ind w:firstLine="0"/>
              <w:jc w:val="right"/>
              <w:rPr>
                <w:color w:val="000000"/>
              </w:rPr>
            </w:pPr>
            <w:r w:rsidRPr="00160482">
              <w:rPr>
                <w:color w:val="000000"/>
              </w:rPr>
              <w:t>1058.2</w:t>
            </w:r>
          </w:p>
        </w:tc>
        <w:tc>
          <w:tcPr>
            <w:tcW w:w="770" w:type="dxa"/>
            <w:tcBorders>
              <w:top w:val="nil"/>
              <w:left w:val="nil"/>
              <w:bottom w:val="nil"/>
              <w:right w:val="nil"/>
            </w:tcBorders>
            <w:shd w:val="clear" w:color="auto" w:fill="FFFFFF" w:themeFill="background1"/>
            <w:noWrap/>
            <w:vAlign w:val="bottom"/>
            <w:hideMark/>
          </w:tcPr>
          <w:p w14:paraId="2FFB1762" w14:textId="77777777" w:rsidR="00401C56" w:rsidRPr="00160482" w:rsidRDefault="00401C56" w:rsidP="0029035A">
            <w:pPr>
              <w:spacing w:line="240" w:lineRule="auto"/>
              <w:ind w:firstLine="0"/>
              <w:jc w:val="right"/>
              <w:rPr>
                <w:color w:val="000000"/>
              </w:rPr>
            </w:pPr>
            <w:r w:rsidRPr="00160482">
              <w:rPr>
                <w:color w:val="000000"/>
              </w:rPr>
              <w:t>14.0</w:t>
            </w:r>
          </w:p>
        </w:tc>
        <w:tc>
          <w:tcPr>
            <w:tcW w:w="939" w:type="dxa"/>
            <w:tcBorders>
              <w:top w:val="nil"/>
              <w:left w:val="nil"/>
              <w:bottom w:val="nil"/>
              <w:right w:val="nil"/>
            </w:tcBorders>
            <w:shd w:val="clear" w:color="auto" w:fill="FFFFFF" w:themeFill="background1"/>
            <w:noWrap/>
            <w:vAlign w:val="bottom"/>
            <w:hideMark/>
          </w:tcPr>
          <w:p w14:paraId="4EBCDBD3" w14:textId="77777777" w:rsidR="00401C56" w:rsidRPr="00160482" w:rsidRDefault="00401C56" w:rsidP="0029035A">
            <w:pPr>
              <w:spacing w:line="240" w:lineRule="auto"/>
              <w:ind w:firstLine="0"/>
              <w:jc w:val="right"/>
              <w:rPr>
                <w:color w:val="000000"/>
              </w:rPr>
            </w:pPr>
            <w:r w:rsidRPr="00160482">
              <w:rPr>
                <w:color w:val="000000"/>
              </w:rPr>
              <w:t>0.00</w:t>
            </w:r>
          </w:p>
        </w:tc>
        <w:tc>
          <w:tcPr>
            <w:tcW w:w="1215" w:type="dxa"/>
            <w:tcBorders>
              <w:top w:val="nil"/>
              <w:left w:val="nil"/>
              <w:bottom w:val="nil"/>
              <w:right w:val="nil"/>
            </w:tcBorders>
            <w:shd w:val="clear" w:color="auto" w:fill="FFFFFF" w:themeFill="background1"/>
            <w:noWrap/>
            <w:vAlign w:val="bottom"/>
            <w:hideMark/>
          </w:tcPr>
          <w:p w14:paraId="3E4A0398" w14:textId="77777777" w:rsidR="00401C56" w:rsidRPr="00160482" w:rsidRDefault="00401C56" w:rsidP="0029035A">
            <w:pPr>
              <w:spacing w:line="240" w:lineRule="auto"/>
              <w:ind w:firstLine="0"/>
              <w:jc w:val="right"/>
              <w:rPr>
                <w:color w:val="000000"/>
              </w:rPr>
            </w:pPr>
            <w:r w:rsidRPr="00160482">
              <w:rPr>
                <w:color w:val="000000"/>
              </w:rPr>
              <w:t>-526.1</w:t>
            </w:r>
          </w:p>
        </w:tc>
        <w:tc>
          <w:tcPr>
            <w:tcW w:w="628" w:type="dxa"/>
            <w:tcBorders>
              <w:top w:val="nil"/>
              <w:left w:val="nil"/>
              <w:bottom w:val="nil"/>
              <w:right w:val="nil"/>
            </w:tcBorders>
            <w:shd w:val="clear" w:color="auto" w:fill="FFFFFF" w:themeFill="background1"/>
            <w:noWrap/>
            <w:vAlign w:val="bottom"/>
            <w:hideMark/>
          </w:tcPr>
          <w:p w14:paraId="3878C52C" w14:textId="77777777" w:rsidR="00401C56" w:rsidRPr="00160482" w:rsidRDefault="00401C56" w:rsidP="0029035A">
            <w:pPr>
              <w:spacing w:line="240" w:lineRule="auto"/>
              <w:ind w:firstLine="0"/>
              <w:jc w:val="right"/>
              <w:rPr>
                <w:color w:val="000000"/>
              </w:rPr>
            </w:pPr>
            <w:r w:rsidRPr="00160482">
              <w:rPr>
                <w:color w:val="000000"/>
              </w:rPr>
              <w:t>0.62</w:t>
            </w:r>
          </w:p>
        </w:tc>
      </w:tr>
      <w:tr w:rsidR="00401C56" w:rsidRPr="00160482" w14:paraId="3C81C325"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4CD38684"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w:t>
            </w:r>
          </w:p>
        </w:tc>
        <w:tc>
          <w:tcPr>
            <w:tcW w:w="490" w:type="dxa"/>
            <w:tcBorders>
              <w:top w:val="nil"/>
              <w:left w:val="nil"/>
              <w:bottom w:val="nil"/>
              <w:right w:val="nil"/>
            </w:tcBorders>
            <w:shd w:val="clear" w:color="auto" w:fill="FFFFFF" w:themeFill="background1"/>
            <w:noWrap/>
            <w:vAlign w:val="bottom"/>
            <w:hideMark/>
          </w:tcPr>
          <w:p w14:paraId="69DC5F60" w14:textId="77777777" w:rsidR="00401C56" w:rsidRPr="00160482" w:rsidRDefault="00401C56" w:rsidP="0029035A">
            <w:pPr>
              <w:spacing w:line="240" w:lineRule="auto"/>
              <w:ind w:firstLine="0"/>
              <w:jc w:val="right"/>
              <w:rPr>
                <w:color w:val="000000"/>
              </w:rPr>
            </w:pPr>
            <w:r w:rsidRPr="00160482">
              <w:rPr>
                <w:color w:val="000000"/>
              </w:rPr>
              <w:t>10</w:t>
            </w:r>
          </w:p>
        </w:tc>
        <w:tc>
          <w:tcPr>
            <w:tcW w:w="866" w:type="dxa"/>
            <w:tcBorders>
              <w:top w:val="nil"/>
              <w:left w:val="nil"/>
              <w:bottom w:val="nil"/>
              <w:right w:val="nil"/>
            </w:tcBorders>
            <w:shd w:val="clear" w:color="auto" w:fill="FFFFFF" w:themeFill="background1"/>
            <w:noWrap/>
            <w:vAlign w:val="bottom"/>
            <w:hideMark/>
          </w:tcPr>
          <w:p w14:paraId="4643D585" w14:textId="77777777" w:rsidR="00401C56" w:rsidRPr="00160482" w:rsidRDefault="00401C56" w:rsidP="0029035A">
            <w:pPr>
              <w:spacing w:line="240" w:lineRule="auto"/>
              <w:ind w:firstLine="0"/>
              <w:jc w:val="right"/>
              <w:rPr>
                <w:color w:val="000000"/>
              </w:rPr>
            </w:pPr>
            <w:r w:rsidRPr="00160482">
              <w:rPr>
                <w:color w:val="000000"/>
              </w:rPr>
              <w:t>1062.5</w:t>
            </w:r>
          </w:p>
        </w:tc>
        <w:tc>
          <w:tcPr>
            <w:tcW w:w="770" w:type="dxa"/>
            <w:tcBorders>
              <w:top w:val="nil"/>
              <w:left w:val="nil"/>
              <w:bottom w:val="nil"/>
              <w:right w:val="nil"/>
            </w:tcBorders>
            <w:shd w:val="clear" w:color="auto" w:fill="FFFFFF" w:themeFill="background1"/>
            <w:noWrap/>
            <w:vAlign w:val="bottom"/>
            <w:hideMark/>
          </w:tcPr>
          <w:p w14:paraId="33631B85" w14:textId="77777777" w:rsidR="00401C56" w:rsidRPr="00160482" w:rsidRDefault="00401C56" w:rsidP="0029035A">
            <w:pPr>
              <w:spacing w:line="240" w:lineRule="auto"/>
              <w:ind w:firstLine="0"/>
              <w:jc w:val="right"/>
              <w:rPr>
                <w:color w:val="000000"/>
              </w:rPr>
            </w:pPr>
            <w:r w:rsidRPr="00160482">
              <w:rPr>
                <w:color w:val="000000"/>
              </w:rPr>
              <w:t>18.3</w:t>
            </w:r>
          </w:p>
        </w:tc>
        <w:tc>
          <w:tcPr>
            <w:tcW w:w="939" w:type="dxa"/>
            <w:tcBorders>
              <w:top w:val="nil"/>
              <w:left w:val="nil"/>
              <w:bottom w:val="nil"/>
              <w:right w:val="nil"/>
            </w:tcBorders>
            <w:shd w:val="clear" w:color="auto" w:fill="FFFFFF" w:themeFill="background1"/>
            <w:noWrap/>
            <w:vAlign w:val="bottom"/>
            <w:hideMark/>
          </w:tcPr>
          <w:p w14:paraId="7C238CBD" w14:textId="77777777" w:rsidR="00401C56" w:rsidRPr="00160482" w:rsidRDefault="00401C56" w:rsidP="0029035A">
            <w:pPr>
              <w:spacing w:line="240" w:lineRule="auto"/>
              <w:ind w:firstLine="0"/>
              <w:jc w:val="right"/>
              <w:rPr>
                <w:color w:val="000000"/>
              </w:rPr>
            </w:pPr>
            <w:r w:rsidRPr="00160482">
              <w:rPr>
                <w:color w:val="000000"/>
              </w:rPr>
              <w:t>0.00</w:t>
            </w:r>
          </w:p>
        </w:tc>
        <w:tc>
          <w:tcPr>
            <w:tcW w:w="1215" w:type="dxa"/>
            <w:tcBorders>
              <w:top w:val="nil"/>
              <w:left w:val="nil"/>
              <w:bottom w:val="nil"/>
              <w:right w:val="nil"/>
            </w:tcBorders>
            <w:shd w:val="clear" w:color="auto" w:fill="FFFFFF" w:themeFill="background1"/>
            <w:noWrap/>
            <w:vAlign w:val="bottom"/>
            <w:hideMark/>
          </w:tcPr>
          <w:p w14:paraId="7ADB1D2D" w14:textId="77777777" w:rsidR="00401C56" w:rsidRPr="00160482" w:rsidRDefault="00401C56" w:rsidP="0029035A">
            <w:pPr>
              <w:spacing w:line="240" w:lineRule="auto"/>
              <w:ind w:firstLine="0"/>
              <w:jc w:val="right"/>
              <w:rPr>
                <w:color w:val="000000"/>
              </w:rPr>
            </w:pPr>
            <w:r w:rsidRPr="00160482">
              <w:rPr>
                <w:color w:val="000000"/>
              </w:rPr>
              <w:t>-520.7</w:t>
            </w:r>
          </w:p>
        </w:tc>
        <w:tc>
          <w:tcPr>
            <w:tcW w:w="628" w:type="dxa"/>
            <w:tcBorders>
              <w:top w:val="nil"/>
              <w:left w:val="nil"/>
              <w:bottom w:val="nil"/>
              <w:right w:val="nil"/>
            </w:tcBorders>
            <w:shd w:val="clear" w:color="auto" w:fill="FFFFFF" w:themeFill="background1"/>
            <w:noWrap/>
            <w:vAlign w:val="bottom"/>
            <w:hideMark/>
          </w:tcPr>
          <w:p w14:paraId="42FB448E" w14:textId="77777777" w:rsidR="00401C56" w:rsidRPr="00160482" w:rsidRDefault="00401C56" w:rsidP="0029035A">
            <w:pPr>
              <w:spacing w:line="240" w:lineRule="auto"/>
              <w:ind w:firstLine="0"/>
              <w:jc w:val="right"/>
              <w:rPr>
                <w:color w:val="000000"/>
              </w:rPr>
            </w:pPr>
            <w:r w:rsidRPr="00160482">
              <w:rPr>
                <w:color w:val="000000"/>
              </w:rPr>
              <w:t>0.67</w:t>
            </w:r>
          </w:p>
        </w:tc>
      </w:tr>
      <w:tr w:rsidR="00401C56" w:rsidRPr="00160482" w14:paraId="3522CF40" w14:textId="77777777" w:rsidTr="0029035A">
        <w:trPr>
          <w:trHeight w:val="314"/>
        </w:trPr>
        <w:tc>
          <w:tcPr>
            <w:tcW w:w="3391" w:type="dxa"/>
            <w:tcBorders>
              <w:top w:val="nil"/>
              <w:left w:val="nil"/>
              <w:bottom w:val="single" w:sz="4" w:space="0" w:color="auto"/>
              <w:right w:val="nil"/>
            </w:tcBorders>
            <w:shd w:val="clear" w:color="auto" w:fill="FFFFFF" w:themeFill="background1"/>
            <w:noWrap/>
            <w:vAlign w:val="bottom"/>
            <w:hideMark/>
          </w:tcPr>
          <w:p w14:paraId="592827D3"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 + site*</w:t>
            </w:r>
            <w:proofErr w:type="spellStart"/>
            <w:r w:rsidRPr="00160482">
              <w:rPr>
                <w:color w:val="000000"/>
              </w:rPr>
              <w:t>coralcover</w:t>
            </w:r>
            <w:proofErr w:type="spellEnd"/>
          </w:p>
        </w:tc>
        <w:tc>
          <w:tcPr>
            <w:tcW w:w="490" w:type="dxa"/>
            <w:tcBorders>
              <w:top w:val="nil"/>
              <w:left w:val="nil"/>
              <w:bottom w:val="single" w:sz="4" w:space="0" w:color="auto"/>
              <w:right w:val="nil"/>
            </w:tcBorders>
            <w:shd w:val="clear" w:color="auto" w:fill="FFFFFF" w:themeFill="background1"/>
            <w:noWrap/>
            <w:vAlign w:val="bottom"/>
            <w:hideMark/>
          </w:tcPr>
          <w:p w14:paraId="748CAB22" w14:textId="77777777" w:rsidR="00401C56" w:rsidRPr="00160482" w:rsidRDefault="00401C56" w:rsidP="0029035A">
            <w:pPr>
              <w:spacing w:line="240" w:lineRule="auto"/>
              <w:ind w:firstLine="0"/>
              <w:jc w:val="right"/>
              <w:rPr>
                <w:color w:val="000000"/>
              </w:rPr>
            </w:pPr>
            <w:r w:rsidRPr="00160482">
              <w:rPr>
                <w:color w:val="000000"/>
              </w:rPr>
              <w:t>17</w:t>
            </w:r>
          </w:p>
        </w:tc>
        <w:tc>
          <w:tcPr>
            <w:tcW w:w="866" w:type="dxa"/>
            <w:tcBorders>
              <w:top w:val="nil"/>
              <w:left w:val="nil"/>
              <w:bottom w:val="single" w:sz="4" w:space="0" w:color="auto"/>
              <w:right w:val="nil"/>
            </w:tcBorders>
            <w:shd w:val="clear" w:color="auto" w:fill="FFFFFF" w:themeFill="background1"/>
            <w:noWrap/>
            <w:vAlign w:val="bottom"/>
            <w:hideMark/>
          </w:tcPr>
          <w:p w14:paraId="538E1D41" w14:textId="77777777" w:rsidR="00401C56" w:rsidRPr="00160482" w:rsidRDefault="00401C56" w:rsidP="0029035A">
            <w:pPr>
              <w:spacing w:line="240" w:lineRule="auto"/>
              <w:ind w:firstLine="0"/>
              <w:jc w:val="right"/>
              <w:rPr>
                <w:color w:val="000000"/>
              </w:rPr>
            </w:pPr>
            <w:r w:rsidRPr="00160482">
              <w:rPr>
                <w:color w:val="000000"/>
              </w:rPr>
              <w:t>1064.2</w:t>
            </w:r>
          </w:p>
        </w:tc>
        <w:tc>
          <w:tcPr>
            <w:tcW w:w="770" w:type="dxa"/>
            <w:tcBorders>
              <w:top w:val="nil"/>
              <w:left w:val="nil"/>
              <w:bottom w:val="single" w:sz="4" w:space="0" w:color="auto"/>
              <w:right w:val="nil"/>
            </w:tcBorders>
            <w:shd w:val="clear" w:color="auto" w:fill="FFFFFF" w:themeFill="background1"/>
            <w:noWrap/>
            <w:vAlign w:val="bottom"/>
            <w:hideMark/>
          </w:tcPr>
          <w:p w14:paraId="0E0521A8" w14:textId="77777777" w:rsidR="00401C56" w:rsidRPr="00160482" w:rsidRDefault="00401C56" w:rsidP="0029035A">
            <w:pPr>
              <w:spacing w:line="240" w:lineRule="auto"/>
              <w:ind w:firstLine="0"/>
              <w:jc w:val="right"/>
              <w:rPr>
                <w:color w:val="000000"/>
              </w:rPr>
            </w:pPr>
            <w:r w:rsidRPr="00160482">
              <w:rPr>
                <w:color w:val="000000"/>
              </w:rPr>
              <w:t>19.9</w:t>
            </w:r>
          </w:p>
        </w:tc>
        <w:tc>
          <w:tcPr>
            <w:tcW w:w="939" w:type="dxa"/>
            <w:tcBorders>
              <w:top w:val="nil"/>
              <w:left w:val="nil"/>
              <w:bottom w:val="single" w:sz="4" w:space="0" w:color="auto"/>
              <w:right w:val="nil"/>
            </w:tcBorders>
            <w:shd w:val="clear" w:color="auto" w:fill="FFFFFF" w:themeFill="background1"/>
            <w:noWrap/>
            <w:vAlign w:val="bottom"/>
            <w:hideMark/>
          </w:tcPr>
          <w:p w14:paraId="75E8D1BE" w14:textId="77777777" w:rsidR="00401C56" w:rsidRPr="00160482" w:rsidRDefault="00401C56" w:rsidP="0029035A">
            <w:pPr>
              <w:spacing w:line="240" w:lineRule="auto"/>
              <w:ind w:firstLine="0"/>
              <w:jc w:val="right"/>
              <w:rPr>
                <w:color w:val="000000"/>
              </w:rPr>
            </w:pPr>
            <w:r w:rsidRPr="00160482">
              <w:rPr>
                <w:color w:val="000000"/>
              </w:rPr>
              <w:t>0.00</w:t>
            </w:r>
          </w:p>
        </w:tc>
        <w:tc>
          <w:tcPr>
            <w:tcW w:w="1215" w:type="dxa"/>
            <w:tcBorders>
              <w:top w:val="nil"/>
              <w:left w:val="nil"/>
              <w:bottom w:val="single" w:sz="4" w:space="0" w:color="auto"/>
              <w:right w:val="nil"/>
            </w:tcBorders>
            <w:shd w:val="clear" w:color="auto" w:fill="FFFFFF" w:themeFill="background1"/>
            <w:noWrap/>
            <w:vAlign w:val="bottom"/>
            <w:hideMark/>
          </w:tcPr>
          <w:p w14:paraId="7FC34A33" w14:textId="77777777" w:rsidR="00401C56" w:rsidRPr="00160482" w:rsidRDefault="00401C56" w:rsidP="0029035A">
            <w:pPr>
              <w:spacing w:line="240" w:lineRule="auto"/>
              <w:ind w:firstLine="0"/>
              <w:jc w:val="right"/>
              <w:rPr>
                <w:color w:val="000000"/>
              </w:rPr>
            </w:pPr>
            <w:r w:rsidRPr="00160482">
              <w:rPr>
                <w:color w:val="000000"/>
              </w:rPr>
              <w:t>-513.5</w:t>
            </w:r>
          </w:p>
        </w:tc>
        <w:tc>
          <w:tcPr>
            <w:tcW w:w="628" w:type="dxa"/>
            <w:tcBorders>
              <w:top w:val="nil"/>
              <w:left w:val="nil"/>
              <w:bottom w:val="single" w:sz="4" w:space="0" w:color="auto"/>
              <w:right w:val="nil"/>
            </w:tcBorders>
            <w:shd w:val="clear" w:color="auto" w:fill="FFFFFF" w:themeFill="background1"/>
            <w:noWrap/>
            <w:vAlign w:val="bottom"/>
            <w:hideMark/>
          </w:tcPr>
          <w:p w14:paraId="02028130" w14:textId="77777777" w:rsidR="00401C56" w:rsidRPr="00160482" w:rsidRDefault="00401C56" w:rsidP="0029035A">
            <w:pPr>
              <w:spacing w:line="240" w:lineRule="auto"/>
              <w:ind w:firstLine="0"/>
              <w:jc w:val="right"/>
              <w:rPr>
                <w:color w:val="000000"/>
              </w:rPr>
            </w:pPr>
            <w:r w:rsidRPr="00160482">
              <w:rPr>
                <w:color w:val="000000"/>
              </w:rPr>
              <w:t>0.72</w:t>
            </w:r>
          </w:p>
        </w:tc>
      </w:tr>
    </w:tbl>
    <w:p w14:paraId="1375A8AA" w14:textId="77777777" w:rsidR="00401C56" w:rsidRDefault="00401C56" w:rsidP="00401C56">
      <w:pPr>
        <w:spacing w:after="200" w:line="276" w:lineRule="auto"/>
        <w:ind w:firstLine="0"/>
      </w:pPr>
      <w:r>
        <w:br w:type="page"/>
      </w:r>
    </w:p>
    <w:p w14:paraId="23D44725" w14:textId="77777777" w:rsidR="00401C56" w:rsidRDefault="00401C56" w:rsidP="00401C56">
      <w:pPr>
        <w:pStyle w:val="Tableheading"/>
      </w:pPr>
      <w:r>
        <w:lastRenderedPageBreak/>
        <w:t xml:space="preserve">Table 6. </w:t>
      </w:r>
      <w:proofErr w:type="spellStart"/>
      <w:r>
        <w:t>AICc</w:t>
      </w:r>
      <w:proofErr w:type="spellEnd"/>
      <w:r>
        <w:t xml:space="preserve"> table of models with sponge richness as the response variable (target) and percent coral cover as the top candidate surrogate. 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w:t>
      </w:r>
      <w:proofErr w:type="spellStart"/>
      <w:r>
        <w:rPr>
          <w:rStyle w:val="TableheadingChar"/>
        </w:rPr>
        <w:t>Guana</w:t>
      </w:r>
      <w:proofErr w:type="spellEnd"/>
      <w:r>
        <w:rPr>
          <w:rStyle w:val="TableheadingChar"/>
        </w:rPr>
        <w:t xml:space="preserve"> Island, BVI from 1992-2018.</w:t>
      </w:r>
      <w:r>
        <w:fldChar w:fldCharType="begin"/>
      </w:r>
      <w:r>
        <w:instrText xml:space="preserve"> LINK Excel.Sheet.12 "C:\\Users\\Nicole\\Desktop\\Graduate Thesis 3-29-18\\Analysis\\Results_May_15_mostrecentupdateAugust3\\sponge_cc_Only_Models_With_Surrogate_Current_Thesis.xlsx" sponge_cc_Only_Models_With_Surr!R1C1:R7C7 \a \f 4 \h  \* MERGEFORMAT </w:instrText>
      </w:r>
      <w:r>
        <w:fldChar w:fldCharType="end"/>
      </w:r>
    </w:p>
    <w:tbl>
      <w:tblPr>
        <w:tblW w:w="8301" w:type="dxa"/>
        <w:tblInd w:w="93" w:type="dxa"/>
        <w:shd w:val="clear" w:color="auto" w:fill="FFFFFF" w:themeFill="background1"/>
        <w:tblLook w:val="04A0" w:firstRow="1" w:lastRow="0" w:firstColumn="1" w:lastColumn="0" w:noHBand="0" w:noVBand="1"/>
      </w:tblPr>
      <w:tblGrid>
        <w:gridCol w:w="3028"/>
        <w:gridCol w:w="778"/>
        <w:gridCol w:w="779"/>
        <w:gridCol w:w="779"/>
        <w:gridCol w:w="950"/>
        <w:gridCol w:w="1230"/>
        <w:gridCol w:w="779"/>
      </w:tblGrid>
      <w:tr w:rsidR="00401C56" w:rsidRPr="00160482" w14:paraId="0EA24036" w14:textId="77777777" w:rsidTr="0029035A">
        <w:trPr>
          <w:trHeight w:val="377"/>
        </w:trPr>
        <w:tc>
          <w:tcPr>
            <w:tcW w:w="3028" w:type="dxa"/>
            <w:tcBorders>
              <w:top w:val="single" w:sz="4" w:space="0" w:color="auto"/>
              <w:left w:val="nil"/>
              <w:bottom w:val="single" w:sz="4" w:space="0" w:color="auto"/>
              <w:right w:val="nil"/>
            </w:tcBorders>
            <w:shd w:val="clear" w:color="auto" w:fill="FFFFFF" w:themeFill="background1"/>
            <w:noWrap/>
            <w:vAlign w:val="center"/>
            <w:hideMark/>
          </w:tcPr>
          <w:p w14:paraId="21BA1190"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778" w:type="dxa"/>
            <w:tcBorders>
              <w:top w:val="single" w:sz="4" w:space="0" w:color="auto"/>
              <w:left w:val="nil"/>
              <w:bottom w:val="single" w:sz="4" w:space="0" w:color="auto"/>
              <w:right w:val="nil"/>
            </w:tcBorders>
            <w:shd w:val="clear" w:color="auto" w:fill="FFFFFF" w:themeFill="background1"/>
            <w:noWrap/>
            <w:vAlign w:val="center"/>
            <w:hideMark/>
          </w:tcPr>
          <w:p w14:paraId="7A4080D9" w14:textId="77777777" w:rsidR="00401C56" w:rsidRPr="00160482" w:rsidRDefault="00401C56" w:rsidP="0029035A">
            <w:pPr>
              <w:spacing w:line="240" w:lineRule="auto"/>
              <w:ind w:firstLine="0"/>
              <w:rPr>
                <w:b/>
                <w:bCs/>
                <w:color w:val="000000"/>
              </w:rPr>
            </w:pPr>
            <w:r w:rsidRPr="00160482">
              <w:rPr>
                <w:b/>
                <w:bCs/>
                <w:color w:val="000000"/>
              </w:rPr>
              <w:t>K</w:t>
            </w:r>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179C063C"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57A7F9F2"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622CA40F"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659EC9E9"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17B4D028"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6B358FB6"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01861B82"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site</w:t>
            </w:r>
          </w:p>
        </w:tc>
        <w:tc>
          <w:tcPr>
            <w:tcW w:w="778" w:type="dxa"/>
            <w:tcBorders>
              <w:top w:val="nil"/>
              <w:left w:val="nil"/>
              <w:bottom w:val="nil"/>
              <w:right w:val="nil"/>
            </w:tcBorders>
            <w:shd w:val="clear" w:color="auto" w:fill="FFFFFF" w:themeFill="background1"/>
            <w:noWrap/>
            <w:vAlign w:val="bottom"/>
            <w:hideMark/>
          </w:tcPr>
          <w:p w14:paraId="10D9ED12" w14:textId="77777777" w:rsidR="00401C56" w:rsidRPr="00160482" w:rsidRDefault="00401C56" w:rsidP="0029035A">
            <w:pPr>
              <w:spacing w:line="240" w:lineRule="auto"/>
              <w:ind w:firstLine="0"/>
              <w:jc w:val="right"/>
              <w:rPr>
                <w:color w:val="000000"/>
              </w:rPr>
            </w:pPr>
            <w:r w:rsidRPr="00160482">
              <w:rPr>
                <w:color w:val="000000"/>
              </w:rPr>
              <w:t>11</w:t>
            </w:r>
          </w:p>
        </w:tc>
        <w:tc>
          <w:tcPr>
            <w:tcW w:w="779" w:type="dxa"/>
            <w:tcBorders>
              <w:top w:val="nil"/>
              <w:left w:val="nil"/>
              <w:bottom w:val="nil"/>
              <w:right w:val="nil"/>
            </w:tcBorders>
            <w:shd w:val="clear" w:color="auto" w:fill="FFFFFF" w:themeFill="background1"/>
            <w:noWrap/>
            <w:vAlign w:val="bottom"/>
            <w:hideMark/>
          </w:tcPr>
          <w:p w14:paraId="136890C7" w14:textId="77777777" w:rsidR="00401C56" w:rsidRPr="00160482" w:rsidRDefault="00401C56" w:rsidP="0029035A">
            <w:pPr>
              <w:spacing w:line="240" w:lineRule="auto"/>
              <w:ind w:firstLine="0"/>
              <w:jc w:val="right"/>
              <w:rPr>
                <w:color w:val="000000"/>
              </w:rPr>
            </w:pPr>
            <w:r w:rsidRPr="00160482">
              <w:rPr>
                <w:color w:val="000000"/>
              </w:rPr>
              <w:t>909.3</w:t>
            </w:r>
          </w:p>
        </w:tc>
        <w:tc>
          <w:tcPr>
            <w:tcW w:w="779" w:type="dxa"/>
            <w:tcBorders>
              <w:top w:val="nil"/>
              <w:left w:val="nil"/>
              <w:bottom w:val="nil"/>
              <w:right w:val="nil"/>
            </w:tcBorders>
            <w:shd w:val="clear" w:color="auto" w:fill="FFFFFF" w:themeFill="background1"/>
            <w:noWrap/>
            <w:vAlign w:val="bottom"/>
            <w:hideMark/>
          </w:tcPr>
          <w:p w14:paraId="2D86DAFA" w14:textId="77777777" w:rsidR="00401C56" w:rsidRPr="00160482" w:rsidRDefault="00401C56" w:rsidP="0029035A">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298B7F40" w14:textId="77777777" w:rsidR="00401C56" w:rsidRPr="00160482" w:rsidRDefault="00401C56" w:rsidP="0029035A">
            <w:pPr>
              <w:spacing w:line="240" w:lineRule="auto"/>
              <w:ind w:firstLine="0"/>
              <w:jc w:val="right"/>
              <w:rPr>
                <w:color w:val="000000"/>
              </w:rPr>
            </w:pPr>
            <w:r w:rsidRPr="00160482">
              <w:rPr>
                <w:color w:val="000000"/>
              </w:rPr>
              <w:t>1.00</w:t>
            </w:r>
          </w:p>
        </w:tc>
        <w:tc>
          <w:tcPr>
            <w:tcW w:w="1218" w:type="dxa"/>
            <w:tcBorders>
              <w:top w:val="nil"/>
              <w:left w:val="nil"/>
              <w:bottom w:val="nil"/>
              <w:right w:val="nil"/>
            </w:tcBorders>
            <w:shd w:val="clear" w:color="auto" w:fill="FFFFFF" w:themeFill="background1"/>
            <w:noWrap/>
            <w:vAlign w:val="bottom"/>
            <w:hideMark/>
          </w:tcPr>
          <w:p w14:paraId="679D94F3" w14:textId="77777777" w:rsidR="00401C56" w:rsidRPr="00160482" w:rsidRDefault="00401C56" w:rsidP="0029035A">
            <w:pPr>
              <w:spacing w:line="240" w:lineRule="auto"/>
              <w:ind w:firstLine="0"/>
              <w:jc w:val="right"/>
              <w:rPr>
                <w:color w:val="000000"/>
              </w:rPr>
            </w:pPr>
            <w:r w:rsidRPr="00160482">
              <w:rPr>
                <w:color w:val="000000"/>
              </w:rPr>
              <w:t>-442.8</w:t>
            </w:r>
          </w:p>
        </w:tc>
        <w:tc>
          <w:tcPr>
            <w:tcW w:w="779" w:type="dxa"/>
            <w:tcBorders>
              <w:top w:val="nil"/>
              <w:left w:val="nil"/>
              <w:bottom w:val="nil"/>
              <w:right w:val="nil"/>
            </w:tcBorders>
            <w:shd w:val="clear" w:color="auto" w:fill="FFFFFF" w:themeFill="background1"/>
            <w:noWrap/>
            <w:vAlign w:val="bottom"/>
            <w:hideMark/>
          </w:tcPr>
          <w:p w14:paraId="2368168B" w14:textId="77777777" w:rsidR="00401C56" w:rsidRPr="00160482" w:rsidRDefault="00401C56" w:rsidP="0029035A">
            <w:pPr>
              <w:spacing w:line="240" w:lineRule="auto"/>
              <w:ind w:firstLine="0"/>
              <w:jc w:val="right"/>
              <w:rPr>
                <w:color w:val="000000"/>
              </w:rPr>
            </w:pPr>
            <w:r w:rsidRPr="00160482">
              <w:rPr>
                <w:color w:val="000000"/>
              </w:rPr>
              <w:t>0.71</w:t>
            </w:r>
          </w:p>
        </w:tc>
      </w:tr>
      <w:tr w:rsidR="00401C56" w:rsidRPr="00160482" w14:paraId="139C8733"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00D72252"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w:t>
            </w:r>
          </w:p>
        </w:tc>
        <w:tc>
          <w:tcPr>
            <w:tcW w:w="778" w:type="dxa"/>
            <w:tcBorders>
              <w:top w:val="nil"/>
              <w:left w:val="nil"/>
              <w:bottom w:val="nil"/>
              <w:right w:val="nil"/>
            </w:tcBorders>
            <w:shd w:val="clear" w:color="auto" w:fill="FFFFFF" w:themeFill="background1"/>
            <w:noWrap/>
            <w:vAlign w:val="bottom"/>
            <w:hideMark/>
          </w:tcPr>
          <w:p w14:paraId="584C582A" w14:textId="77777777" w:rsidR="00401C56" w:rsidRPr="00160482" w:rsidRDefault="00401C56" w:rsidP="0029035A">
            <w:pPr>
              <w:spacing w:line="240" w:lineRule="auto"/>
              <w:ind w:firstLine="0"/>
              <w:jc w:val="right"/>
              <w:rPr>
                <w:color w:val="000000"/>
              </w:rPr>
            </w:pPr>
            <w:r w:rsidRPr="00160482">
              <w:rPr>
                <w:color w:val="000000"/>
              </w:rPr>
              <w:t>10</w:t>
            </w:r>
          </w:p>
        </w:tc>
        <w:tc>
          <w:tcPr>
            <w:tcW w:w="779" w:type="dxa"/>
            <w:tcBorders>
              <w:top w:val="nil"/>
              <w:left w:val="nil"/>
              <w:bottom w:val="nil"/>
              <w:right w:val="nil"/>
            </w:tcBorders>
            <w:shd w:val="clear" w:color="auto" w:fill="FFFFFF" w:themeFill="background1"/>
            <w:noWrap/>
            <w:vAlign w:val="bottom"/>
            <w:hideMark/>
          </w:tcPr>
          <w:p w14:paraId="03DF1BD4" w14:textId="77777777" w:rsidR="00401C56" w:rsidRPr="00160482" w:rsidRDefault="00401C56" w:rsidP="0029035A">
            <w:pPr>
              <w:spacing w:line="240" w:lineRule="auto"/>
              <w:ind w:firstLine="0"/>
              <w:jc w:val="right"/>
              <w:rPr>
                <w:color w:val="000000"/>
              </w:rPr>
            </w:pPr>
            <w:r w:rsidRPr="00160482">
              <w:rPr>
                <w:color w:val="000000"/>
              </w:rPr>
              <w:t>922.3</w:t>
            </w:r>
          </w:p>
        </w:tc>
        <w:tc>
          <w:tcPr>
            <w:tcW w:w="779" w:type="dxa"/>
            <w:tcBorders>
              <w:top w:val="nil"/>
              <w:left w:val="nil"/>
              <w:bottom w:val="nil"/>
              <w:right w:val="nil"/>
            </w:tcBorders>
            <w:shd w:val="clear" w:color="auto" w:fill="FFFFFF" w:themeFill="background1"/>
            <w:noWrap/>
            <w:vAlign w:val="bottom"/>
            <w:hideMark/>
          </w:tcPr>
          <w:p w14:paraId="213B476B" w14:textId="77777777" w:rsidR="00401C56" w:rsidRPr="00160482" w:rsidRDefault="00401C56" w:rsidP="0029035A">
            <w:pPr>
              <w:spacing w:line="240" w:lineRule="auto"/>
              <w:ind w:firstLine="0"/>
              <w:jc w:val="right"/>
              <w:rPr>
                <w:color w:val="000000"/>
              </w:rPr>
            </w:pPr>
            <w:r w:rsidRPr="00160482">
              <w:rPr>
                <w:color w:val="000000"/>
              </w:rPr>
              <w:t>12.9</w:t>
            </w:r>
          </w:p>
        </w:tc>
        <w:tc>
          <w:tcPr>
            <w:tcW w:w="940" w:type="dxa"/>
            <w:tcBorders>
              <w:top w:val="nil"/>
              <w:left w:val="nil"/>
              <w:bottom w:val="nil"/>
              <w:right w:val="nil"/>
            </w:tcBorders>
            <w:shd w:val="clear" w:color="auto" w:fill="FFFFFF" w:themeFill="background1"/>
            <w:noWrap/>
            <w:vAlign w:val="bottom"/>
            <w:hideMark/>
          </w:tcPr>
          <w:p w14:paraId="7A2F9E92"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0FE34AEB" w14:textId="77777777" w:rsidR="00401C56" w:rsidRPr="00160482" w:rsidRDefault="00401C56" w:rsidP="0029035A">
            <w:pPr>
              <w:spacing w:line="240" w:lineRule="auto"/>
              <w:ind w:firstLine="0"/>
              <w:jc w:val="right"/>
              <w:rPr>
                <w:color w:val="000000"/>
              </w:rPr>
            </w:pPr>
            <w:r w:rsidRPr="00160482">
              <w:rPr>
                <w:color w:val="000000"/>
              </w:rPr>
              <w:t>-450.4</w:t>
            </w:r>
          </w:p>
        </w:tc>
        <w:tc>
          <w:tcPr>
            <w:tcW w:w="779" w:type="dxa"/>
            <w:tcBorders>
              <w:top w:val="nil"/>
              <w:left w:val="nil"/>
              <w:bottom w:val="nil"/>
              <w:right w:val="nil"/>
            </w:tcBorders>
            <w:shd w:val="clear" w:color="auto" w:fill="FFFFFF" w:themeFill="background1"/>
            <w:noWrap/>
            <w:vAlign w:val="bottom"/>
            <w:hideMark/>
          </w:tcPr>
          <w:p w14:paraId="1DBDC0DC" w14:textId="77777777" w:rsidR="00401C56" w:rsidRPr="00160482" w:rsidRDefault="00401C56" w:rsidP="0029035A">
            <w:pPr>
              <w:spacing w:line="240" w:lineRule="auto"/>
              <w:ind w:firstLine="0"/>
              <w:jc w:val="right"/>
              <w:rPr>
                <w:color w:val="000000"/>
              </w:rPr>
            </w:pPr>
            <w:r w:rsidRPr="00160482">
              <w:rPr>
                <w:color w:val="000000"/>
              </w:rPr>
              <w:t>0.64</w:t>
            </w:r>
          </w:p>
        </w:tc>
      </w:tr>
      <w:tr w:rsidR="00401C56" w:rsidRPr="00160482" w14:paraId="2534AFD7"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76FB69BE"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 + site*</w:t>
            </w:r>
            <w:proofErr w:type="spellStart"/>
            <w:r w:rsidRPr="00160482">
              <w:rPr>
                <w:color w:val="000000"/>
              </w:rPr>
              <w:t>coralcover</w:t>
            </w:r>
            <w:proofErr w:type="spellEnd"/>
          </w:p>
        </w:tc>
        <w:tc>
          <w:tcPr>
            <w:tcW w:w="778" w:type="dxa"/>
            <w:tcBorders>
              <w:top w:val="nil"/>
              <w:left w:val="nil"/>
              <w:bottom w:val="nil"/>
              <w:right w:val="nil"/>
            </w:tcBorders>
            <w:shd w:val="clear" w:color="auto" w:fill="FFFFFF" w:themeFill="background1"/>
            <w:noWrap/>
            <w:vAlign w:val="bottom"/>
            <w:hideMark/>
          </w:tcPr>
          <w:p w14:paraId="2614A366" w14:textId="77777777" w:rsidR="00401C56" w:rsidRPr="00160482" w:rsidRDefault="00401C56" w:rsidP="0029035A">
            <w:pPr>
              <w:spacing w:line="240" w:lineRule="auto"/>
              <w:ind w:firstLine="0"/>
              <w:jc w:val="right"/>
              <w:rPr>
                <w:color w:val="000000"/>
              </w:rPr>
            </w:pPr>
            <w:r w:rsidRPr="00160482">
              <w:rPr>
                <w:color w:val="000000"/>
              </w:rPr>
              <w:t>17</w:t>
            </w:r>
          </w:p>
        </w:tc>
        <w:tc>
          <w:tcPr>
            <w:tcW w:w="779" w:type="dxa"/>
            <w:tcBorders>
              <w:top w:val="nil"/>
              <w:left w:val="nil"/>
              <w:bottom w:val="nil"/>
              <w:right w:val="nil"/>
            </w:tcBorders>
            <w:shd w:val="clear" w:color="auto" w:fill="FFFFFF" w:themeFill="background1"/>
            <w:noWrap/>
            <w:vAlign w:val="bottom"/>
            <w:hideMark/>
          </w:tcPr>
          <w:p w14:paraId="00CD3FD3" w14:textId="77777777" w:rsidR="00401C56" w:rsidRPr="00160482" w:rsidRDefault="00401C56" w:rsidP="0029035A">
            <w:pPr>
              <w:spacing w:line="240" w:lineRule="auto"/>
              <w:ind w:firstLine="0"/>
              <w:jc w:val="right"/>
              <w:rPr>
                <w:color w:val="000000"/>
              </w:rPr>
            </w:pPr>
            <w:r w:rsidRPr="00160482">
              <w:rPr>
                <w:color w:val="000000"/>
              </w:rPr>
              <w:t>933.8</w:t>
            </w:r>
          </w:p>
        </w:tc>
        <w:tc>
          <w:tcPr>
            <w:tcW w:w="779" w:type="dxa"/>
            <w:tcBorders>
              <w:top w:val="nil"/>
              <w:left w:val="nil"/>
              <w:bottom w:val="nil"/>
              <w:right w:val="nil"/>
            </w:tcBorders>
            <w:shd w:val="clear" w:color="auto" w:fill="FFFFFF" w:themeFill="background1"/>
            <w:noWrap/>
            <w:vAlign w:val="bottom"/>
            <w:hideMark/>
          </w:tcPr>
          <w:p w14:paraId="5D1624DE" w14:textId="77777777" w:rsidR="00401C56" w:rsidRPr="00160482" w:rsidRDefault="00401C56" w:rsidP="0029035A">
            <w:pPr>
              <w:spacing w:line="240" w:lineRule="auto"/>
              <w:ind w:firstLine="0"/>
              <w:jc w:val="right"/>
              <w:rPr>
                <w:color w:val="000000"/>
              </w:rPr>
            </w:pPr>
            <w:r w:rsidRPr="00160482">
              <w:rPr>
                <w:color w:val="000000"/>
              </w:rPr>
              <w:t>24.5</w:t>
            </w:r>
          </w:p>
        </w:tc>
        <w:tc>
          <w:tcPr>
            <w:tcW w:w="940" w:type="dxa"/>
            <w:tcBorders>
              <w:top w:val="nil"/>
              <w:left w:val="nil"/>
              <w:bottom w:val="nil"/>
              <w:right w:val="nil"/>
            </w:tcBorders>
            <w:shd w:val="clear" w:color="auto" w:fill="FFFFFF" w:themeFill="background1"/>
            <w:noWrap/>
            <w:vAlign w:val="bottom"/>
            <w:hideMark/>
          </w:tcPr>
          <w:p w14:paraId="359140BA"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206CE9FA" w14:textId="77777777" w:rsidR="00401C56" w:rsidRPr="00160482" w:rsidRDefault="00401C56" w:rsidP="0029035A">
            <w:pPr>
              <w:spacing w:line="240" w:lineRule="auto"/>
              <w:ind w:firstLine="0"/>
              <w:jc w:val="right"/>
              <w:rPr>
                <w:color w:val="000000"/>
              </w:rPr>
            </w:pPr>
            <w:r w:rsidRPr="00160482">
              <w:rPr>
                <w:color w:val="000000"/>
              </w:rPr>
              <w:t>-447.8</w:t>
            </w:r>
          </w:p>
        </w:tc>
        <w:tc>
          <w:tcPr>
            <w:tcW w:w="779" w:type="dxa"/>
            <w:tcBorders>
              <w:top w:val="nil"/>
              <w:left w:val="nil"/>
              <w:bottom w:val="nil"/>
              <w:right w:val="nil"/>
            </w:tcBorders>
            <w:shd w:val="clear" w:color="auto" w:fill="FFFFFF" w:themeFill="background1"/>
            <w:noWrap/>
            <w:vAlign w:val="bottom"/>
            <w:hideMark/>
          </w:tcPr>
          <w:p w14:paraId="0D58DD76" w14:textId="77777777" w:rsidR="00401C56" w:rsidRPr="00160482" w:rsidRDefault="00401C56" w:rsidP="0029035A">
            <w:pPr>
              <w:spacing w:line="240" w:lineRule="auto"/>
              <w:ind w:firstLine="0"/>
              <w:jc w:val="right"/>
              <w:rPr>
                <w:color w:val="000000"/>
              </w:rPr>
            </w:pPr>
            <w:r w:rsidRPr="00160482">
              <w:rPr>
                <w:color w:val="000000"/>
              </w:rPr>
              <w:t>0.67</w:t>
            </w:r>
          </w:p>
        </w:tc>
      </w:tr>
      <w:tr w:rsidR="00401C56" w:rsidRPr="00160482" w14:paraId="7C80E58A"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714A98E1"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w:t>
            </w:r>
          </w:p>
        </w:tc>
        <w:tc>
          <w:tcPr>
            <w:tcW w:w="778" w:type="dxa"/>
            <w:tcBorders>
              <w:top w:val="nil"/>
              <w:left w:val="nil"/>
              <w:bottom w:val="nil"/>
              <w:right w:val="nil"/>
            </w:tcBorders>
            <w:shd w:val="clear" w:color="auto" w:fill="FFFFFF" w:themeFill="background1"/>
            <w:noWrap/>
            <w:vAlign w:val="bottom"/>
            <w:hideMark/>
          </w:tcPr>
          <w:p w14:paraId="55D7DE68" w14:textId="77777777" w:rsidR="00401C56" w:rsidRPr="00160482" w:rsidRDefault="00401C56" w:rsidP="0029035A">
            <w:pPr>
              <w:spacing w:line="240" w:lineRule="auto"/>
              <w:ind w:firstLine="0"/>
              <w:jc w:val="right"/>
              <w:rPr>
                <w:color w:val="000000"/>
              </w:rPr>
            </w:pPr>
            <w:r w:rsidRPr="00160482">
              <w:rPr>
                <w:color w:val="000000"/>
              </w:rPr>
              <w:t>4</w:t>
            </w:r>
          </w:p>
        </w:tc>
        <w:tc>
          <w:tcPr>
            <w:tcW w:w="779" w:type="dxa"/>
            <w:tcBorders>
              <w:top w:val="nil"/>
              <w:left w:val="nil"/>
              <w:bottom w:val="nil"/>
              <w:right w:val="nil"/>
            </w:tcBorders>
            <w:shd w:val="clear" w:color="auto" w:fill="FFFFFF" w:themeFill="background1"/>
            <w:noWrap/>
            <w:vAlign w:val="bottom"/>
            <w:hideMark/>
          </w:tcPr>
          <w:p w14:paraId="557C208F" w14:textId="77777777" w:rsidR="00401C56" w:rsidRPr="00160482" w:rsidRDefault="00401C56" w:rsidP="0029035A">
            <w:pPr>
              <w:spacing w:line="240" w:lineRule="auto"/>
              <w:ind w:firstLine="0"/>
              <w:jc w:val="right"/>
              <w:rPr>
                <w:color w:val="000000"/>
              </w:rPr>
            </w:pPr>
            <w:r w:rsidRPr="00160482">
              <w:rPr>
                <w:color w:val="000000"/>
              </w:rPr>
              <w:t>966.3</w:t>
            </w:r>
          </w:p>
        </w:tc>
        <w:tc>
          <w:tcPr>
            <w:tcW w:w="779" w:type="dxa"/>
            <w:tcBorders>
              <w:top w:val="nil"/>
              <w:left w:val="nil"/>
              <w:bottom w:val="nil"/>
              <w:right w:val="nil"/>
            </w:tcBorders>
            <w:shd w:val="clear" w:color="auto" w:fill="FFFFFF" w:themeFill="background1"/>
            <w:noWrap/>
            <w:vAlign w:val="bottom"/>
            <w:hideMark/>
          </w:tcPr>
          <w:p w14:paraId="15F9F38E" w14:textId="77777777" w:rsidR="00401C56" w:rsidRPr="00160482" w:rsidRDefault="00401C56" w:rsidP="0029035A">
            <w:pPr>
              <w:spacing w:line="240" w:lineRule="auto"/>
              <w:ind w:firstLine="0"/>
              <w:jc w:val="right"/>
              <w:rPr>
                <w:color w:val="000000"/>
              </w:rPr>
            </w:pPr>
            <w:r w:rsidRPr="00160482">
              <w:rPr>
                <w:color w:val="000000"/>
              </w:rPr>
              <w:t>56.9</w:t>
            </w:r>
          </w:p>
        </w:tc>
        <w:tc>
          <w:tcPr>
            <w:tcW w:w="940" w:type="dxa"/>
            <w:tcBorders>
              <w:top w:val="nil"/>
              <w:left w:val="nil"/>
              <w:bottom w:val="nil"/>
              <w:right w:val="nil"/>
            </w:tcBorders>
            <w:shd w:val="clear" w:color="auto" w:fill="FFFFFF" w:themeFill="background1"/>
            <w:noWrap/>
            <w:vAlign w:val="bottom"/>
            <w:hideMark/>
          </w:tcPr>
          <w:p w14:paraId="31014DC0"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1A109D50" w14:textId="77777777" w:rsidR="00401C56" w:rsidRPr="00160482" w:rsidRDefault="00401C56" w:rsidP="0029035A">
            <w:pPr>
              <w:spacing w:line="240" w:lineRule="auto"/>
              <w:ind w:firstLine="0"/>
              <w:jc w:val="right"/>
              <w:rPr>
                <w:color w:val="000000"/>
              </w:rPr>
            </w:pPr>
            <w:r w:rsidRPr="00160482">
              <w:rPr>
                <w:color w:val="000000"/>
              </w:rPr>
              <w:t>-479.0</w:t>
            </w:r>
          </w:p>
        </w:tc>
        <w:tc>
          <w:tcPr>
            <w:tcW w:w="779" w:type="dxa"/>
            <w:tcBorders>
              <w:top w:val="nil"/>
              <w:left w:val="nil"/>
              <w:bottom w:val="nil"/>
              <w:right w:val="nil"/>
            </w:tcBorders>
            <w:shd w:val="clear" w:color="auto" w:fill="FFFFFF" w:themeFill="background1"/>
            <w:noWrap/>
            <w:vAlign w:val="bottom"/>
            <w:hideMark/>
          </w:tcPr>
          <w:p w14:paraId="0A6FC262" w14:textId="77777777" w:rsidR="00401C56" w:rsidRPr="00160482" w:rsidRDefault="00401C56" w:rsidP="0029035A">
            <w:pPr>
              <w:spacing w:line="240" w:lineRule="auto"/>
              <w:ind w:firstLine="0"/>
              <w:jc w:val="right"/>
              <w:rPr>
                <w:color w:val="000000"/>
              </w:rPr>
            </w:pPr>
            <w:r w:rsidRPr="00160482">
              <w:rPr>
                <w:color w:val="000000"/>
              </w:rPr>
              <w:t>0.31</w:t>
            </w:r>
          </w:p>
        </w:tc>
      </w:tr>
      <w:tr w:rsidR="00401C56" w:rsidRPr="00160482" w14:paraId="420F2BB8"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77F2EB52"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year*</w:t>
            </w:r>
            <w:proofErr w:type="spellStart"/>
            <w:r w:rsidRPr="00160482">
              <w:rPr>
                <w:color w:val="000000"/>
              </w:rPr>
              <w:t>coralcover</w:t>
            </w:r>
            <w:proofErr w:type="spellEnd"/>
          </w:p>
        </w:tc>
        <w:tc>
          <w:tcPr>
            <w:tcW w:w="778" w:type="dxa"/>
            <w:tcBorders>
              <w:top w:val="nil"/>
              <w:left w:val="nil"/>
              <w:bottom w:val="nil"/>
              <w:right w:val="nil"/>
            </w:tcBorders>
            <w:shd w:val="clear" w:color="auto" w:fill="FFFFFF" w:themeFill="background1"/>
            <w:noWrap/>
            <w:vAlign w:val="bottom"/>
            <w:hideMark/>
          </w:tcPr>
          <w:p w14:paraId="3D3AA34C" w14:textId="77777777" w:rsidR="00401C56" w:rsidRPr="00160482" w:rsidRDefault="00401C56" w:rsidP="0029035A">
            <w:pPr>
              <w:spacing w:line="240" w:lineRule="auto"/>
              <w:ind w:firstLine="0"/>
              <w:jc w:val="right"/>
              <w:rPr>
                <w:color w:val="000000"/>
              </w:rPr>
            </w:pPr>
            <w:r w:rsidRPr="00160482">
              <w:rPr>
                <w:color w:val="000000"/>
              </w:rPr>
              <w:t>5</w:t>
            </w:r>
          </w:p>
        </w:tc>
        <w:tc>
          <w:tcPr>
            <w:tcW w:w="779" w:type="dxa"/>
            <w:tcBorders>
              <w:top w:val="nil"/>
              <w:left w:val="nil"/>
              <w:bottom w:val="nil"/>
              <w:right w:val="nil"/>
            </w:tcBorders>
            <w:shd w:val="clear" w:color="auto" w:fill="FFFFFF" w:themeFill="background1"/>
            <w:noWrap/>
            <w:vAlign w:val="bottom"/>
            <w:hideMark/>
          </w:tcPr>
          <w:p w14:paraId="0D9773DA" w14:textId="77777777" w:rsidR="00401C56" w:rsidRPr="00160482" w:rsidRDefault="00401C56" w:rsidP="0029035A">
            <w:pPr>
              <w:spacing w:line="240" w:lineRule="auto"/>
              <w:ind w:firstLine="0"/>
              <w:jc w:val="right"/>
              <w:rPr>
                <w:color w:val="000000"/>
              </w:rPr>
            </w:pPr>
            <w:r w:rsidRPr="00160482">
              <w:rPr>
                <w:color w:val="000000"/>
              </w:rPr>
              <w:t>966.6</w:t>
            </w:r>
          </w:p>
        </w:tc>
        <w:tc>
          <w:tcPr>
            <w:tcW w:w="779" w:type="dxa"/>
            <w:tcBorders>
              <w:top w:val="nil"/>
              <w:left w:val="nil"/>
              <w:bottom w:val="nil"/>
              <w:right w:val="nil"/>
            </w:tcBorders>
            <w:shd w:val="clear" w:color="auto" w:fill="FFFFFF" w:themeFill="background1"/>
            <w:noWrap/>
            <w:vAlign w:val="bottom"/>
            <w:hideMark/>
          </w:tcPr>
          <w:p w14:paraId="0644327D" w14:textId="77777777" w:rsidR="00401C56" w:rsidRPr="00160482" w:rsidRDefault="00401C56" w:rsidP="0029035A">
            <w:pPr>
              <w:spacing w:line="240" w:lineRule="auto"/>
              <w:ind w:firstLine="0"/>
              <w:jc w:val="right"/>
              <w:rPr>
                <w:color w:val="000000"/>
              </w:rPr>
            </w:pPr>
            <w:r w:rsidRPr="00160482">
              <w:rPr>
                <w:color w:val="000000"/>
              </w:rPr>
              <w:t>57.3</w:t>
            </w:r>
          </w:p>
        </w:tc>
        <w:tc>
          <w:tcPr>
            <w:tcW w:w="940" w:type="dxa"/>
            <w:tcBorders>
              <w:top w:val="nil"/>
              <w:left w:val="nil"/>
              <w:bottom w:val="nil"/>
              <w:right w:val="nil"/>
            </w:tcBorders>
            <w:shd w:val="clear" w:color="auto" w:fill="FFFFFF" w:themeFill="background1"/>
            <w:noWrap/>
            <w:vAlign w:val="bottom"/>
            <w:hideMark/>
          </w:tcPr>
          <w:p w14:paraId="0151930C"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3182D83A" w14:textId="77777777" w:rsidR="00401C56" w:rsidRPr="00160482" w:rsidRDefault="00401C56" w:rsidP="0029035A">
            <w:pPr>
              <w:spacing w:line="240" w:lineRule="auto"/>
              <w:ind w:firstLine="0"/>
              <w:jc w:val="right"/>
              <w:rPr>
                <w:color w:val="000000"/>
              </w:rPr>
            </w:pPr>
            <w:r w:rsidRPr="00160482">
              <w:rPr>
                <w:color w:val="000000"/>
              </w:rPr>
              <w:t>-478.1</w:t>
            </w:r>
          </w:p>
        </w:tc>
        <w:tc>
          <w:tcPr>
            <w:tcW w:w="779" w:type="dxa"/>
            <w:tcBorders>
              <w:top w:val="nil"/>
              <w:left w:val="nil"/>
              <w:bottom w:val="nil"/>
              <w:right w:val="nil"/>
            </w:tcBorders>
            <w:shd w:val="clear" w:color="auto" w:fill="FFFFFF" w:themeFill="background1"/>
            <w:noWrap/>
            <w:vAlign w:val="bottom"/>
            <w:hideMark/>
          </w:tcPr>
          <w:p w14:paraId="03ADEAA3" w14:textId="77777777" w:rsidR="00401C56" w:rsidRPr="00160482" w:rsidRDefault="00401C56" w:rsidP="0029035A">
            <w:pPr>
              <w:spacing w:line="240" w:lineRule="auto"/>
              <w:ind w:firstLine="0"/>
              <w:jc w:val="right"/>
              <w:rPr>
                <w:color w:val="000000"/>
              </w:rPr>
            </w:pPr>
            <w:r w:rsidRPr="00160482">
              <w:rPr>
                <w:color w:val="000000"/>
              </w:rPr>
              <w:t>0.32</w:t>
            </w:r>
          </w:p>
        </w:tc>
      </w:tr>
      <w:tr w:rsidR="00401C56" w:rsidRPr="00160482" w14:paraId="72A27887" w14:textId="77777777" w:rsidTr="0029035A">
        <w:trPr>
          <w:trHeight w:val="326"/>
        </w:trPr>
        <w:tc>
          <w:tcPr>
            <w:tcW w:w="3028" w:type="dxa"/>
            <w:tcBorders>
              <w:top w:val="nil"/>
              <w:left w:val="nil"/>
              <w:bottom w:val="single" w:sz="4" w:space="0" w:color="auto"/>
              <w:right w:val="nil"/>
            </w:tcBorders>
            <w:shd w:val="clear" w:color="auto" w:fill="FFFFFF" w:themeFill="background1"/>
            <w:noWrap/>
            <w:vAlign w:val="bottom"/>
            <w:hideMark/>
          </w:tcPr>
          <w:p w14:paraId="5B0D1263"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778" w:type="dxa"/>
            <w:tcBorders>
              <w:top w:val="nil"/>
              <w:left w:val="nil"/>
              <w:bottom w:val="single" w:sz="4" w:space="0" w:color="auto"/>
              <w:right w:val="nil"/>
            </w:tcBorders>
            <w:shd w:val="clear" w:color="auto" w:fill="FFFFFF" w:themeFill="background1"/>
            <w:noWrap/>
            <w:vAlign w:val="bottom"/>
            <w:hideMark/>
          </w:tcPr>
          <w:p w14:paraId="1F874EB6" w14:textId="77777777" w:rsidR="00401C56" w:rsidRPr="00160482" w:rsidRDefault="00401C56" w:rsidP="0029035A">
            <w:pPr>
              <w:spacing w:line="240" w:lineRule="auto"/>
              <w:ind w:firstLine="0"/>
              <w:jc w:val="right"/>
              <w:rPr>
                <w:color w:val="000000"/>
              </w:rPr>
            </w:pPr>
            <w:r w:rsidRPr="00160482">
              <w:rPr>
                <w:color w:val="000000"/>
              </w:rPr>
              <w:t>3</w:t>
            </w:r>
          </w:p>
        </w:tc>
        <w:tc>
          <w:tcPr>
            <w:tcW w:w="779" w:type="dxa"/>
            <w:tcBorders>
              <w:top w:val="nil"/>
              <w:left w:val="nil"/>
              <w:bottom w:val="single" w:sz="4" w:space="0" w:color="auto"/>
              <w:right w:val="nil"/>
            </w:tcBorders>
            <w:shd w:val="clear" w:color="auto" w:fill="FFFFFF" w:themeFill="background1"/>
            <w:noWrap/>
            <w:vAlign w:val="bottom"/>
            <w:hideMark/>
          </w:tcPr>
          <w:p w14:paraId="24E3616E" w14:textId="77777777" w:rsidR="00401C56" w:rsidRPr="00160482" w:rsidRDefault="00401C56" w:rsidP="0029035A">
            <w:pPr>
              <w:spacing w:line="240" w:lineRule="auto"/>
              <w:ind w:firstLine="0"/>
              <w:jc w:val="right"/>
              <w:rPr>
                <w:color w:val="000000"/>
              </w:rPr>
            </w:pPr>
            <w:r w:rsidRPr="00160482">
              <w:rPr>
                <w:color w:val="000000"/>
              </w:rPr>
              <w:t>967.5</w:t>
            </w:r>
          </w:p>
        </w:tc>
        <w:tc>
          <w:tcPr>
            <w:tcW w:w="779" w:type="dxa"/>
            <w:tcBorders>
              <w:top w:val="nil"/>
              <w:left w:val="nil"/>
              <w:bottom w:val="single" w:sz="4" w:space="0" w:color="auto"/>
              <w:right w:val="nil"/>
            </w:tcBorders>
            <w:shd w:val="clear" w:color="auto" w:fill="FFFFFF" w:themeFill="background1"/>
            <w:noWrap/>
            <w:vAlign w:val="bottom"/>
            <w:hideMark/>
          </w:tcPr>
          <w:p w14:paraId="421D6D1C" w14:textId="77777777" w:rsidR="00401C56" w:rsidRPr="00160482" w:rsidRDefault="00401C56" w:rsidP="0029035A">
            <w:pPr>
              <w:spacing w:line="240" w:lineRule="auto"/>
              <w:ind w:firstLine="0"/>
              <w:jc w:val="right"/>
              <w:rPr>
                <w:color w:val="000000"/>
              </w:rPr>
            </w:pPr>
            <w:r w:rsidRPr="00160482">
              <w:rPr>
                <w:color w:val="000000"/>
              </w:rPr>
              <w:t>58.2</w:t>
            </w:r>
          </w:p>
        </w:tc>
        <w:tc>
          <w:tcPr>
            <w:tcW w:w="940" w:type="dxa"/>
            <w:tcBorders>
              <w:top w:val="nil"/>
              <w:left w:val="nil"/>
              <w:bottom w:val="single" w:sz="4" w:space="0" w:color="auto"/>
              <w:right w:val="nil"/>
            </w:tcBorders>
            <w:shd w:val="clear" w:color="auto" w:fill="FFFFFF" w:themeFill="background1"/>
            <w:noWrap/>
            <w:vAlign w:val="bottom"/>
            <w:hideMark/>
          </w:tcPr>
          <w:p w14:paraId="7DEFB531"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700719D3" w14:textId="77777777" w:rsidR="00401C56" w:rsidRPr="00160482" w:rsidRDefault="00401C56" w:rsidP="0029035A">
            <w:pPr>
              <w:spacing w:line="240" w:lineRule="auto"/>
              <w:ind w:firstLine="0"/>
              <w:jc w:val="right"/>
              <w:rPr>
                <w:color w:val="000000"/>
              </w:rPr>
            </w:pPr>
            <w:r w:rsidRPr="00160482">
              <w:rPr>
                <w:color w:val="000000"/>
              </w:rPr>
              <w:t>-480.7</w:t>
            </w:r>
          </w:p>
        </w:tc>
        <w:tc>
          <w:tcPr>
            <w:tcW w:w="779" w:type="dxa"/>
            <w:tcBorders>
              <w:top w:val="nil"/>
              <w:left w:val="nil"/>
              <w:bottom w:val="single" w:sz="4" w:space="0" w:color="auto"/>
              <w:right w:val="nil"/>
            </w:tcBorders>
            <w:shd w:val="clear" w:color="auto" w:fill="FFFFFF" w:themeFill="background1"/>
            <w:noWrap/>
            <w:vAlign w:val="bottom"/>
            <w:hideMark/>
          </w:tcPr>
          <w:p w14:paraId="5B76AB9C" w14:textId="77777777" w:rsidR="00401C56" w:rsidRPr="00160482" w:rsidRDefault="00401C56" w:rsidP="0029035A">
            <w:pPr>
              <w:spacing w:line="240" w:lineRule="auto"/>
              <w:ind w:firstLine="0"/>
              <w:jc w:val="right"/>
              <w:rPr>
                <w:color w:val="000000"/>
              </w:rPr>
            </w:pPr>
            <w:r w:rsidRPr="00160482">
              <w:rPr>
                <w:color w:val="000000"/>
              </w:rPr>
              <w:t>0.28</w:t>
            </w:r>
          </w:p>
        </w:tc>
      </w:tr>
    </w:tbl>
    <w:p w14:paraId="5DF6D2B8" w14:textId="77777777" w:rsidR="00401C56" w:rsidRDefault="00401C56" w:rsidP="00401C56">
      <w:pPr>
        <w:widowControl w:val="0"/>
        <w:ind w:firstLine="0"/>
      </w:pPr>
    </w:p>
    <w:p w14:paraId="60FECA76" w14:textId="77777777" w:rsidR="00401C56" w:rsidRDefault="00401C56" w:rsidP="00401C56">
      <w:pPr>
        <w:spacing w:after="200" w:line="276" w:lineRule="auto"/>
        <w:ind w:firstLine="0"/>
      </w:pPr>
      <w:r>
        <w:br w:type="page"/>
      </w:r>
    </w:p>
    <w:p w14:paraId="29AA071B" w14:textId="77777777" w:rsidR="00401C56" w:rsidRDefault="00401C56" w:rsidP="00401C56">
      <w:pPr>
        <w:pStyle w:val="Tableheading"/>
      </w:pPr>
      <w:r>
        <w:lastRenderedPageBreak/>
        <w:t xml:space="preserve">Table 7. </w:t>
      </w:r>
      <w:proofErr w:type="spellStart"/>
      <w:r>
        <w:t>AICc</w:t>
      </w:r>
      <w:proofErr w:type="spellEnd"/>
      <w:r>
        <w:t xml:space="preserve"> table of models with fish richness as the response variable (target) and rugosity (in cm) as the top candidate surrogate.</w:t>
      </w:r>
      <w:r w:rsidRPr="00D93B1C">
        <w:t xml:space="preserve"> </w:t>
      </w:r>
      <w:r>
        <w:t xml:space="preserve">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w:t>
      </w:r>
      <w:proofErr w:type="spellStart"/>
      <w:r>
        <w:rPr>
          <w:rStyle w:val="TableheadingChar"/>
        </w:rPr>
        <w:t>Guana</w:t>
      </w:r>
      <w:proofErr w:type="spellEnd"/>
      <w:r>
        <w:rPr>
          <w:rStyle w:val="TableheadingChar"/>
        </w:rPr>
        <w:t xml:space="preserve"> Island, BVI from 1992-2018.</w:t>
      </w:r>
    </w:p>
    <w:tbl>
      <w:tblPr>
        <w:tblW w:w="8311" w:type="dxa"/>
        <w:tblInd w:w="93" w:type="dxa"/>
        <w:shd w:val="clear" w:color="auto" w:fill="FFFFFF" w:themeFill="background1"/>
        <w:tblLook w:val="04A0" w:firstRow="1" w:lastRow="0" w:firstColumn="1" w:lastColumn="0" w:noHBand="0" w:noVBand="1"/>
      </w:tblPr>
      <w:tblGrid>
        <w:gridCol w:w="2817"/>
        <w:gridCol w:w="823"/>
        <w:gridCol w:w="876"/>
        <w:gridCol w:w="823"/>
        <w:gridCol w:w="950"/>
        <w:gridCol w:w="1230"/>
        <w:gridCol w:w="823"/>
      </w:tblGrid>
      <w:tr w:rsidR="00401C56" w:rsidRPr="00160482" w14:paraId="03ABB787" w14:textId="77777777" w:rsidTr="0029035A">
        <w:trPr>
          <w:trHeight w:val="342"/>
        </w:trPr>
        <w:tc>
          <w:tcPr>
            <w:tcW w:w="2817" w:type="dxa"/>
            <w:tcBorders>
              <w:top w:val="single" w:sz="4" w:space="0" w:color="auto"/>
              <w:left w:val="nil"/>
              <w:bottom w:val="single" w:sz="4" w:space="0" w:color="auto"/>
              <w:right w:val="nil"/>
            </w:tcBorders>
            <w:shd w:val="clear" w:color="auto" w:fill="FFFFFF" w:themeFill="background1"/>
            <w:noWrap/>
            <w:vAlign w:val="center"/>
            <w:hideMark/>
          </w:tcPr>
          <w:p w14:paraId="7ADF6268"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6CF3A8C" w14:textId="77777777" w:rsidR="00401C56" w:rsidRPr="00160482" w:rsidRDefault="00401C56" w:rsidP="0029035A">
            <w:pPr>
              <w:spacing w:line="240" w:lineRule="auto"/>
              <w:ind w:firstLine="0"/>
              <w:rPr>
                <w:b/>
                <w:bCs/>
                <w:color w:val="000000"/>
              </w:rPr>
            </w:pPr>
            <w:r w:rsidRPr="00160482">
              <w:rPr>
                <w:b/>
                <w:bCs/>
                <w:color w:val="000000"/>
              </w:rPr>
              <w:t>K</w:t>
            </w:r>
          </w:p>
        </w:tc>
        <w:tc>
          <w:tcPr>
            <w:tcW w:w="867" w:type="dxa"/>
            <w:tcBorders>
              <w:top w:val="single" w:sz="4" w:space="0" w:color="auto"/>
              <w:left w:val="nil"/>
              <w:bottom w:val="single" w:sz="4" w:space="0" w:color="auto"/>
              <w:right w:val="nil"/>
            </w:tcBorders>
            <w:shd w:val="clear" w:color="auto" w:fill="FFFFFF" w:themeFill="background1"/>
            <w:noWrap/>
            <w:vAlign w:val="center"/>
            <w:hideMark/>
          </w:tcPr>
          <w:p w14:paraId="3705F5FC"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7ABA9850"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6372381C"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2FDF7E89"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2C062AFB"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0F618027"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6DAC6F70" w14:textId="77777777" w:rsidR="00401C56" w:rsidRPr="00160482" w:rsidRDefault="00401C56" w:rsidP="0029035A">
            <w:pPr>
              <w:spacing w:line="240" w:lineRule="auto"/>
              <w:ind w:firstLine="0"/>
              <w:rPr>
                <w:color w:val="000000"/>
              </w:rPr>
            </w:pPr>
            <w:r w:rsidRPr="00160482">
              <w:rPr>
                <w:color w:val="000000"/>
              </w:rPr>
              <w:t>rugosity + site</w:t>
            </w:r>
          </w:p>
        </w:tc>
        <w:tc>
          <w:tcPr>
            <w:tcW w:w="823" w:type="dxa"/>
            <w:tcBorders>
              <w:top w:val="nil"/>
              <w:left w:val="nil"/>
              <w:bottom w:val="nil"/>
              <w:right w:val="nil"/>
            </w:tcBorders>
            <w:shd w:val="clear" w:color="auto" w:fill="FFFFFF" w:themeFill="background1"/>
            <w:noWrap/>
            <w:vAlign w:val="bottom"/>
            <w:hideMark/>
          </w:tcPr>
          <w:p w14:paraId="0B3BFAC6" w14:textId="77777777" w:rsidR="00401C56" w:rsidRPr="00160482" w:rsidRDefault="00401C56" w:rsidP="0029035A">
            <w:pPr>
              <w:spacing w:line="240" w:lineRule="auto"/>
              <w:ind w:firstLine="0"/>
              <w:jc w:val="right"/>
              <w:rPr>
                <w:color w:val="000000"/>
              </w:rPr>
            </w:pPr>
            <w:r w:rsidRPr="00160482">
              <w:rPr>
                <w:color w:val="000000"/>
              </w:rPr>
              <w:t>10</w:t>
            </w:r>
          </w:p>
        </w:tc>
        <w:tc>
          <w:tcPr>
            <w:tcW w:w="867" w:type="dxa"/>
            <w:tcBorders>
              <w:top w:val="nil"/>
              <w:left w:val="nil"/>
              <w:bottom w:val="nil"/>
              <w:right w:val="nil"/>
            </w:tcBorders>
            <w:shd w:val="clear" w:color="auto" w:fill="FFFFFF" w:themeFill="background1"/>
            <w:noWrap/>
            <w:vAlign w:val="bottom"/>
            <w:hideMark/>
          </w:tcPr>
          <w:p w14:paraId="171044BD" w14:textId="77777777" w:rsidR="00401C56" w:rsidRPr="00160482" w:rsidRDefault="00401C56" w:rsidP="0029035A">
            <w:pPr>
              <w:spacing w:line="240" w:lineRule="auto"/>
              <w:ind w:firstLine="0"/>
              <w:jc w:val="right"/>
              <w:rPr>
                <w:color w:val="000000"/>
              </w:rPr>
            </w:pPr>
            <w:r w:rsidRPr="00160482">
              <w:rPr>
                <w:color w:val="000000"/>
              </w:rPr>
              <w:t>1203.8</w:t>
            </w:r>
          </w:p>
        </w:tc>
        <w:tc>
          <w:tcPr>
            <w:tcW w:w="823" w:type="dxa"/>
            <w:tcBorders>
              <w:top w:val="nil"/>
              <w:left w:val="nil"/>
              <w:bottom w:val="nil"/>
              <w:right w:val="nil"/>
            </w:tcBorders>
            <w:shd w:val="clear" w:color="auto" w:fill="FFFFFF" w:themeFill="background1"/>
            <w:noWrap/>
            <w:vAlign w:val="bottom"/>
            <w:hideMark/>
          </w:tcPr>
          <w:p w14:paraId="6629D316" w14:textId="77777777" w:rsidR="00401C56" w:rsidRPr="00160482" w:rsidRDefault="00401C56" w:rsidP="0029035A">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6D93D752" w14:textId="77777777" w:rsidR="00401C56" w:rsidRPr="00160482" w:rsidRDefault="00401C56" w:rsidP="0029035A">
            <w:pPr>
              <w:spacing w:line="240" w:lineRule="auto"/>
              <w:ind w:firstLine="0"/>
              <w:jc w:val="right"/>
              <w:rPr>
                <w:color w:val="000000"/>
              </w:rPr>
            </w:pPr>
            <w:r w:rsidRPr="00160482">
              <w:rPr>
                <w:color w:val="000000"/>
              </w:rPr>
              <w:t>0.75</w:t>
            </w:r>
          </w:p>
        </w:tc>
        <w:tc>
          <w:tcPr>
            <w:tcW w:w="1218" w:type="dxa"/>
            <w:tcBorders>
              <w:top w:val="nil"/>
              <w:left w:val="nil"/>
              <w:bottom w:val="nil"/>
              <w:right w:val="nil"/>
            </w:tcBorders>
            <w:shd w:val="clear" w:color="auto" w:fill="FFFFFF" w:themeFill="background1"/>
            <w:noWrap/>
            <w:vAlign w:val="bottom"/>
            <w:hideMark/>
          </w:tcPr>
          <w:p w14:paraId="5BB846F2" w14:textId="77777777" w:rsidR="00401C56" w:rsidRPr="00160482" w:rsidRDefault="00401C56" w:rsidP="0029035A">
            <w:pPr>
              <w:spacing w:line="240" w:lineRule="auto"/>
              <w:ind w:firstLine="0"/>
              <w:jc w:val="right"/>
              <w:rPr>
                <w:color w:val="000000"/>
              </w:rPr>
            </w:pPr>
            <w:r w:rsidRPr="00160482">
              <w:rPr>
                <w:color w:val="000000"/>
              </w:rPr>
              <w:t>-591.4</w:t>
            </w:r>
          </w:p>
        </w:tc>
        <w:tc>
          <w:tcPr>
            <w:tcW w:w="823" w:type="dxa"/>
            <w:tcBorders>
              <w:top w:val="nil"/>
              <w:left w:val="nil"/>
              <w:bottom w:val="nil"/>
              <w:right w:val="nil"/>
            </w:tcBorders>
            <w:shd w:val="clear" w:color="auto" w:fill="FFFFFF" w:themeFill="background1"/>
            <w:noWrap/>
            <w:vAlign w:val="bottom"/>
            <w:hideMark/>
          </w:tcPr>
          <w:p w14:paraId="478689CE" w14:textId="77777777" w:rsidR="00401C56" w:rsidRPr="00160482" w:rsidRDefault="00401C56" w:rsidP="0029035A">
            <w:pPr>
              <w:spacing w:line="240" w:lineRule="auto"/>
              <w:ind w:firstLine="0"/>
              <w:jc w:val="right"/>
              <w:rPr>
                <w:color w:val="000000"/>
              </w:rPr>
            </w:pPr>
            <w:r w:rsidRPr="00160482">
              <w:rPr>
                <w:color w:val="000000"/>
              </w:rPr>
              <w:t>0.82</w:t>
            </w:r>
          </w:p>
        </w:tc>
      </w:tr>
      <w:tr w:rsidR="00401C56" w:rsidRPr="00160482" w14:paraId="2483658E"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2A7E0341" w14:textId="77777777" w:rsidR="00401C56" w:rsidRPr="00160482" w:rsidRDefault="00401C56" w:rsidP="0029035A">
            <w:pPr>
              <w:spacing w:line="240" w:lineRule="auto"/>
              <w:ind w:firstLine="0"/>
              <w:rPr>
                <w:color w:val="000000"/>
              </w:rPr>
            </w:pPr>
            <w:r w:rsidRPr="00160482">
              <w:rPr>
                <w:color w:val="000000"/>
              </w:rPr>
              <w:t>rugosity + year + site</w:t>
            </w:r>
          </w:p>
        </w:tc>
        <w:tc>
          <w:tcPr>
            <w:tcW w:w="823" w:type="dxa"/>
            <w:tcBorders>
              <w:top w:val="nil"/>
              <w:left w:val="nil"/>
              <w:bottom w:val="nil"/>
              <w:right w:val="nil"/>
            </w:tcBorders>
            <w:shd w:val="clear" w:color="auto" w:fill="FFFFFF" w:themeFill="background1"/>
            <w:noWrap/>
            <w:vAlign w:val="bottom"/>
            <w:hideMark/>
          </w:tcPr>
          <w:p w14:paraId="3F4F9919" w14:textId="77777777" w:rsidR="00401C56" w:rsidRPr="00160482" w:rsidRDefault="00401C56" w:rsidP="0029035A">
            <w:pPr>
              <w:spacing w:line="240" w:lineRule="auto"/>
              <w:ind w:firstLine="0"/>
              <w:jc w:val="right"/>
              <w:rPr>
                <w:color w:val="000000"/>
              </w:rPr>
            </w:pPr>
            <w:r w:rsidRPr="00160482">
              <w:rPr>
                <w:color w:val="000000"/>
              </w:rPr>
              <w:t>11</w:t>
            </w:r>
          </w:p>
        </w:tc>
        <w:tc>
          <w:tcPr>
            <w:tcW w:w="867" w:type="dxa"/>
            <w:tcBorders>
              <w:top w:val="nil"/>
              <w:left w:val="nil"/>
              <w:bottom w:val="nil"/>
              <w:right w:val="nil"/>
            </w:tcBorders>
            <w:shd w:val="clear" w:color="auto" w:fill="FFFFFF" w:themeFill="background1"/>
            <w:noWrap/>
            <w:vAlign w:val="bottom"/>
            <w:hideMark/>
          </w:tcPr>
          <w:p w14:paraId="6BB12EAB" w14:textId="77777777" w:rsidR="00401C56" w:rsidRPr="00160482" w:rsidRDefault="00401C56" w:rsidP="0029035A">
            <w:pPr>
              <w:spacing w:line="240" w:lineRule="auto"/>
              <w:ind w:firstLine="0"/>
              <w:jc w:val="right"/>
              <w:rPr>
                <w:color w:val="000000"/>
              </w:rPr>
            </w:pPr>
            <w:r w:rsidRPr="00160482">
              <w:rPr>
                <w:color w:val="000000"/>
              </w:rPr>
              <w:t>1206.0</w:t>
            </w:r>
          </w:p>
        </w:tc>
        <w:tc>
          <w:tcPr>
            <w:tcW w:w="823" w:type="dxa"/>
            <w:tcBorders>
              <w:top w:val="nil"/>
              <w:left w:val="nil"/>
              <w:bottom w:val="nil"/>
              <w:right w:val="nil"/>
            </w:tcBorders>
            <w:shd w:val="clear" w:color="auto" w:fill="FFFFFF" w:themeFill="background1"/>
            <w:noWrap/>
            <w:vAlign w:val="bottom"/>
            <w:hideMark/>
          </w:tcPr>
          <w:p w14:paraId="0758471E" w14:textId="77777777" w:rsidR="00401C56" w:rsidRPr="00160482" w:rsidRDefault="00401C56" w:rsidP="0029035A">
            <w:pPr>
              <w:spacing w:line="240" w:lineRule="auto"/>
              <w:ind w:firstLine="0"/>
              <w:jc w:val="right"/>
              <w:rPr>
                <w:color w:val="000000"/>
              </w:rPr>
            </w:pPr>
            <w:r w:rsidRPr="00160482">
              <w:rPr>
                <w:color w:val="000000"/>
              </w:rPr>
              <w:t>2.2</w:t>
            </w:r>
          </w:p>
        </w:tc>
        <w:tc>
          <w:tcPr>
            <w:tcW w:w="940" w:type="dxa"/>
            <w:tcBorders>
              <w:top w:val="nil"/>
              <w:left w:val="nil"/>
              <w:bottom w:val="nil"/>
              <w:right w:val="nil"/>
            </w:tcBorders>
            <w:shd w:val="clear" w:color="auto" w:fill="FFFFFF" w:themeFill="background1"/>
            <w:noWrap/>
            <w:vAlign w:val="bottom"/>
            <w:hideMark/>
          </w:tcPr>
          <w:p w14:paraId="60ACFA13" w14:textId="77777777" w:rsidR="00401C56" w:rsidRPr="00160482" w:rsidRDefault="00401C56" w:rsidP="0029035A">
            <w:pPr>
              <w:spacing w:line="240" w:lineRule="auto"/>
              <w:ind w:firstLine="0"/>
              <w:jc w:val="right"/>
              <w:rPr>
                <w:color w:val="000000"/>
              </w:rPr>
            </w:pPr>
            <w:r w:rsidRPr="00160482">
              <w:rPr>
                <w:color w:val="000000"/>
              </w:rPr>
              <w:t>0.25</w:t>
            </w:r>
          </w:p>
        </w:tc>
        <w:tc>
          <w:tcPr>
            <w:tcW w:w="1218" w:type="dxa"/>
            <w:tcBorders>
              <w:top w:val="nil"/>
              <w:left w:val="nil"/>
              <w:bottom w:val="nil"/>
              <w:right w:val="nil"/>
            </w:tcBorders>
            <w:shd w:val="clear" w:color="auto" w:fill="FFFFFF" w:themeFill="background1"/>
            <w:noWrap/>
            <w:vAlign w:val="bottom"/>
            <w:hideMark/>
          </w:tcPr>
          <w:p w14:paraId="6702A33C" w14:textId="77777777" w:rsidR="00401C56" w:rsidRPr="00160482" w:rsidRDefault="00401C56" w:rsidP="0029035A">
            <w:pPr>
              <w:spacing w:line="240" w:lineRule="auto"/>
              <w:ind w:firstLine="0"/>
              <w:jc w:val="right"/>
              <w:rPr>
                <w:color w:val="000000"/>
              </w:rPr>
            </w:pPr>
            <w:r w:rsidRPr="00160482">
              <w:rPr>
                <w:color w:val="000000"/>
              </w:rPr>
              <w:t>-591.4</w:t>
            </w:r>
          </w:p>
        </w:tc>
        <w:tc>
          <w:tcPr>
            <w:tcW w:w="823" w:type="dxa"/>
            <w:tcBorders>
              <w:top w:val="nil"/>
              <w:left w:val="nil"/>
              <w:bottom w:val="nil"/>
              <w:right w:val="nil"/>
            </w:tcBorders>
            <w:shd w:val="clear" w:color="auto" w:fill="FFFFFF" w:themeFill="background1"/>
            <w:noWrap/>
            <w:vAlign w:val="bottom"/>
            <w:hideMark/>
          </w:tcPr>
          <w:p w14:paraId="6B3D2A0F" w14:textId="77777777" w:rsidR="00401C56" w:rsidRPr="00160482" w:rsidRDefault="00401C56" w:rsidP="0029035A">
            <w:pPr>
              <w:spacing w:line="240" w:lineRule="auto"/>
              <w:ind w:firstLine="0"/>
              <w:jc w:val="right"/>
              <w:rPr>
                <w:color w:val="000000"/>
              </w:rPr>
            </w:pPr>
            <w:r w:rsidRPr="00160482">
              <w:rPr>
                <w:color w:val="000000"/>
              </w:rPr>
              <w:t>0.82</w:t>
            </w:r>
          </w:p>
        </w:tc>
      </w:tr>
      <w:tr w:rsidR="00401C56" w:rsidRPr="00160482" w14:paraId="761E9843"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5FDBC5D6" w14:textId="77777777" w:rsidR="00401C56" w:rsidRPr="00160482" w:rsidRDefault="00401C56" w:rsidP="0029035A">
            <w:pPr>
              <w:spacing w:line="240" w:lineRule="auto"/>
              <w:ind w:firstLine="0"/>
              <w:rPr>
                <w:color w:val="000000"/>
              </w:rPr>
            </w:pPr>
            <w:r w:rsidRPr="00160482">
              <w:rPr>
                <w:color w:val="000000"/>
              </w:rPr>
              <w:t>rugosity + site + site*rugosity</w:t>
            </w:r>
          </w:p>
        </w:tc>
        <w:tc>
          <w:tcPr>
            <w:tcW w:w="823" w:type="dxa"/>
            <w:tcBorders>
              <w:top w:val="nil"/>
              <w:left w:val="nil"/>
              <w:bottom w:val="nil"/>
              <w:right w:val="nil"/>
            </w:tcBorders>
            <w:shd w:val="clear" w:color="auto" w:fill="FFFFFF" w:themeFill="background1"/>
            <w:noWrap/>
            <w:vAlign w:val="bottom"/>
            <w:hideMark/>
          </w:tcPr>
          <w:p w14:paraId="0D418700" w14:textId="77777777" w:rsidR="00401C56" w:rsidRPr="00160482" w:rsidRDefault="00401C56" w:rsidP="0029035A">
            <w:pPr>
              <w:spacing w:line="240" w:lineRule="auto"/>
              <w:ind w:firstLine="0"/>
              <w:jc w:val="right"/>
              <w:rPr>
                <w:color w:val="000000"/>
              </w:rPr>
            </w:pPr>
            <w:r w:rsidRPr="00160482">
              <w:rPr>
                <w:color w:val="000000"/>
              </w:rPr>
              <w:t>17</w:t>
            </w:r>
          </w:p>
        </w:tc>
        <w:tc>
          <w:tcPr>
            <w:tcW w:w="867" w:type="dxa"/>
            <w:tcBorders>
              <w:top w:val="nil"/>
              <w:left w:val="nil"/>
              <w:bottom w:val="nil"/>
              <w:right w:val="nil"/>
            </w:tcBorders>
            <w:shd w:val="clear" w:color="auto" w:fill="FFFFFF" w:themeFill="background1"/>
            <w:noWrap/>
            <w:vAlign w:val="bottom"/>
            <w:hideMark/>
          </w:tcPr>
          <w:p w14:paraId="25E4BFD4" w14:textId="77777777" w:rsidR="00401C56" w:rsidRPr="00160482" w:rsidRDefault="00401C56" w:rsidP="0029035A">
            <w:pPr>
              <w:spacing w:line="240" w:lineRule="auto"/>
              <w:ind w:firstLine="0"/>
              <w:jc w:val="right"/>
              <w:rPr>
                <w:color w:val="000000"/>
              </w:rPr>
            </w:pPr>
            <w:r w:rsidRPr="00160482">
              <w:rPr>
                <w:color w:val="000000"/>
              </w:rPr>
              <w:t>1217.0</w:t>
            </w:r>
          </w:p>
        </w:tc>
        <w:tc>
          <w:tcPr>
            <w:tcW w:w="823" w:type="dxa"/>
            <w:tcBorders>
              <w:top w:val="nil"/>
              <w:left w:val="nil"/>
              <w:bottom w:val="nil"/>
              <w:right w:val="nil"/>
            </w:tcBorders>
            <w:shd w:val="clear" w:color="auto" w:fill="FFFFFF" w:themeFill="background1"/>
            <w:noWrap/>
            <w:vAlign w:val="bottom"/>
            <w:hideMark/>
          </w:tcPr>
          <w:p w14:paraId="539FDDAA" w14:textId="77777777" w:rsidR="00401C56" w:rsidRPr="00160482" w:rsidRDefault="00401C56" w:rsidP="0029035A">
            <w:pPr>
              <w:spacing w:line="240" w:lineRule="auto"/>
              <w:ind w:firstLine="0"/>
              <w:jc w:val="right"/>
              <w:rPr>
                <w:color w:val="000000"/>
              </w:rPr>
            </w:pPr>
            <w:r w:rsidRPr="00160482">
              <w:rPr>
                <w:color w:val="000000"/>
              </w:rPr>
              <w:t>13.2</w:t>
            </w:r>
          </w:p>
        </w:tc>
        <w:tc>
          <w:tcPr>
            <w:tcW w:w="940" w:type="dxa"/>
            <w:tcBorders>
              <w:top w:val="nil"/>
              <w:left w:val="nil"/>
              <w:bottom w:val="nil"/>
              <w:right w:val="nil"/>
            </w:tcBorders>
            <w:shd w:val="clear" w:color="auto" w:fill="FFFFFF" w:themeFill="background1"/>
            <w:noWrap/>
            <w:vAlign w:val="bottom"/>
            <w:hideMark/>
          </w:tcPr>
          <w:p w14:paraId="37079EB2"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3A5FE7A2" w14:textId="77777777" w:rsidR="00401C56" w:rsidRPr="00160482" w:rsidRDefault="00401C56" w:rsidP="0029035A">
            <w:pPr>
              <w:spacing w:line="240" w:lineRule="auto"/>
              <w:ind w:firstLine="0"/>
              <w:jc w:val="right"/>
              <w:rPr>
                <w:color w:val="000000"/>
              </w:rPr>
            </w:pPr>
            <w:r w:rsidRPr="00160482">
              <w:rPr>
                <w:color w:val="000000"/>
              </w:rPr>
              <w:t>-590.0</w:t>
            </w:r>
          </w:p>
        </w:tc>
        <w:tc>
          <w:tcPr>
            <w:tcW w:w="823" w:type="dxa"/>
            <w:tcBorders>
              <w:top w:val="nil"/>
              <w:left w:val="nil"/>
              <w:bottom w:val="nil"/>
              <w:right w:val="nil"/>
            </w:tcBorders>
            <w:shd w:val="clear" w:color="auto" w:fill="FFFFFF" w:themeFill="background1"/>
            <w:noWrap/>
            <w:vAlign w:val="bottom"/>
            <w:hideMark/>
          </w:tcPr>
          <w:p w14:paraId="0C460AF2" w14:textId="77777777" w:rsidR="00401C56" w:rsidRPr="00160482" w:rsidRDefault="00401C56" w:rsidP="0029035A">
            <w:pPr>
              <w:spacing w:line="240" w:lineRule="auto"/>
              <w:ind w:firstLine="0"/>
              <w:jc w:val="right"/>
              <w:rPr>
                <w:color w:val="000000"/>
              </w:rPr>
            </w:pPr>
            <w:r w:rsidRPr="00160482">
              <w:rPr>
                <w:color w:val="000000"/>
              </w:rPr>
              <w:t>0.83</w:t>
            </w:r>
          </w:p>
        </w:tc>
      </w:tr>
      <w:tr w:rsidR="00401C56" w:rsidRPr="00160482" w14:paraId="096935B5"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0EC444F1" w14:textId="77777777" w:rsidR="00401C56" w:rsidRPr="00160482" w:rsidRDefault="00401C56" w:rsidP="0029035A">
            <w:pPr>
              <w:spacing w:line="240" w:lineRule="auto"/>
              <w:ind w:firstLine="0"/>
              <w:rPr>
                <w:color w:val="000000"/>
              </w:rPr>
            </w:pPr>
            <w:r w:rsidRPr="00160482">
              <w:rPr>
                <w:color w:val="000000"/>
              </w:rPr>
              <w:t>rugosity + year + year*rugosity</w:t>
            </w:r>
          </w:p>
        </w:tc>
        <w:tc>
          <w:tcPr>
            <w:tcW w:w="823" w:type="dxa"/>
            <w:tcBorders>
              <w:top w:val="nil"/>
              <w:left w:val="nil"/>
              <w:bottom w:val="nil"/>
              <w:right w:val="nil"/>
            </w:tcBorders>
            <w:shd w:val="clear" w:color="auto" w:fill="FFFFFF" w:themeFill="background1"/>
            <w:noWrap/>
            <w:vAlign w:val="bottom"/>
            <w:hideMark/>
          </w:tcPr>
          <w:p w14:paraId="1A959C1B" w14:textId="77777777" w:rsidR="00401C56" w:rsidRPr="00160482" w:rsidRDefault="00401C56" w:rsidP="0029035A">
            <w:pPr>
              <w:spacing w:line="240" w:lineRule="auto"/>
              <w:ind w:firstLine="0"/>
              <w:jc w:val="right"/>
              <w:rPr>
                <w:color w:val="000000"/>
              </w:rPr>
            </w:pPr>
            <w:r w:rsidRPr="00160482">
              <w:rPr>
                <w:color w:val="000000"/>
              </w:rPr>
              <w:t>5</w:t>
            </w:r>
          </w:p>
        </w:tc>
        <w:tc>
          <w:tcPr>
            <w:tcW w:w="867" w:type="dxa"/>
            <w:tcBorders>
              <w:top w:val="nil"/>
              <w:left w:val="nil"/>
              <w:bottom w:val="nil"/>
              <w:right w:val="nil"/>
            </w:tcBorders>
            <w:shd w:val="clear" w:color="auto" w:fill="FFFFFF" w:themeFill="background1"/>
            <w:noWrap/>
            <w:vAlign w:val="bottom"/>
            <w:hideMark/>
          </w:tcPr>
          <w:p w14:paraId="78928761" w14:textId="77777777" w:rsidR="00401C56" w:rsidRPr="00160482" w:rsidRDefault="00401C56" w:rsidP="0029035A">
            <w:pPr>
              <w:spacing w:line="240" w:lineRule="auto"/>
              <w:ind w:firstLine="0"/>
              <w:jc w:val="right"/>
              <w:rPr>
                <w:color w:val="000000"/>
              </w:rPr>
            </w:pPr>
            <w:r w:rsidRPr="00160482">
              <w:rPr>
                <w:color w:val="000000"/>
              </w:rPr>
              <w:t>1260.9</w:t>
            </w:r>
          </w:p>
        </w:tc>
        <w:tc>
          <w:tcPr>
            <w:tcW w:w="823" w:type="dxa"/>
            <w:tcBorders>
              <w:top w:val="nil"/>
              <w:left w:val="nil"/>
              <w:bottom w:val="nil"/>
              <w:right w:val="nil"/>
            </w:tcBorders>
            <w:shd w:val="clear" w:color="auto" w:fill="FFFFFF" w:themeFill="background1"/>
            <w:noWrap/>
            <w:vAlign w:val="bottom"/>
            <w:hideMark/>
          </w:tcPr>
          <w:p w14:paraId="286090B2" w14:textId="77777777" w:rsidR="00401C56" w:rsidRPr="00160482" w:rsidRDefault="00401C56" w:rsidP="0029035A">
            <w:pPr>
              <w:spacing w:line="240" w:lineRule="auto"/>
              <w:ind w:firstLine="0"/>
              <w:jc w:val="right"/>
              <w:rPr>
                <w:color w:val="000000"/>
              </w:rPr>
            </w:pPr>
            <w:r w:rsidRPr="00160482">
              <w:rPr>
                <w:color w:val="000000"/>
              </w:rPr>
              <w:t>57.1</w:t>
            </w:r>
          </w:p>
        </w:tc>
        <w:tc>
          <w:tcPr>
            <w:tcW w:w="940" w:type="dxa"/>
            <w:tcBorders>
              <w:top w:val="nil"/>
              <w:left w:val="nil"/>
              <w:bottom w:val="nil"/>
              <w:right w:val="nil"/>
            </w:tcBorders>
            <w:shd w:val="clear" w:color="auto" w:fill="FFFFFF" w:themeFill="background1"/>
            <w:noWrap/>
            <w:vAlign w:val="bottom"/>
            <w:hideMark/>
          </w:tcPr>
          <w:p w14:paraId="1B9BCB44"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42D1B7EF" w14:textId="77777777" w:rsidR="00401C56" w:rsidRPr="00160482" w:rsidRDefault="00401C56" w:rsidP="0029035A">
            <w:pPr>
              <w:spacing w:line="240" w:lineRule="auto"/>
              <w:ind w:firstLine="0"/>
              <w:jc w:val="right"/>
              <w:rPr>
                <w:color w:val="000000"/>
              </w:rPr>
            </w:pPr>
            <w:r w:rsidRPr="00160482">
              <w:rPr>
                <w:color w:val="000000"/>
              </w:rPr>
              <w:t>-625.3</w:t>
            </w:r>
          </w:p>
        </w:tc>
        <w:tc>
          <w:tcPr>
            <w:tcW w:w="823" w:type="dxa"/>
            <w:tcBorders>
              <w:top w:val="nil"/>
              <w:left w:val="nil"/>
              <w:bottom w:val="nil"/>
              <w:right w:val="nil"/>
            </w:tcBorders>
            <w:shd w:val="clear" w:color="auto" w:fill="FFFFFF" w:themeFill="background1"/>
            <w:noWrap/>
            <w:vAlign w:val="bottom"/>
            <w:hideMark/>
          </w:tcPr>
          <w:p w14:paraId="028A2990"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629F657B"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243E23AB" w14:textId="77777777" w:rsidR="00401C56" w:rsidRPr="00160482" w:rsidRDefault="00401C56" w:rsidP="0029035A">
            <w:pPr>
              <w:spacing w:line="240" w:lineRule="auto"/>
              <w:ind w:firstLine="0"/>
              <w:rPr>
                <w:color w:val="000000"/>
              </w:rPr>
            </w:pPr>
            <w:r w:rsidRPr="00160482">
              <w:rPr>
                <w:color w:val="000000"/>
              </w:rPr>
              <w:t>rugosity + year</w:t>
            </w:r>
          </w:p>
        </w:tc>
        <w:tc>
          <w:tcPr>
            <w:tcW w:w="823" w:type="dxa"/>
            <w:tcBorders>
              <w:top w:val="nil"/>
              <w:left w:val="nil"/>
              <w:bottom w:val="nil"/>
              <w:right w:val="nil"/>
            </w:tcBorders>
            <w:shd w:val="clear" w:color="auto" w:fill="FFFFFF" w:themeFill="background1"/>
            <w:noWrap/>
            <w:vAlign w:val="bottom"/>
            <w:hideMark/>
          </w:tcPr>
          <w:p w14:paraId="7EEB2974" w14:textId="77777777" w:rsidR="00401C56" w:rsidRPr="00160482" w:rsidRDefault="00401C56" w:rsidP="0029035A">
            <w:pPr>
              <w:spacing w:line="240" w:lineRule="auto"/>
              <w:ind w:firstLine="0"/>
              <w:jc w:val="right"/>
              <w:rPr>
                <w:color w:val="000000"/>
              </w:rPr>
            </w:pPr>
            <w:r w:rsidRPr="00160482">
              <w:rPr>
                <w:color w:val="000000"/>
              </w:rPr>
              <w:t>4</w:t>
            </w:r>
          </w:p>
        </w:tc>
        <w:tc>
          <w:tcPr>
            <w:tcW w:w="867" w:type="dxa"/>
            <w:tcBorders>
              <w:top w:val="nil"/>
              <w:left w:val="nil"/>
              <w:bottom w:val="nil"/>
              <w:right w:val="nil"/>
            </w:tcBorders>
            <w:shd w:val="clear" w:color="auto" w:fill="FFFFFF" w:themeFill="background1"/>
            <w:noWrap/>
            <w:vAlign w:val="bottom"/>
            <w:hideMark/>
          </w:tcPr>
          <w:p w14:paraId="1EA25000" w14:textId="77777777" w:rsidR="00401C56" w:rsidRPr="00160482" w:rsidRDefault="00401C56" w:rsidP="0029035A">
            <w:pPr>
              <w:spacing w:line="240" w:lineRule="auto"/>
              <w:ind w:firstLine="0"/>
              <w:jc w:val="right"/>
              <w:rPr>
                <w:color w:val="000000"/>
              </w:rPr>
            </w:pPr>
            <w:r w:rsidRPr="00160482">
              <w:rPr>
                <w:color w:val="000000"/>
              </w:rPr>
              <w:t>1261.6</w:t>
            </w:r>
          </w:p>
        </w:tc>
        <w:tc>
          <w:tcPr>
            <w:tcW w:w="823" w:type="dxa"/>
            <w:tcBorders>
              <w:top w:val="nil"/>
              <w:left w:val="nil"/>
              <w:bottom w:val="nil"/>
              <w:right w:val="nil"/>
            </w:tcBorders>
            <w:shd w:val="clear" w:color="auto" w:fill="FFFFFF" w:themeFill="background1"/>
            <w:noWrap/>
            <w:vAlign w:val="bottom"/>
            <w:hideMark/>
          </w:tcPr>
          <w:p w14:paraId="53E3CDAA" w14:textId="77777777" w:rsidR="00401C56" w:rsidRPr="00160482" w:rsidRDefault="00401C56" w:rsidP="0029035A">
            <w:pPr>
              <w:spacing w:line="240" w:lineRule="auto"/>
              <w:ind w:firstLine="0"/>
              <w:jc w:val="right"/>
              <w:rPr>
                <w:color w:val="000000"/>
              </w:rPr>
            </w:pPr>
            <w:r w:rsidRPr="00160482">
              <w:rPr>
                <w:color w:val="000000"/>
              </w:rPr>
              <w:t>57.8</w:t>
            </w:r>
          </w:p>
        </w:tc>
        <w:tc>
          <w:tcPr>
            <w:tcW w:w="940" w:type="dxa"/>
            <w:tcBorders>
              <w:top w:val="nil"/>
              <w:left w:val="nil"/>
              <w:bottom w:val="nil"/>
              <w:right w:val="nil"/>
            </w:tcBorders>
            <w:shd w:val="clear" w:color="auto" w:fill="FFFFFF" w:themeFill="background1"/>
            <w:noWrap/>
            <w:vAlign w:val="bottom"/>
            <w:hideMark/>
          </w:tcPr>
          <w:p w14:paraId="6555DF67"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2A685ACB" w14:textId="77777777" w:rsidR="00401C56" w:rsidRPr="00160482" w:rsidRDefault="00401C56" w:rsidP="0029035A">
            <w:pPr>
              <w:spacing w:line="240" w:lineRule="auto"/>
              <w:ind w:firstLine="0"/>
              <w:jc w:val="right"/>
              <w:rPr>
                <w:color w:val="000000"/>
              </w:rPr>
            </w:pPr>
            <w:r w:rsidRPr="00160482">
              <w:rPr>
                <w:color w:val="000000"/>
              </w:rPr>
              <w:t>-626.7</w:t>
            </w:r>
          </w:p>
        </w:tc>
        <w:tc>
          <w:tcPr>
            <w:tcW w:w="823" w:type="dxa"/>
            <w:tcBorders>
              <w:top w:val="nil"/>
              <w:left w:val="nil"/>
              <w:bottom w:val="nil"/>
              <w:right w:val="nil"/>
            </w:tcBorders>
            <w:shd w:val="clear" w:color="auto" w:fill="FFFFFF" w:themeFill="background1"/>
            <w:noWrap/>
            <w:vAlign w:val="bottom"/>
            <w:hideMark/>
          </w:tcPr>
          <w:p w14:paraId="006FF890"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6993EC9E" w14:textId="77777777" w:rsidTr="0029035A">
        <w:trPr>
          <w:trHeight w:val="297"/>
        </w:trPr>
        <w:tc>
          <w:tcPr>
            <w:tcW w:w="2817" w:type="dxa"/>
            <w:tcBorders>
              <w:top w:val="nil"/>
              <w:left w:val="nil"/>
              <w:bottom w:val="single" w:sz="4" w:space="0" w:color="auto"/>
              <w:right w:val="nil"/>
            </w:tcBorders>
            <w:shd w:val="clear" w:color="auto" w:fill="FFFFFF" w:themeFill="background1"/>
            <w:noWrap/>
            <w:vAlign w:val="bottom"/>
            <w:hideMark/>
          </w:tcPr>
          <w:p w14:paraId="1805103B" w14:textId="77777777" w:rsidR="00401C56" w:rsidRPr="00160482" w:rsidRDefault="00401C56" w:rsidP="0029035A">
            <w:pPr>
              <w:spacing w:line="240" w:lineRule="auto"/>
              <w:ind w:firstLine="0"/>
              <w:rPr>
                <w:color w:val="000000"/>
              </w:rPr>
            </w:pPr>
            <w:r w:rsidRPr="00160482">
              <w:rPr>
                <w:color w:val="000000"/>
              </w:rPr>
              <w:t>rugosity</w:t>
            </w:r>
          </w:p>
        </w:tc>
        <w:tc>
          <w:tcPr>
            <w:tcW w:w="823" w:type="dxa"/>
            <w:tcBorders>
              <w:top w:val="nil"/>
              <w:left w:val="nil"/>
              <w:bottom w:val="single" w:sz="4" w:space="0" w:color="auto"/>
              <w:right w:val="nil"/>
            </w:tcBorders>
            <w:shd w:val="clear" w:color="auto" w:fill="FFFFFF" w:themeFill="background1"/>
            <w:noWrap/>
            <w:vAlign w:val="bottom"/>
            <w:hideMark/>
          </w:tcPr>
          <w:p w14:paraId="154C5FA2" w14:textId="77777777" w:rsidR="00401C56" w:rsidRPr="00160482" w:rsidRDefault="00401C56" w:rsidP="0029035A">
            <w:pPr>
              <w:spacing w:line="240" w:lineRule="auto"/>
              <w:ind w:firstLine="0"/>
              <w:jc w:val="right"/>
              <w:rPr>
                <w:color w:val="000000"/>
              </w:rPr>
            </w:pPr>
            <w:r w:rsidRPr="00160482">
              <w:rPr>
                <w:color w:val="000000"/>
              </w:rPr>
              <w:t>3</w:t>
            </w:r>
          </w:p>
        </w:tc>
        <w:tc>
          <w:tcPr>
            <w:tcW w:w="867" w:type="dxa"/>
            <w:tcBorders>
              <w:top w:val="nil"/>
              <w:left w:val="nil"/>
              <w:bottom w:val="single" w:sz="4" w:space="0" w:color="auto"/>
              <w:right w:val="nil"/>
            </w:tcBorders>
            <w:shd w:val="clear" w:color="auto" w:fill="FFFFFF" w:themeFill="background1"/>
            <w:noWrap/>
            <w:vAlign w:val="bottom"/>
            <w:hideMark/>
          </w:tcPr>
          <w:p w14:paraId="2DFD862C" w14:textId="77777777" w:rsidR="00401C56" w:rsidRPr="00160482" w:rsidRDefault="00401C56" w:rsidP="0029035A">
            <w:pPr>
              <w:spacing w:line="240" w:lineRule="auto"/>
              <w:ind w:firstLine="0"/>
              <w:jc w:val="right"/>
              <w:rPr>
                <w:color w:val="000000"/>
              </w:rPr>
            </w:pPr>
            <w:r w:rsidRPr="00160482">
              <w:rPr>
                <w:color w:val="000000"/>
              </w:rPr>
              <w:t>1266.3</w:t>
            </w:r>
          </w:p>
        </w:tc>
        <w:tc>
          <w:tcPr>
            <w:tcW w:w="823" w:type="dxa"/>
            <w:tcBorders>
              <w:top w:val="nil"/>
              <w:left w:val="nil"/>
              <w:bottom w:val="single" w:sz="4" w:space="0" w:color="auto"/>
              <w:right w:val="nil"/>
            </w:tcBorders>
            <w:shd w:val="clear" w:color="auto" w:fill="FFFFFF" w:themeFill="background1"/>
            <w:noWrap/>
            <w:vAlign w:val="bottom"/>
            <w:hideMark/>
          </w:tcPr>
          <w:p w14:paraId="721101ED" w14:textId="77777777" w:rsidR="00401C56" w:rsidRPr="00160482" w:rsidRDefault="00401C56" w:rsidP="0029035A">
            <w:pPr>
              <w:spacing w:line="240" w:lineRule="auto"/>
              <w:ind w:firstLine="0"/>
              <w:jc w:val="right"/>
              <w:rPr>
                <w:color w:val="000000"/>
              </w:rPr>
            </w:pPr>
            <w:r w:rsidRPr="00160482">
              <w:rPr>
                <w:color w:val="000000"/>
              </w:rPr>
              <w:t>62.4</w:t>
            </w:r>
          </w:p>
        </w:tc>
        <w:tc>
          <w:tcPr>
            <w:tcW w:w="940" w:type="dxa"/>
            <w:tcBorders>
              <w:top w:val="nil"/>
              <w:left w:val="nil"/>
              <w:bottom w:val="single" w:sz="4" w:space="0" w:color="auto"/>
              <w:right w:val="nil"/>
            </w:tcBorders>
            <w:shd w:val="clear" w:color="auto" w:fill="FFFFFF" w:themeFill="background1"/>
            <w:noWrap/>
            <w:vAlign w:val="bottom"/>
            <w:hideMark/>
          </w:tcPr>
          <w:p w14:paraId="1183C6EE"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0773463F" w14:textId="77777777" w:rsidR="00401C56" w:rsidRPr="00160482" w:rsidRDefault="00401C56" w:rsidP="0029035A">
            <w:pPr>
              <w:spacing w:line="240" w:lineRule="auto"/>
              <w:ind w:firstLine="0"/>
              <w:jc w:val="right"/>
              <w:rPr>
                <w:color w:val="000000"/>
              </w:rPr>
            </w:pPr>
            <w:r w:rsidRPr="00160482">
              <w:rPr>
                <w:color w:val="000000"/>
              </w:rPr>
              <w:t>-630.1</w:t>
            </w:r>
          </w:p>
        </w:tc>
        <w:tc>
          <w:tcPr>
            <w:tcW w:w="823" w:type="dxa"/>
            <w:tcBorders>
              <w:top w:val="nil"/>
              <w:left w:val="nil"/>
              <w:bottom w:val="single" w:sz="4" w:space="0" w:color="auto"/>
              <w:right w:val="nil"/>
            </w:tcBorders>
            <w:shd w:val="clear" w:color="auto" w:fill="FFFFFF" w:themeFill="background1"/>
            <w:noWrap/>
            <w:vAlign w:val="bottom"/>
            <w:hideMark/>
          </w:tcPr>
          <w:p w14:paraId="6C5A91B0" w14:textId="77777777" w:rsidR="00401C56" w:rsidRPr="00160482" w:rsidRDefault="00401C56" w:rsidP="0029035A">
            <w:pPr>
              <w:spacing w:line="240" w:lineRule="auto"/>
              <w:ind w:firstLine="0"/>
              <w:jc w:val="right"/>
              <w:rPr>
                <w:color w:val="000000"/>
              </w:rPr>
            </w:pPr>
            <w:r w:rsidRPr="00160482">
              <w:rPr>
                <w:color w:val="000000"/>
              </w:rPr>
              <w:t>0.63</w:t>
            </w:r>
          </w:p>
        </w:tc>
      </w:tr>
    </w:tbl>
    <w:p w14:paraId="6AE967F3" w14:textId="77777777" w:rsidR="00401C56" w:rsidRDefault="00401C56" w:rsidP="00401C56">
      <w:pPr>
        <w:spacing w:after="200" w:line="276" w:lineRule="auto"/>
        <w:ind w:firstLine="0"/>
      </w:pPr>
      <w:r>
        <w:br w:type="page"/>
      </w:r>
    </w:p>
    <w:p w14:paraId="1745CD77" w14:textId="77777777" w:rsidR="00401C56" w:rsidRDefault="00401C56" w:rsidP="00401C56">
      <w:pPr>
        <w:pStyle w:val="Tableheading"/>
      </w:pPr>
      <w:r>
        <w:lastRenderedPageBreak/>
        <w:t xml:space="preserve">Table 8. </w:t>
      </w:r>
      <w:proofErr w:type="spellStart"/>
      <w:r>
        <w:t>AICc</w:t>
      </w:r>
      <w:proofErr w:type="spellEnd"/>
      <w:r>
        <w:t xml:space="preserve"> table of models with combined richness, as the sum of coral, fish, and sponge richness, as the response variable (target) and rugosity (in cm) as the top candidate surrogate.</w:t>
      </w:r>
      <w:r w:rsidRPr="00D93B1C">
        <w:t xml:space="preserve"> </w:t>
      </w:r>
      <w:r>
        <w:t xml:space="preserve">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w:t>
      </w:r>
      <w:proofErr w:type="spellStart"/>
      <w:r>
        <w:rPr>
          <w:rStyle w:val="TableheadingChar"/>
        </w:rPr>
        <w:t>Guana</w:t>
      </w:r>
      <w:proofErr w:type="spellEnd"/>
      <w:r>
        <w:rPr>
          <w:rStyle w:val="TableheadingChar"/>
        </w:rPr>
        <w:t xml:space="preserve"> Island, BVI from 1992-2018.</w:t>
      </w:r>
    </w:p>
    <w:tbl>
      <w:tblPr>
        <w:tblW w:w="8311" w:type="dxa"/>
        <w:tblInd w:w="93" w:type="dxa"/>
        <w:shd w:val="clear" w:color="auto" w:fill="FFFFFF" w:themeFill="background1"/>
        <w:tblLook w:val="04A0" w:firstRow="1" w:lastRow="0" w:firstColumn="1" w:lastColumn="0" w:noHBand="0" w:noVBand="1"/>
      </w:tblPr>
      <w:tblGrid>
        <w:gridCol w:w="2817"/>
        <w:gridCol w:w="823"/>
        <w:gridCol w:w="876"/>
        <w:gridCol w:w="823"/>
        <w:gridCol w:w="950"/>
        <w:gridCol w:w="1230"/>
        <w:gridCol w:w="823"/>
      </w:tblGrid>
      <w:tr w:rsidR="00401C56" w:rsidRPr="00160482" w14:paraId="6B04C269" w14:textId="77777777" w:rsidTr="0029035A">
        <w:trPr>
          <w:trHeight w:val="366"/>
        </w:trPr>
        <w:tc>
          <w:tcPr>
            <w:tcW w:w="2817" w:type="dxa"/>
            <w:tcBorders>
              <w:top w:val="single" w:sz="4" w:space="0" w:color="auto"/>
              <w:left w:val="nil"/>
              <w:bottom w:val="single" w:sz="4" w:space="0" w:color="auto"/>
              <w:right w:val="nil"/>
            </w:tcBorders>
            <w:shd w:val="clear" w:color="auto" w:fill="FFFFFF" w:themeFill="background1"/>
            <w:noWrap/>
            <w:vAlign w:val="center"/>
            <w:hideMark/>
          </w:tcPr>
          <w:p w14:paraId="6BE80F31"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409BB726" w14:textId="77777777" w:rsidR="00401C56" w:rsidRPr="00160482" w:rsidRDefault="00401C56" w:rsidP="0029035A">
            <w:pPr>
              <w:spacing w:line="240" w:lineRule="auto"/>
              <w:ind w:firstLine="0"/>
              <w:rPr>
                <w:b/>
                <w:bCs/>
                <w:color w:val="000000"/>
              </w:rPr>
            </w:pPr>
            <w:r w:rsidRPr="00160482">
              <w:rPr>
                <w:b/>
                <w:bCs/>
                <w:color w:val="000000"/>
              </w:rPr>
              <w:t>K</w:t>
            </w:r>
          </w:p>
        </w:tc>
        <w:tc>
          <w:tcPr>
            <w:tcW w:w="867" w:type="dxa"/>
            <w:tcBorders>
              <w:top w:val="single" w:sz="4" w:space="0" w:color="auto"/>
              <w:left w:val="nil"/>
              <w:bottom w:val="single" w:sz="4" w:space="0" w:color="auto"/>
              <w:right w:val="nil"/>
            </w:tcBorders>
            <w:shd w:val="clear" w:color="auto" w:fill="FFFFFF" w:themeFill="background1"/>
            <w:noWrap/>
            <w:vAlign w:val="center"/>
            <w:hideMark/>
          </w:tcPr>
          <w:p w14:paraId="30CDF94F"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8E210A2"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43A4F4E3"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2A5380BB"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07E5EB9"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61C239DA"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30A322DE" w14:textId="77777777" w:rsidR="00401C56" w:rsidRPr="00160482" w:rsidRDefault="00401C56" w:rsidP="0029035A">
            <w:pPr>
              <w:spacing w:line="240" w:lineRule="auto"/>
              <w:ind w:firstLine="0"/>
              <w:rPr>
                <w:color w:val="000000"/>
              </w:rPr>
            </w:pPr>
            <w:r w:rsidRPr="00160482">
              <w:rPr>
                <w:color w:val="000000"/>
              </w:rPr>
              <w:t>rugosity + year + site</w:t>
            </w:r>
          </w:p>
        </w:tc>
        <w:tc>
          <w:tcPr>
            <w:tcW w:w="823" w:type="dxa"/>
            <w:tcBorders>
              <w:top w:val="nil"/>
              <w:left w:val="nil"/>
              <w:bottom w:val="nil"/>
              <w:right w:val="nil"/>
            </w:tcBorders>
            <w:shd w:val="clear" w:color="auto" w:fill="FFFFFF" w:themeFill="background1"/>
            <w:noWrap/>
            <w:vAlign w:val="bottom"/>
            <w:hideMark/>
          </w:tcPr>
          <w:p w14:paraId="7D7D67B3" w14:textId="77777777" w:rsidR="00401C56" w:rsidRPr="00160482" w:rsidRDefault="00401C56" w:rsidP="0029035A">
            <w:pPr>
              <w:spacing w:line="240" w:lineRule="auto"/>
              <w:ind w:firstLine="0"/>
              <w:jc w:val="right"/>
              <w:rPr>
                <w:color w:val="000000"/>
              </w:rPr>
            </w:pPr>
            <w:r w:rsidRPr="00160482">
              <w:rPr>
                <w:color w:val="000000"/>
              </w:rPr>
              <w:t>11</w:t>
            </w:r>
          </w:p>
        </w:tc>
        <w:tc>
          <w:tcPr>
            <w:tcW w:w="867" w:type="dxa"/>
            <w:tcBorders>
              <w:top w:val="nil"/>
              <w:left w:val="nil"/>
              <w:bottom w:val="nil"/>
              <w:right w:val="nil"/>
            </w:tcBorders>
            <w:shd w:val="clear" w:color="auto" w:fill="FFFFFF" w:themeFill="background1"/>
            <w:noWrap/>
            <w:vAlign w:val="bottom"/>
            <w:hideMark/>
          </w:tcPr>
          <w:p w14:paraId="4F00420D" w14:textId="77777777" w:rsidR="00401C56" w:rsidRPr="00160482" w:rsidRDefault="00401C56" w:rsidP="0029035A">
            <w:pPr>
              <w:spacing w:line="240" w:lineRule="auto"/>
              <w:ind w:firstLine="0"/>
              <w:jc w:val="right"/>
              <w:rPr>
                <w:color w:val="000000"/>
              </w:rPr>
            </w:pPr>
            <w:r w:rsidRPr="00160482">
              <w:rPr>
                <w:color w:val="000000"/>
              </w:rPr>
              <w:t>1079.7</w:t>
            </w:r>
          </w:p>
        </w:tc>
        <w:tc>
          <w:tcPr>
            <w:tcW w:w="823" w:type="dxa"/>
            <w:tcBorders>
              <w:top w:val="nil"/>
              <w:left w:val="nil"/>
              <w:bottom w:val="nil"/>
              <w:right w:val="nil"/>
            </w:tcBorders>
            <w:shd w:val="clear" w:color="auto" w:fill="FFFFFF" w:themeFill="background1"/>
            <w:noWrap/>
            <w:vAlign w:val="bottom"/>
            <w:hideMark/>
          </w:tcPr>
          <w:p w14:paraId="57F2C882" w14:textId="77777777" w:rsidR="00401C56" w:rsidRPr="00160482" w:rsidRDefault="00401C56" w:rsidP="0029035A">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180310A0" w14:textId="77777777" w:rsidR="00401C56" w:rsidRPr="00160482" w:rsidRDefault="00401C56" w:rsidP="0029035A">
            <w:pPr>
              <w:spacing w:line="240" w:lineRule="auto"/>
              <w:ind w:firstLine="0"/>
              <w:jc w:val="right"/>
              <w:rPr>
                <w:color w:val="000000"/>
              </w:rPr>
            </w:pPr>
            <w:r w:rsidRPr="00160482">
              <w:rPr>
                <w:color w:val="000000"/>
              </w:rPr>
              <w:t>0.96</w:t>
            </w:r>
          </w:p>
        </w:tc>
        <w:tc>
          <w:tcPr>
            <w:tcW w:w="1218" w:type="dxa"/>
            <w:tcBorders>
              <w:top w:val="nil"/>
              <w:left w:val="nil"/>
              <w:bottom w:val="nil"/>
              <w:right w:val="nil"/>
            </w:tcBorders>
            <w:shd w:val="clear" w:color="auto" w:fill="FFFFFF" w:themeFill="background1"/>
            <w:noWrap/>
            <w:vAlign w:val="bottom"/>
            <w:hideMark/>
          </w:tcPr>
          <w:p w14:paraId="48A18518" w14:textId="77777777" w:rsidR="00401C56" w:rsidRPr="00160482" w:rsidRDefault="00401C56" w:rsidP="0029035A">
            <w:pPr>
              <w:spacing w:line="240" w:lineRule="auto"/>
              <w:ind w:firstLine="0"/>
              <w:jc w:val="right"/>
              <w:rPr>
                <w:color w:val="000000"/>
              </w:rPr>
            </w:pPr>
            <w:r w:rsidRPr="00160482">
              <w:rPr>
                <w:color w:val="000000"/>
              </w:rPr>
              <w:t>-528.0</w:t>
            </w:r>
          </w:p>
        </w:tc>
        <w:tc>
          <w:tcPr>
            <w:tcW w:w="823" w:type="dxa"/>
            <w:tcBorders>
              <w:top w:val="nil"/>
              <w:left w:val="nil"/>
              <w:bottom w:val="nil"/>
              <w:right w:val="nil"/>
            </w:tcBorders>
            <w:shd w:val="clear" w:color="auto" w:fill="FFFFFF" w:themeFill="background1"/>
            <w:noWrap/>
            <w:vAlign w:val="bottom"/>
            <w:hideMark/>
          </w:tcPr>
          <w:p w14:paraId="777BC1AE"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3C4B25C7"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733253F5" w14:textId="77777777" w:rsidR="00401C56" w:rsidRPr="00160482" w:rsidRDefault="00401C56" w:rsidP="0029035A">
            <w:pPr>
              <w:spacing w:line="240" w:lineRule="auto"/>
              <w:ind w:firstLine="0"/>
              <w:rPr>
                <w:color w:val="000000"/>
              </w:rPr>
            </w:pPr>
            <w:r w:rsidRPr="00160482">
              <w:rPr>
                <w:color w:val="000000"/>
              </w:rPr>
              <w:t>rugosity + site</w:t>
            </w:r>
          </w:p>
        </w:tc>
        <w:tc>
          <w:tcPr>
            <w:tcW w:w="823" w:type="dxa"/>
            <w:tcBorders>
              <w:top w:val="nil"/>
              <w:left w:val="nil"/>
              <w:bottom w:val="nil"/>
              <w:right w:val="nil"/>
            </w:tcBorders>
            <w:shd w:val="clear" w:color="auto" w:fill="FFFFFF" w:themeFill="background1"/>
            <w:noWrap/>
            <w:vAlign w:val="bottom"/>
            <w:hideMark/>
          </w:tcPr>
          <w:p w14:paraId="6CCBD031" w14:textId="77777777" w:rsidR="00401C56" w:rsidRPr="00160482" w:rsidRDefault="00401C56" w:rsidP="0029035A">
            <w:pPr>
              <w:spacing w:line="240" w:lineRule="auto"/>
              <w:ind w:firstLine="0"/>
              <w:jc w:val="right"/>
              <w:rPr>
                <w:color w:val="000000"/>
              </w:rPr>
            </w:pPr>
            <w:r w:rsidRPr="00160482">
              <w:rPr>
                <w:color w:val="000000"/>
              </w:rPr>
              <w:t>10</w:t>
            </w:r>
          </w:p>
        </w:tc>
        <w:tc>
          <w:tcPr>
            <w:tcW w:w="867" w:type="dxa"/>
            <w:tcBorders>
              <w:top w:val="nil"/>
              <w:left w:val="nil"/>
              <w:bottom w:val="nil"/>
              <w:right w:val="nil"/>
            </w:tcBorders>
            <w:shd w:val="clear" w:color="auto" w:fill="FFFFFF" w:themeFill="background1"/>
            <w:noWrap/>
            <w:vAlign w:val="bottom"/>
            <w:hideMark/>
          </w:tcPr>
          <w:p w14:paraId="61FEE11C" w14:textId="77777777" w:rsidR="00401C56" w:rsidRPr="00160482" w:rsidRDefault="00401C56" w:rsidP="0029035A">
            <w:pPr>
              <w:spacing w:line="240" w:lineRule="auto"/>
              <w:ind w:firstLine="0"/>
              <w:jc w:val="right"/>
              <w:rPr>
                <w:color w:val="000000"/>
              </w:rPr>
            </w:pPr>
            <w:r w:rsidRPr="00160482">
              <w:rPr>
                <w:color w:val="000000"/>
              </w:rPr>
              <w:t>1086.5</w:t>
            </w:r>
          </w:p>
        </w:tc>
        <w:tc>
          <w:tcPr>
            <w:tcW w:w="823" w:type="dxa"/>
            <w:tcBorders>
              <w:top w:val="nil"/>
              <w:left w:val="nil"/>
              <w:bottom w:val="nil"/>
              <w:right w:val="nil"/>
            </w:tcBorders>
            <w:shd w:val="clear" w:color="auto" w:fill="FFFFFF" w:themeFill="background1"/>
            <w:noWrap/>
            <w:vAlign w:val="bottom"/>
            <w:hideMark/>
          </w:tcPr>
          <w:p w14:paraId="0A0ECC03" w14:textId="77777777" w:rsidR="00401C56" w:rsidRPr="00160482" w:rsidRDefault="00401C56" w:rsidP="0029035A">
            <w:pPr>
              <w:spacing w:line="240" w:lineRule="auto"/>
              <w:ind w:firstLine="0"/>
              <w:jc w:val="right"/>
              <w:rPr>
                <w:color w:val="000000"/>
              </w:rPr>
            </w:pPr>
            <w:r w:rsidRPr="00160482">
              <w:rPr>
                <w:color w:val="000000"/>
              </w:rPr>
              <w:t>6.8</w:t>
            </w:r>
          </w:p>
        </w:tc>
        <w:tc>
          <w:tcPr>
            <w:tcW w:w="940" w:type="dxa"/>
            <w:tcBorders>
              <w:top w:val="nil"/>
              <w:left w:val="nil"/>
              <w:bottom w:val="nil"/>
              <w:right w:val="nil"/>
            </w:tcBorders>
            <w:shd w:val="clear" w:color="auto" w:fill="FFFFFF" w:themeFill="background1"/>
            <w:noWrap/>
            <w:vAlign w:val="bottom"/>
            <w:hideMark/>
          </w:tcPr>
          <w:p w14:paraId="74B54496" w14:textId="77777777" w:rsidR="00401C56" w:rsidRPr="00160482" w:rsidRDefault="00401C56" w:rsidP="0029035A">
            <w:pPr>
              <w:spacing w:line="240" w:lineRule="auto"/>
              <w:ind w:firstLine="0"/>
              <w:jc w:val="right"/>
              <w:rPr>
                <w:color w:val="000000"/>
              </w:rPr>
            </w:pPr>
            <w:r w:rsidRPr="00160482">
              <w:rPr>
                <w:color w:val="000000"/>
              </w:rPr>
              <w:t>0.03</w:t>
            </w:r>
          </w:p>
        </w:tc>
        <w:tc>
          <w:tcPr>
            <w:tcW w:w="1218" w:type="dxa"/>
            <w:tcBorders>
              <w:top w:val="nil"/>
              <w:left w:val="nil"/>
              <w:bottom w:val="nil"/>
              <w:right w:val="nil"/>
            </w:tcBorders>
            <w:shd w:val="clear" w:color="auto" w:fill="FFFFFF" w:themeFill="background1"/>
            <w:noWrap/>
            <w:vAlign w:val="bottom"/>
            <w:hideMark/>
          </w:tcPr>
          <w:p w14:paraId="691522DB" w14:textId="77777777" w:rsidR="00401C56" w:rsidRPr="00160482" w:rsidRDefault="00401C56" w:rsidP="0029035A">
            <w:pPr>
              <w:spacing w:line="240" w:lineRule="auto"/>
              <w:ind w:firstLine="0"/>
              <w:jc w:val="right"/>
              <w:rPr>
                <w:color w:val="000000"/>
              </w:rPr>
            </w:pPr>
            <w:r w:rsidRPr="00160482">
              <w:rPr>
                <w:color w:val="000000"/>
              </w:rPr>
              <w:t>-532.5</w:t>
            </w:r>
          </w:p>
        </w:tc>
        <w:tc>
          <w:tcPr>
            <w:tcW w:w="823" w:type="dxa"/>
            <w:tcBorders>
              <w:top w:val="nil"/>
              <w:left w:val="nil"/>
              <w:bottom w:val="nil"/>
              <w:right w:val="nil"/>
            </w:tcBorders>
            <w:shd w:val="clear" w:color="auto" w:fill="FFFFFF" w:themeFill="background1"/>
            <w:noWrap/>
            <w:vAlign w:val="bottom"/>
            <w:hideMark/>
          </w:tcPr>
          <w:p w14:paraId="6AE708D8" w14:textId="77777777" w:rsidR="00401C56" w:rsidRPr="00160482" w:rsidRDefault="00401C56" w:rsidP="0029035A">
            <w:pPr>
              <w:spacing w:line="240" w:lineRule="auto"/>
              <w:ind w:firstLine="0"/>
              <w:jc w:val="right"/>
              <w:rPr>
                <w:color w:val="000000"/>
              </w:rPr>
            </w:pPr>
            <w:r w:rsidRPr="00160482">
              <w:rPr>
                <w:color w:val="000000"/>
              </w:rPr>
              <w:t>0.60</w:t>
            </w:r>
          </w:p>
        </w:tc>
      </w:tr>
      <w:tr w:rsidR="00401C56" w:rsidRPr="00160482" w14:paraId="7B81456C"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29F51EEF" w14:textId="77777777" w:rsidR="00401C56" w:rsidRPr="00160482" w:rsidRDefault="00401C56" w:rsidP="0029035A">
            <w:pPr>
              <w:spacing w:line="240" w:lineRule="auto"/>
              <w:ind w:firstLine="0"/>
              <w:rPr>
                <w:color w:val="000000"/>
              </w:rPr>
            </w:pPr>
            <w:r w:rsidRPr="00160482">
              <w:rPr>
                <w:color w:val="000000"/>
              </w:rPr>
              <w:t>rugosity + year</w:t>
            </w:r>
          </w:p>
        </w:tc>
        <w:tc>
          <w:tcPr>
            <w:tcW w:w="823" w:type="dxa"/>
            <w:tcBorders>
              <w:top w:val="nil"/>
              <w:left w:val="nil"/>
              <w:bottom w:val="nil"/>
              <w:right w:val="nil"/>
            </w:tcBorders>
            <w:shd w:val="clear" w:color="auto" w:fill="FFFFFF" w:themeFill="background1"/>
            <w:noWrap/>
            <w:vAlign w:val="bottom"/>
            <w:hideMark/>
          </w:tcPr>
          <w:p w14:paraId="3BB06FEC" w14:textId="77777777" w:rsidR="00401C56" w:rsidRPr="00160482" w:rsidRDefault="00401C56" w:rsidP="0029035A">
            <w:pPr>
              <w:spacing w:line="240" w:lineRule="auto"/>
              <w:ind w:firstLine="0"/>
              <w:jc w:val="right"/>
              <w:rPr>
                <w:color w:val="000000"/>
              </w:rPr>
            </w:pPr>
            <w:r w:rsidRPr="00160482">
              <w:rPr>
                <w:color w:val="000000"/>
              </w:rPr>
              <w:t>4</w:t>
            </w:r>
          </w:p>
        </w:tc>
        <w:tc>
          <w:tcPr>
            <w:tcW w:w="867" w:type="dxa"/>
            <w:tcBorders>
              <w:top w:val="nil"/>
              <w:left w:val="nil"/>
              <w:bottom w:val="nil"/>
              <w:right w:val="nil"/>
            </w:tcBorders>
            <w:shd w:val="clear" w:color="auto" w:fill="FFFFFF" w:themeFill="background1"/>
            <w:noWrap/>
            <w:vAlign w:val="bottom"/>
            <w:hideMark/>
          </w:tcPr>
          <w:p w14:paraId="7AC273F1" w14:textId="77777777" w:rsidR="00401C56" w:rsidRPr="00160482" w:rsidRDefault="00401C56" w:rsidP="0029035A">
            <w:pPr>
              <w:spacing w:line="240" w:lineRule="auto"/>
              <w:ind w:firstLine="0"/>
              <w:jc w:val="right"/>
              <w:rPr>
                <w:color w:val="000000"/>
              </w:rPr>
            </w:pPr>
            <w:r w:rsidRPr="00160482">
              <w:rPr>
                <w:color w:val="000000"/>
              </w:rPr>
              <w:t>1092.8</w:t>
            </w:r>
          </w:p>
        </w:tc>
        <w:tc>
          <w:tcPr>
            <w:tcW w:w="823" w:type="dxa"/>
            <w:tcBorders>
              <w:top w:val="nil"/>
              <w:left w:val="nil"/>
              <w:bottom w:val="nil"/>
              <w:right w:val="nil"/>
            </w:tcBorders>
            <w:shd w:val="clear" w:color="auto" w:fill="FFFFFF" w:themeFill="background1"/>
            <w:noWrap/>
            <w:vAlign w:val="bottom"/>
            <w:hideMark/>
          </w:tcPr>
          <w:p w14:paraId="10E6E222" w14:textId="77777777" w:rsidR="00401C56" w:rsidRPr="00160482" w:rsidRDefault="00401C56" w:rsidP="0029035A">
            <w:pPr>
              <w:spacing w:line="240" w:lineRule="auto"/>
              <w:ind w:firstLine="0"/>
              <w:jc w:val="right"/>
              <w:rPr>
                <w:color w:val="000000"/>
              </w:rPr>
            </w:pPr>
            <w:r w:rsidRPr="00160482">
              <w:rPr>
                <w:color w:val="000000"/>
              </w:rPr>
              <w:t>13.1</w:t>
            </w:r>
          </w:p>
        </w:tc>
        <w:tc>
          <w:tcPr>
            <w:tcW w:w="940" w:type="dxa"/>
            <w:tcBorders>
              <w:top w:val="nil"/>
              <w:left w:val="nil"/>
              <w:bottom w:val="nil"/>
              <w:right w:val="nil"/>
            </w:tcBorders>
            <w:shd w:val="clear" w:color="auto" w:fill="FFFFFF" w:themeFill="background1"/>
            <w:noWrap/>
            <w:vAlign w:val="bottom"/>
            <w:hideMark/>
          </w:tcPr>
          <w:p w14:paraId="047DF651"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6F5F2B3C" w14:textId="77777777" w:rsidR="00401C56" w:rsidRPr="00160482" w:rsidRDefault="00401C56" w:rsidP="0029035A">
            <w:pPr>
              <w:spacing w:line="240" w:lineRule="auto"/>
              <w:ind w:firstLine="0"/>
              <w:jc w:val="right"/>
              <w:rPr>
                <w:color w:val="000000"/>
              </w:rPr>
            </w:pPr>
            <w:r w:rsidRPr="00160482">
              <w:rPr>
                <w:color w:val="000000"/>
              </w:rPr>
              <w:t>-542.3</w:t>
            </w:r>
          </w:p>
        </w:tc>
        <w:tc>
          <w:tcPr>
            <w:tcW w:w="823" w:type="dxa"/>
            <w:tcBorders>
              <w:top w:val="nil"/>
              <w:left w:val="nil"/>
              <w:bottom w:val="nil"/>
              <w:right w:val="nil"/>
            </w:tcBorders>
            <w:shd w:val="clear" w:color="auto" w:fill="FFFFFF" w:themeFill="background1"/>
            <w:noWrap/>
            <w:vAlign w:val="bottom"/>
            <w:hideMark/>
          </w:tcPr>
          <w:p w14:paraId="310A8446" w14:textId="77777777" w:rsidR="00401C56" w:rsidRPr="00160482" w:rsidRDefault="00401C56" w:rsidP="0029035A">
            <w:pPr>
              <w:spacing w:line="240" w:lineRule="auto"/>
              <w:ind w:firstLine="0"/>
              <w:jc w:val="right"/>
              <w:rPr>
                <w:color w:val="000000"/>
              </w:rPr>
            </w:pPr>
            <w:r w:rsidRPr="00160482">
              <w:rPr>
                <w:color w:val="000000"/>
              </w:rPr>
              <w:t>0.49</w:t>
            </w:r>
          </w:p>
        </w:tc>
      </w:tr>
      <w:tr w:rsidR="00401C56" w:rsidRPr="00160482" w14:paraId="4B8C4E96"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295131D4" w14:textId="77777777" w:rsidR="00401C56" w:rsidRPr="00160482" w:rsidRDefault="00401C56" w:rsidP="0029035A">
            <w:pPr>
              <w:spacing w:line="240" w:lineRule="auto"/>
              <w:ind w:firstLine="0"/>
              <w:rPr>
                <w:color w:val="000000"/>
              </w:rPr>
            </w:pPr>
            <w:r w:rsidRPr="00160482">
              <w:rPr>
                <w:color w:val="000000"/>
              </w:rPr>
              <w:t>rugosity + site + site*rugosity</w:t>
            </w:r>
          </w:p>
        </w:tc>
        <w:tc>
          <w:tcPr>
            <w:tcW w:w="823" w:type="dxa"/>
            <w:tcBorders>
              <w:top w:val="nil"/>
              <w:left w:val="nil"/>
              <w:bottom w:val="nil"/>
              <w:right w:val="nil"/>
            </w:tcBorders>
            <w:shd w:val="clear" w:color="auto" w:fill="FFFFFF" w:themeFill="background1"/>
            <w:noWrap/>
            <w:vAlign w:val="bottom"/>
            <w:hideMark/>
          </w:tcPr>
          <w:p w14:paraId="2AF15394" w14:textId="77777777" w:rsidR="00401C56" w:rsidRPr="00160482" w:rsidRDefault="00401C56" w:rsidP="0029035A">
            <w:pPr>
              <w:spacing w:line="240" w:lineRule="auto"/>
              <w:ind w:firstLine="0"/>
              <w:jc w:val="right"/>
              <w:rPr>
                <w:color w:val="000000"/>
              </w:rPr>
            </w:pPr>
            <w:r w:rsidRPr="00160482">
              <w:rPr>
                <w:color w:val="000000"/>
              </w:rPr>
              <w:t>17</w:t>
            </w:r>
          </w:p>
        </w:tc>
        <w:tc>
          <w:tcPr>
            <w:tcW w:w="867" w:type="dxa"/>
            <w:tcBorders>
              <w:top w:val="nil"/>
              <w:left w:val="nil"/>
              <w:bottom w:val="nil"/>
              <w:right w:val="nil"/>
            </w:tcBorders>
            <w:shd w:val="clear" w:color="auto" w:fill="FFFFFF" w:themeFill="background1"/>
            <w:noWrap/>
            <w:vAlign w:val="bottom"/>
            <w:hideMark/>
          </w:tcPr>
          <w:p w14:paraId="07202C23" w14:textId="77777777" w:rsidR="00401C56" w:rsidRPr="00160482" w:rsidRDefault="00401C56" w:rsidP="0029035A">
            <w:pPr>
              <w:spacing w:line="240" w:lineRule="auto"/>
              <w:ind w:firstLine="0"/>
              <w:jc w:val="right"/>
              <w:rPr>
                <w:color w:val="000000"/>
              </w:rPr>
            </w:pPr>
            <w:r w:rsidRPr="00160482">
              <w:rPr>
                <w:color w:val="000000"/>
              </w:rPr>
              <w:t>1093.2</w:t>
            </w:r>
          </w:p>
        </w:tc>
        <w:tc>
          <w:tcPr>
            <w:tcW w:w="823" w:type="dxa"/>
            <w:tcBorders>
              <w:top w:val="nil"/>
              <w:left w:val="nil"/>
              <w:bottom w:val="nil"/>
              <w:right w:val="nil"/>
            </w:tcBorders>
            <w:shd w:val="clear" w:color="auto" w:fill="FFFFFF" w:themeFill="background1"/>
            <w:noWrap/>
            <w:vAlign w:val="bottom"/>
            <w:hideMark/>
          </w:tcPr>
          <w:p w14:paraId="7849E63F" w14:textId="77777777" w:rsidR="00401C56" w:rsidRPr="00160482" w:rsidRDefault="00401C56" w:rsidP="0029035A">
            <w:pPr>
              <w:spacing w:line="240" w:lineRule="auto"/>
              <w:ind w:firstLine="0"/>
              <w:jc w:val="right"/>
              <w:rPr>
                <w:color w:val="000000"/>
              </w:rPr>
            </w:pPr>
            <w:r w:rsidRPr="00160482">
              <w:rPr>
                <w:color w:val="000000"/>
              </w:rPr>
              <w:t>13.5</w:t>
            </w:r>
          </w:p>
        </w:tc>
        <w:tc>
          <w:tcPr>
            <w:tcW w:w="940" w:type="dxa"/>
            <w:tcBorders>
              <w:top w:val="nil"/>
              <w:left w:val="nil"/>
              <w:bottom w:val="nil"/>
              <w:right w:val="nil"/>
            </w:tcBorders>
            <w:shd w:val="clear" w:color="auto" w:fill="FFFFFF" w:themeFill="background1"/>
            <w:noWrap/>
            <w:vAlign w:val="bottom"/>
            <w:hideMark/>
          </w:tcPr>
          <w:p w14:paraId="4612ED2E"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5F21E5EF" w14:textId="77777777" w:rsidR="00401C56" w:rsidRPr="00160482" w:rsidRDefault="00401C56" w:rsidP="0029035A">
            <w:pPr>
              <w:spacing w:line="240" w:lineRule="auto"/>
              <w:ind w:firstLine="0"/>
              <w:jc w:val="right"/>
              <w:rPr>
                <w:color w:val="000000"/>
              </w:rPr>
            </w:pPr>
            <w:r w:rsidRPr="00160482">
              <w:rPr>
                <w:color w:val="000000"/>
              </w:rPr>
              <w:t>-527.5</w:t>
            </w:r>
          </w:p>
        </w:tc>
        <w:tc>
          <w:tcPr>
            <w:tcW w:w="823" w:type="dxa"/>
            <w:tcBorders>
              <w:top w:val="nil"/>
              <w:left w:val="nil"/>
              <w:bottom w:val="nil"/>
              <w:right w:val="nil"/>
            </w:tcBorders>
            <w:shd w:val="clear" w:color="auto" w:fill="FFFFFF" w:themeFill="background1"/>
            <w:noWrap/>
            <w:vAlign w:val="bottom"/>
            <w:hideMark/>
          </w:tcPr>
          <w:p w14:paraId="327EF511"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2E5A4BD9"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60AFC049" w14:textId="77777777" w:rsidR="00401C56" w:rsidRPr="00160482" w:rsidRDefault="00401C56" w:rsidP="0029035A">
            <w:pPr>
              <w:spacing w:line="240" w:lineRule="auto"/>
              <w:ind w:firstLine="0"/>
              <w:rPr>
                <w:color w:val="000000"/>
              </w:rPr>
            </w:pPr>
            <w:r w:rsidRPr="00160482">
              <w:rPr>
                <w:color w:val="000000"/>
              </w:rPr>
              <w:t>rugosity + year + year*rugosity</w:t>
            </w:r>
          </w:p>
        </w:tc>
        <w:tc>
          <w:tcPr>
            <w:tcW w:w="823" w:type="dxa"/>
            <w:tcBorders>
              <w:top w:val="nil"/>
              <w:left w:val="nil"/>
              <w:bottom w:val="nil"/>
              <w:right w:val="nil"/>
            </w:tcBorders>
            <w:shd w:val="clear" w:color="auto" w:fill="FFFFFF" w:themeFill="background1"/>
            <w:noWrap/>
            <w:vAlign w:val="bottom"/>
            <w:hideMark/>
          </w:tcPr>
          <w:p w14:paraId="51708AA8" w14:textId="77777777" w:rsidR="00401C56" w:rsidRPr="00160482" w:rsidRDefault="00401C56" w:rsidP="0029035A">
            <w:pPr>
              <w:spacing w:line="240" w:lineRule="auto"/>
              <w:ind w:firstLine="0"/>
              <w:jc w:val="right"/>
              <w:rPr>
                <w:color w:val="000000"/>
              </w:rPr>
            </w:pPr>
            <w:r w:rsidRPr="00160482">
              <w:rPr>
                <w:color w:val="000000"/>
              </w:rPr>
              <w:t>5</w:t>
            </w:r>
          </w:p>
        </w:tc>
        <w:tc>
          <w:tcPr>
            <w:tcW w:w="867" w:type="dxa"/>
            <w:tcBorders>
              <w:top w:val="nil"/>
              <w:left w:val="nil"/>
              <w:bottom w:val="nil"/>
              <w:right w:val="nil"/>
            </w:tcBorders>
            <w:shd w:val="clear" w:color="auto" w:fill="FFFFFF" w:themeFill="background1"/>
            <w:noWrap/>
            <w:vAlign w:val="bottom"/>
            <w:hideMark/>
          </w:tcPr>
          <w:p w14:paraId="65843C93" w14:textId="77777777" w:rsidR="00401C56" w:rsidRPr="00160482" w:rsidRDefault="00401C56" w:rsidP="0029035A">
            <w:pPr>
              <w:spacing w:line="240" w:lineRule="auto"/>
              <w:ind w:firstLine="0"/>
              <w:jc w:val="right"/>
              <w:rPr>
                <w:color w:val="000000"/>
              </w:rPr>
            </w:pPr>
            <w:r w:rsidRPr="00160482">
              <w:rPr>
                <w:color w:val="000000"/>
              </w:rPr>
              <w:t>1094.8</w:t>
            </w:r>
          </w:p>
        </w:tc>
        <w:tc>
          <w:tcPr>
            <w:tcW w:w="823" w:type="dxa"/>
            <w:tcBorders>
              <w:top w:val="nil"/>
              <w:left w:val="nil"/>
              <w:bottom w:val="nil"/>
              <w:right w:val="nil"/>
            </w:tcBorders>
            <w:shd w:val="clear" w:color="auto" w:fill="FFFFFF" w:themeFill="background1"/>
            <w:noWrap/>
            <w:vAlign w:val="bottom"/>
            <w:hideMark/>
          </w:tcPr>
          <w:p w14:paraId="1D14C2AC" w14:textId="77777777" w:rsidR="00401C56" w:rsidRPr="00160482" w:rsidRDefault="00401C56" w:rsidP="0029035A">
            <w:pPr>
              <w:spacing w:line="240" w:lineRule="auto"/>
              <w:ind w:firstLine="0"/>
              <w:jc w:val="right"/>
              <w:rPr>
                <w:color w:val="000000"/>
              </w:rPr>
            </w:pPr>
            <w:r w:rsidRPr="00160482">
              <w:rPr>
                <w:color w:val="000000"/>
              </w:rPr>
              <w:t>15.1</w:t>
            </w:r>
          </w:p>
        </w:tc>
        <w:tc>
          <w:tcPr>
            <w:tcW w:w="940" w:type="dxa"/>
            <w:tcBorders>
              <w:top w:val="nil"/>
              <w:left w:val="nil"/>
              <w:bottom w:val="nil"/>
              <w:right w:val="nil"/>
            </w:tcBorders>
            <w:shd w:val="clear" w:color="auto" w:fill="FFFFFF" w:themeFill="background1"/>
            <w:noWrap/>
            <w:vAlign w:val="bottom"/>
            <w:hideMark/>
          </w:tcPr>
          <w:p w14:paraId="407D1035"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18E3A549" w14:textId="77777777" w:rsidR="00401C56" w:rsidRPr="00160482" w:rsidRDefault="00401C56" w:rsidP="0029035A">
            <w:pPr>
              <w:spacing w:line="240" w:lineRule="auto"/>
              <w:ind w:firstLine="0"/>
              <w:jc w:val="right"/>
              <w:rPr>
                <w:color w:val="000000"/>
              </w:rPr>
            </w:pPr>
            <w:r w:rsidRPr="00160482">
              <w:rPr>
                <w:color w:val="000000"/>
              </w:rPr>
              <w:t>-542.2</w:t>
            </w:r>
          </w:p>
        </w:tc>
        <w:tc>
          <w:tcPr>
            <w:tcW w:w="823" w:type="dxa"/>
            <w:tcBorders>
              <w:top w:val="nil"/>
              <w:left w:val="nil"/>
              <w:bottom w:val="nil"/>
              <w:right w:val="nil"/>
            </w:tcBorders>
            <w:shd w:val="clear" w:color="auto" w:fill="FFFFFF" w:themeFill="background1"/>
            <w:noWrap/>
            <w:vAlign w:val="bottom"/>
            <w:hideMark/>
          </w:tcPr>
          <w:p w14:paraId="7048A7CD" w14:textId="77777777" w:rsidR="00401C56" w:rsidRPr="00160482" w:rsidRDefault="00401C56" w:rsidP="0029035A">
            <w:pPr>
              <w:spacing w:line="240" w:lineRule="auto"/>
              <w:ind w:firstLine="0"/>
              <w:jc w:val="right"/>
              <w:rPr>
                <w:color w:val="000000"/>
              </w:rPr>
            </w:pPr>
            <w:r w:rsidRPr="00160482">
              <w:rPr>
                <w:color w:val="000000"/>
              </w:rPr>
              <w:t>0.49</w:t>
            </w:r>
          </w:p>
        </w:tc>
      </w:tr>
      <w:tr w:rsidR="00401C56" w:rsidRPr="00160482" w14:paraId="7ACCA56F" w14:textId="77777777" w:rsidTr="0029035A">
        <w:trPr>
          <w:trHeight w:val="318"/>
        </w:trPr>
        <w:tc>
          <w:tcPr>
            <w:tcW w:w="2817" w:type="dxa"/>
            <w:tcBorders>
              <w:top w:val="nil"/>
              <w:left w:val="nil"/>
              <w:bottom w:val="single" w:sz="4" w:space="0" w:color="auto"/>
              <w:right w:val="nil"/>
            </w:tcBorders>
            <w:shd w:val="clear" w:color="auto" w:fill="FFFFFF" w:themeFill="background1"/>
            <w:noWrap/>
            <w:vAlign w:val="bottom"/>
            <w:hideMark/>
          </w:tcPr>
          <w:p w14:paraId="591C9EB8" w14:textId="77777777" w:rsidR="00401C56" w:rsidRPr="00160482" w:rsidRDefault="00401C56" w:rsidP="0029035A">
            <w:pPr>
              <w:spacing w:line="240" w:lineRule="auto"/>
              <w:ind w:firstLine="0"/>
              <w:rPr>
                <w:color w:val="000000"/>
              </w:rPr>
            </w:pPr>
            <w:r w:rsidRPr="00160482">
              <w:rPr>
                <w:color w:val="000000"/>
              </w:rPr>
              <w:t>rugosity</w:t>
            </w:r>
          </w:p>
        </w:tc>
        <w:tc>
          <w:tcPr>
            <w:tcW w:w="823" w:type="dxa"/>
            <w:tcBorders>
              <w:top w:val="nil"/>
              <w:left w:val="nil"/>
              <w:bottom w:val="single" w:sz="4" w:space="0" w:color="auto"/>
              <w:right w:val="nil"/>
            </w:tcBorders>
            <w:shd w:val="clear" w:color="auto" w:fill="FFFFFF" w:themeFill="background1"/>
            <w:noWrap/>
            <w:vAlign w:val="bottom"/>
            <w:hideMark/>
          </w:tcPr>
          <w:p w14:paraId="3A01DF59" w14:textId="77777777" w:rsidR="00401C56" w:rsidRPr="00160482" w:rsidRDefault="00401C56" w:rsidP="0029035A">
            <w:pPr>
              <w:spacing w:line="240" w:lineRule="auto"/>
              <w:ind w:firstLine="0"/>
              <w:jc w:val="right"/>
              <w:rPr>
                <w:color w:val="000000"/>
              </w:rPr>
            </w:pPr>
            <w:r w:rsidRPr="00160482">
              <w:rPr>
                <w:color w:val="000000"/>
              </w:rPr>
              <w:t>3</w:t>
            </w:r>
          </w:p>
        </w:tc>
        <w:tc>
          <w:tcPr>
            <w:tcW w:w="867" w:type="dxa"/>
            <w:tcBorders>
              <w:top w:val="nil"/>
              <w:left w:val="nil"/>
              <w:bottom w:val="single" w:sz="4" w:space="0" w:color="auto"/>
              <w:right w:val="nil"/>
            </w:tcBorders>
            <w:shd w:val="clear" w:color="auto" w:fill="FFFFFF" w:themeFill="background1"/>
            <w:noWrap/>
            <w:vAlign w:val="bottom"/>
            <w:hideMark/>
          </w:tcPr>
          <w:p w14:paraId="74E21F63" w14:textId="77777777" w:rsidR="00401C56" w:rsidRPr="00160482" w:rsidRDefault="00401C56" w:rsidP="0029035A">
            <w:pPr>
              <w:spacing w:line="240" w:lineRule="auto"/>
              <w:ind w:firstLine="0"/>
              <w:jc w:val="right"/>
              <w:rPr>
                <w:color w:val="000000"/>
              </w:rPr>
            </w:pPr>
            <w:r w:rsidRPr="00160482">
              <w:rPr>
                <w:color w:val="000000"/>
              </w:rPr>
              <w:t>1106.8</w:t>
            </w:r>
          </w:p>
        </w:tc>
        <w:tc>
          <w:tcPr>
            <w:tcW w:w="823" w:type="dxa"/>
            <w:tcBorders>
              <w:top w:val="nil"/>
              <w:left w:val="nil"/>
              <w:bottom w:val="single" w:sz="4" w:space="0" w:color="auto"/>
              <w:right w:val="nil"/>
            </w:tcBorders>
            <w:shd w:val="clear" w:color="auto" w:fill="FFFFFF" w:themeFill="background1"/>
            <w:noWrap/>
            <w:vAlign w:val="bottom"/>
            <w:hideMark/>
          </w:tcPr>
          <w:p w14:paraId="21DB12CD" w14:textId="77777777" w:rsidR="00401C56" w:rsidRPr="00160482" w:rsidRDefault="00401C56" w:rsidP="0029035A">
            <w:pPr>
              <w:spacing w:line="240" w:lineRule="auto"/>
              <w:ind w:firstLine="0"/>
              <w:jc w:val="right"/>
              <w:rPr>
                <w:color w:val="000000"/>
              </w:rPr>
            </w:pPr>
            <w:r w:rsidRPr="00160482">
              <w:rPr>
                <w:color w:val="000000"/>
              </w:rPr>
              <w:t>27.0</w:t>
            </w:r>
          </w:p>
        </w:tc>
        <w:tc>
          <w:tcPr>
            <w:tcW w:w="940" w:type="dxa"/>
            <w:tcBorders>
              <w:top w:val="nil"/>
              <w:left w:val="nil"/>
              <w:bottom w:val="single" w:sz="4" w:space="0" w:color="auto"/>
              <w:right w:val="nil"/>
            </w:tcBorders>
            <w:shd w:val="clear" w:color="auto" w:fill="FFFFFF" w:themeFill="background1"/>
            <w:noWrap/>
            <w:vAlign w:val="bottom"/>
            <w:hideMark/>
          </w:tcPr>
          <w:p w14:paraId="6C6D0349"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2D23E5EE" w14:textId="77777777" w:rsidR="00401C56" w:rsidRPr="00160482" w:rsidRDefault="00401C56" w:rsidP="0029035A">
            <w:pPr>
              <w:spacing w:line="240" w:lineRule="auto"/>
              <w:ind w:firstLine="0"/>
              <w:jc w:val="right"/>
              <w:rPr>
                <w:color w:val="000000"/>
              </w:rPr>
            </w:pPr>
            <w:r w:rsidRPr="00160482">
              <w:rPr>
                <w:color w:val="000000"/>
              </w:rPr>
              <w:t>-550.3</w:t>
            </w:r>
          </w:p>
        </w:tc>
        <w:tc>
          <w:tcPr>
            <w:tcW w:w="823" w:type="dxa"/>
            <w:tcBorders>
              <w:top w:val="nil"/>
              <w:left w:val="nil"/>
              <w:bottom w:val="single" w:sz="4" w:space="0" w:color="auto"/>
              <w:right w:val="nil"/>
            </w:tcBorders>
            <w:shd w:val="clear" w:color="auto" w:fill="FFFFFF" w:themeFill="background1"/>
            <w:noWrap/>
            <w:vAlign w:val="bottom"/>
            <w:hideMark/>
          </w:tcPr>
          <w:p w14:paraId="5538B034" w14:textId="77777777" w:rsidR="00401C56" w:rsidRPr="00160482" w:rsidRDefault="00401C56" w:rsidP="0029035A">
            <w:pPr>
              <w:spacing w:line="240" w:lineRule="auto"/>
              <w:ind w:firstLine="0"/>
              <w:jc w:val="right"/>
              <w:rPr>
                <w:color w:val="000000"/>
              </w:rPr>
            </w:pPr>
            <w:r w:rsidRPr="00160482">
              <w:rPr>
                <w:color w:val="000000"/>
              </w:rPr>
              <w:t>0.38</w:t>
            </w:r>
          </w:p>
        </w:tc>
      </w:tr>
    </w:tbl>
    <w:p w14:paraId="17F39EC5" w14:textId="77777777" w:rsidR="00401C56" w:rsidRDefault="00401C56" w:rsidP="00401C56">
      <w:pPr>
        <w:pStyle w:val="Heading2"/>
      </w:pPr>
      <w:r>
        <w:br w:type="column"/>
      </w:r>
      <w:bookmarkStart w:id="719" w:name="_Toc27002741"/>
      <w:commentRangeStart w:id="720"/>
      <w:r>
        <w:lastRenderedPageBreak/>
        <w:t>Figures</w:t>
      </w:r>
      <w:commentRangeEnd w:id="720"/>
      <w:r>
        <w:rPr>
          <w:rStyle w:val="CommentReference"/>
          <w:b w:val="0"/>
        </w:rPr>
        <w:commentReference w:id="720"/>
      </w:r>
      <w:bookmarkEnd w:id="719"/>
    </w:p>
    <w:p w14:paraId="781EA063" w14:textId="77777777" w:rsidR="00401C56" w:rsidRDefault="00401C56" w:rsidP="00401C56">
      <w:pPr>
        <w:ind w:firstLine="0"/>
      </w:pPr>
      <w:r>
        <w:rPr>
          <w:noProof/>
        </w:rPr>
        <w:drawing>
          <wp:inline distT="0" distB="0" distL="0" distR="0" wp14:anchorId="48BA136D" wp14:editId="25880BF3">
            <wp:extent cx="3893820" cy="5562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X-map.tif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90389" cy="5557699"/>
                    </a:xfrm>
                    <a:prstGeom prst="rect">
                      <a:avLst/>
                    </a:prstGeom>
                  </pic:spPr>
                </pic:pic>
              </a:graphicData>
            </a:graphic>
          </wp:inline>
        </w:drawing>
      </w:r>
    </w:p>
    <w:p w14:paraId="49FBF857" w14:textId="77777777" w:rsidR="00401C56" w:rsidRDefault="00401C56" w:rsidP="00401C56">
      <w:pPr>
        <w:pStyle w:val="Tableheading"/>
      </w:pPr>
      <w:r>
        <w:t xml:space="preserve">Figure 1. Top panel: a map of </w:t>
      </w:r>
      <w:proofErr w:type="spellStart"/>
      <w:r>
        <w:t>Guana</w:t>
      </w:r>
      <w:proofErr w:type="spellEnd"/>
      <w:r>
        <w:t xml:space="preserve"> Island, British Virgin Islands showing the eight study sites: (1) Grand </w:t>
      </w:r>
      <w:proofErr w:type="spellStart"/>
      <w:r>
        <w:t>Ghut</w:t>
      </w:r>
      <w:proofErr w:type="spellEnd"/>
      <w:r>
        <w:t xml:space="preserve">, (2) Pelican </w:t>
      </w:r>
      <w:proofErr w:type="spellStart"/>
      <w:r>
        <w:t>Ghut</w:t>
      </w:r>
      <w:proofErr w:type="spellEnd"/>
      <w:r>
        <w:t xml:space="preserve">, (3) Bigelow Beach, (4) Monkey Point, (5) White Bay, (6) Iguana Head, (7) Crab Cove, and (8) Long Point, also known as Muskmelon. Lower panel: the location of </w:t>
      </w:r>
      <w:proofErr w:type="spellStart"/>
      <w:r>
        <w:t>Guana</w:t>
      </w:r>
      <w:proofErr w:type="spellEnd"/>
      <w:r>
        <w:t xml:space="preserve"> Island within the British Virgin Islands.</w:t>
      </w:r>
    </w:p>
    <w:p w14:paraId="6272FD8A" w14:textId="77777777" w:rsidR="00401C56" w:rsidRDefault="00401C56" w:rsidP="00401C56">
      <w:pPr>
        <w:spacing w:after="200" w:line="276" w:lineRule="auto"/>
        <w:ind w:firstLine="0"/>
      </w:pPr>
      <w:r>
        <w:br w:type="page"/>
      </w:r>
    </w:p>
    <w:p w14:paraId="70759276" w14:textId="77777777" w:rsidR="00401C56" w:rsidRDefault="00401C56" w:rsidP="00401C56">
      <w:pPr>
        <w:widowControl w:val="0"/>
        <w:ind w:firstLine="0"/>
        <w:rPr>
          <w:rStyle w:val="TableheadingChar"/>
        </w:rPr>
      </w:pPr>
      <w:r>
        <w:rPr>
          <w:noProof/>
        </w:rPr>
        <w:lastRenderedPageBreak/>
        <w:drawing>
          <wp:inline distT="0" distB="0" distL="0" distR="0" wp14:anchorId="6F3F2A76" wp14:editId="654CF21E">
            <wp:extent cx="5048252" cy="6057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with_lines_rsqvalues_Current_Thesis.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48013" cy="6057614"/>
                    </a:xfrm>
                    <a:prstGeom prst="rect">
                      <a:avLst/>
                    </a:prstGeom>
                  </pic:spPr>
                </pic:pic>
              </a:graphicData>
            </a:graphic>
          </wp:inline>
        </w:drawing>
      </w:r>
    </w:p>
    <w:p w14:paraId="6980B851" w14:textId="77777777" w:rsidR="00401C56" w:rsidRPr="00402890" w:rsidRDefault="00401C56" w:rsidP="00401C56">
      <w:pPr>
        <w:pStyle w:val="Tableheading"/>
        <w:rPr>
          <w:rStyle w:val="TableheadingChar"/>
        </w:rPr>
      </w:pPr>
      <w:commentRangeStart w:id="721"/>
      <w:r w:rsidRPr="00402890">
        <w:rPr>
          <w:rStyle w:val="TableheadingChar"/>
        </w:rPr>
        <w:t>Figure 2</w:t>
      </w:r>
      <w:commentRangeEnd w:id="721"/>
      <w:r>
        <w:rPr>
          <w:rStyle w:val="CommentReference"/>
        </w:rPr>
        <w:commentReference w:id="721"/>
      </w:r>
      <w:r w:rsidRPr="00402890">
        <w:rPr>
          <w:rStyle w:val="TableheadingChar"/>
        </w:rPr>
        <w:t xml:space="preserve">. </w:t>
      </w:r>
      <w:r>
        <w:rPr>
          <w:rStyle w:val="TableheadingChar"/>
        </w:rPr>
        <w:t xml:space="preserve">Lines represent smoothed conditional means using the negative binomial distribution and the formula y ~ x, where y is a target (rows) and x is a surrogate (columns).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proofErr w:type="spellStart"/>
      <w:r w:rsidRPr="00402890">
        <w:rPr>
          <w:rStyle w:val="TableheadingChar"/>
        </w:rPr>
        <w:t>Nagelkerke’s</w:t>
      </w:r>
      <w:proofErr w:type="spellEnd"/>
      <w:r w:rsidRPr="00402890">
        <w:rPr>
          <w:rStyle w:val="TableheadingChar"/>
        </w:rPr>
        <w:t xml:space="preserve"> pseudo-r-squared values (</w:t>
      </w:r>
      <w:r w:rsidRPr="00114084">
        <w:rPr>
          <w:rStyle w:val="TableheadingChar"/>
          <w:i/>
        </w:rPr>
        <w:t>R</w:t>
      </w:r>
      <w:r w:rsidRPr="00114084">
        <w:rPr>
          <w:rStyle w:val="TableheadingChar"/>
          <w:vertAlign w:val="subscript"/>
        </w:rPr>
        <w:t>N</w:t>
      </w:r>
      <w:r w:rsidRPr="00114084">
        <w:rPr>
          <w:rStyle w:val="TableheadingChar"/>
          <w:vertAlign w:val="superscript"/>
        </w:rPr>
        <w:t>2</w:t>
      </w:r>
      <w:r w:rsidRPr="00402890">
        <w:rPr>
          <w:rStyle w:val="TableheadingChar"/>
        </w:rPr>
        <w:t xml:space="preserve">) are shown for the </w:t>
      </w:r>
      <w:r>
        <w:rPr>
          <w:rStyle w:val="TableheadingChar"/>
        </w:rPr>
        <w:t>top (i.e. most competitive)</w:t>
      </w:r>
      <w:r w:rsidRPr="00402890">
        <w:rPr>
          <w:rStyle w:val="TableheadingChar"/>
        </w:rPr>
        <w:t xml:space="preserve"> surrogate for each </w:t>
      </w:r>
      <w:r>
        <w:rPr>
          <w:rStyle w:val="TableheadingChar"/>
        </w:rPr>
        <w:t>target</w:t>
      </w:r>
      <w:r w:rsidRPr="00402890">
        <w:rPr>
          <w:rStyle w:val="TableheadingChar"/>
        </w:rPr>
        <w:t>.</w:t>
      </w:r>
      <w:r>
        <w:rPr>
          <w:rStyle w:val="TableheadingChar"/>
        </w:rPr>
        <w:t xml:space="preserve"> Rugosity measured in centimeters. Data were collected from 8 coral reefs around </w:t>
      </w:r>
      <w:proofErr w:type="spellStart"/>
      <w:r>
        <w:rPr>
          <w:rStyle w:val="TableheadingChar"/>
        </w:rPr>
        <w:t>Guana</w:t>
      </w:r>
      <w:proofErr w:type="spellEnd"/>
      <w:r>
        <w:rPr>
          <w:rStyle w:val="TableheadingChar"/>
        </w:rPr>
        <w:t xml:space="preserve"> Island, BVI from 1992-2018.</w:t>
      </w:r>
    </w:p>
    <w:p w14:paraId="0A2BFA95" w14:textId="77777777" w:rsidR="00401C56" w:rsidRDefault="00401C56" w:rsidP="00401C56">
      <w:pPr>
        <w:widowControl w:val="0"/>
        <w:ind w:firstLine="0"/>
      </w:pPr>
      <w:r>
        <w:rPr>
          <w:noProof/>
        </w:rPr>
        <w:lastRenderedPageBreak/>
        <w:drawing>
          <wp:inline distT="114300" distB="114300" distL="114300" distR="114300" wp14:anchorId="53F14F79" wp14:editId="6B82C858">
            <wp:extent cx="5254413" cy="3940812"/>
            <wp:effectExtent l="0" t="0" r="3810" b="2540"/>
            <wp:docPr id="30" name="imag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8"/>
                    <a:srcRect/>
                    <a:stretch>
                      <a:fillRect/>
                    </a:stretch>
                  </pic:blipFill>
                  <pic:spPr>
                    <a:xfrm>
                      <a:off x="0" y="0"/>
                      <a:ext cx="5249555" cy="3937168"/>
                    </a:xfrm>
                    <a:prstGeom prst="rect">
                      <a:avLst/>
                    </a:prstGeom>
                    <a:ln/>
                  </pic:spPr>
                </pic:pic>
              </a:graphicData>
            </a:graphic>
          </wp:inline>
        </w:drawing>
      </w:r>
    </w:p>
    <w:p w14:paraId="5438E2F8" w14:textId="77777777" w:rsidR="00401C56" w:rsidRDefault="00401C56" w:rsidP="00401C56">
      <w:pPr>
        <w:pStyle w:val="Tableheading"/>
      </w:pPr>
      <w:r>
        <w:t xml:space="preserve">Figure 3. </w:t>
      </w:r>
      <w:commentRangeStart w:id="722"/>
      <w:r>
        <w:t xml:space="preserve">This figure </w:t>
      </w:r>
      <w:commentRangeEnd w:id="722"/>
      <w:r>
        <w:rPr>
          <w:rStyle w:val="CommentReference"/>
        </w:rPr>
        <w:commentReference w:id="722"/>
      </w:r>
      <w:r>
        <w:t xml:space="preserve">helps to visualize changes in coral richness for a given amount of coral cover over a 27 year period. </w:t>
      </w:r>
      <w:r>
        <w:rPr>
          <w:rStyle w:val="TableheadingChar"/>
        </w:rPr>
        <w:t>Solid lines represent predictions colored by year using the negative binomial distribution and the formula y ~ x + year, where y is coral richness, x is coral cover, and year is a categorical predictor. The formula y ~ x + year, with year as a trend, was the most competitive model to predict coral richness. Confidence intervals are not shown.</w:t>
      </w:r>
      <w:r w:rsidRPr="00402890">
        <w:rPr>
          <w:rStyle w:val="TableheadingChar"/>
        </w:rPr>
        <w:t xml:space="preserve"> </w:t>
      </w:r>
      <w:r>
        <w:rPr>
          <w:rStyle w:val="TableheadingChar"/>
        </w:rPr>
        <w:t xml:space="preserve">Points represent observed values colored by year. Data were collected from 8 coral reefs around </w:t>
      </w:r>
      <w:proofErr w:type="spellStart"/>
      <w:r>
        <w:rPr>
          <w:rStyle w:val="TableheadingChar"/>
        </w:rPr>
        <w:t>Guana</w:t>
      </w:r>
      <w:proofErr w:type="spellEnd"/>
      <w:r>
        <w:rPr>
          <w:rStyle w:val="TableheadingChar"/>
        </w:rPr>
        <w:t xml:space="preserve"> Island, BVI from 1992-2018.</w:t>
      </w:r>
    </w:p>
    <w:p w14:paraId="256830D1" w14:textId="77777777" w:rsidR="00401C56" w:rsidRDefault="00401C56" w:rsidP="00401C56">
      <w:pPr>
        <w:spacing w:after="200" w:line="276" w:lineRule="auto"/>
        <w:ind w:firstLine="0"/>
      </w:pPr>
      <w:r>
        <w:br w:type="page"/>
      </w:r>
    </w:p>
    <w:p w14:paraId="29258AE8" w14:textId="77777777" w:rsidR="00401C56" w:rsidRDefault="00401C56" w:rsidP="00401C56">
      <w:pPr>
        <w:widowControl w:val="0"/>
        <w:ind w:left="480" w:hanging="480"/>
      </w:pPr>
      <w:r>
        <w:rPr>
          <w:noProof/>
        </w:rPr>
        <w:lastRenderedPageBreak/>
        <w:drawing>
          <wp:inline distT="114300" distB="114300" distL="114300" distR="114300" wp14:anchorId="134CCDAF" wp14:editId="047B73D7">
            <wp:extent cx="5254413" cy="3940810"/>
            <wp:effectExtent l="0" t="0" r="3810" b="2540"/>
            <wp:docPr id="31" name="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9"/>
                    <a:srcRect/>
                    <a:stretch>
                      <a:fillRect/>
                    </a:stretch>
                  </pic:blipFill>
                  <pic:spPr>
                    <a:xfrm>
                      <a:off x="0" y="0"/>
                      <a:ext cx="5254812" cy="3941109"/>
                    </a:xfrm>
                    <a:prstGeom prst="rect">
                      <a:avLst/>
                    </a:prstGeom>
                    <a:ln/>
                  </pic:spPr>
                </pic:pic>
              </a:graphicData>
            </a:graphic>
          </wp:inline>
        </w:drawing>
      </w:r>
    </w:p>
    <w:p w14:paraId="204EBCFA" w14:textId="71C81861" w:rsidR="00401C56" w:rsidRDefault="00401C56" w:rsidP="00401C56">
      <w:pPr>
        <w:pStyle w:val="Tableheading"/>
      </w:pPr>
      <w:commentRangeStart w:id="723"/>
      <w:r>
        <w:t xml:space="preserve">Figure 4. </w:t>
      </w:r>
      <w:commentRangeEnd w:id="723"/>
      <w:r>
        <w:rPr>
          <w:rStyle w:val="CommentReference"/>
        </w:rPr>
        <w:commentReference w:id="723"/>
      </w:r>
      <w:r>
        <w:t xml:space="preserve">This figure helps to visualize </w:t>
      </w:r>
      <w:ins w:id="724" w:author="Graham Forrester" w:date="2019-12-12T13:55:00Z">
        <w:r w:rsidR="00FA3C6D">
          <w:t xml:space="preserve">large </w:t>
        </w:r>
      </w:ins>
      <w:r>
        <w:t xml:space="preserve">differences in sponge richness </w:t>
      </w:r>
      <w:ins w:id="725" w:author="Graham Forrester" w:date="2019-12-12T13:55:00Z">
        <w:r w:rsidR="00FA3C6D">
          <w:t xml:space="preserve">among sites </w:t>
        </w:r>
      </w:ins>
      <w:r>
        <w:t>for a given amount of coral cover</w:t>
      </w:r>
      <w:del w:id="726" w:author="Graham Forrester" w:date="2019-12-12T13:56:00Z">
        <w:r w:rsidDel="00AD67C8">
          <w:delText xml:space="preserve"> among 8 coral reefs</w:delText>
        </w:r>
        <w:r w:rsidRPr="00516C2E" w:rsidDel="00AD67C8">
          <w:rPr>
            <w:rStyle w:val="TableheadingChar"/>
          </w:rPr>
          <w:delText xml:space="preserve"> </w:delText>
        </w:r>
        <w:r w:rsidDel="00AD67C8">
          <w:rPr>
            <w:rStyle w:val="TableheadingChar"/>
          </w:rPr>
          <w:delText>around Guana Island, BVI</w:delText>
        </w:r>
      </w:del>
      <w:r>
        <w:t xml:space="preserve">. </w:t>
      </w:r>
      <w:r>
        <w:rPr>
          <w:rStyle w:val="TableheadingChar"/>
        </w:rPr>
        <w:t>Solid lines represent predictions colored by site using the negative binomial distribution and the formula y ~ x + site, where y is sponge richness, x is coral cover, and site is a categorical predictor. The formula y ~ x + year + site, with year as a trend, was the most competitive model to predict sponge richness. Confidence intervals are not shown.</w:t>
      </w:r>
      <w:r w:rsidRPr="00402890">
        <w:rPr>
          <w:rStyle w:val="TableheadingChar"/>
        </w:rPr>
        <w:t xml:space="preserve"> </w:t>
      </w:r>
      <w:r>
        <w:rPr>
          <w:rStyle w:val="TableheadingChar"/>
        </w:rPr>
        <w:t>Points represent observed values colored by year. Data were collected from 1992-2018</w:t>
      </w:r>
      <w:ins w:id="727" w:author="Graham Forrester" w:date="2019-12-12T13:56:00Z">
        <w:r w:rsidR="00FA3C6D">
          <w:rPr>
            <w:rStyle w:val="TableheadingChar"/>
          </w:rPr>
          <w:t xml:space="preserve"> at </w:t>
        </w:r>
        <w:r w:rsidR="00AD67C8">
          <w:t>8 coral reefs</w:t>
        </w:r>
        <w:r w:rsidR="00AD67C8" w:rsidRPr="00516C2E">
          <w:rPr>
            <w:rStyle w:val="TableheadingChar"/>
          </w:rPr>
          <w:t xml:space="preserve"> </w:t>
        </w:r>
        <w:r w:rsidR="00AD67C8">
          <w:rPr>
            <w:rStyle w:val="TableheadingChar"/>
          </w:rPr>
          <w:t xml:space="preserve">around </w:t>
        </w:r>
        <w:proofErr w:type="spellStart"/>
        <w:r w:rsidR="00AD67C8">
          <w:rPr>
            <w:rStyle w:val="TableheadingChar"/>
          </w:rPr>
          <w:t>Guana</w:t>
        </w:r>
        <w:proofErr w:type="spellEnd"/>
        <w:r w:rsidR="00AD67C8">
          <w:rPr>
            <w:rStyle w:val="TableheadingChar"/>
          </w:rPr>
          <w:t xml:space="preserve"> Island, BVI</w:t>
        </w:r>
      </w:ins>
      <w:r>
        <w:rPr>
          <w:rStyle w:val="TableheadingChar"/>
        </w:rPr>
        <w:t>.</w:t>
      </w:r>
    </w:p>
    <w:p w14:paraId="07B47C5E" w14:textId="77777777" w:rsidR="00401C56" w:rsidRDefault="00401C56" w:rsidP="00401C56">
      <w:pPr>
        <w:spacing w:after="200" w:line="276" w:lineRule="auto"/>
        <w:ind w:firstLine="0"/>
      </w:pPr>
      <w:r>
        <w:br w:type="page"/>
      </w:r>
    </w:p>
    <w:p w14:paraId="3213E8CF" w14:textId="77777777" w:rsidR="00401C56" w:rsidRDefault="00401C56" w:rsidP="00401C56">
      <w:pPr>
        <w:widowControl w:val="0"/>
        <w:ind w:left="480" w:hanging="480"/>
      </w:pPr>
      <w:r>
        <w:rPr>
          <w:noProof/>
        </w:rPr>
        <w:lastRenderedPageBreak/>
        <w:drawing>
          <wp:inline distT="114300" distB="114300" distL="114300" distR="114300" wp14:anchorId="0F17BA9A" wp14:editId="1C5E61F7">
            <wp:extent cx="5254413" cy="3940810"/>
            <wp:effectExtent l="0" t="0" r="3810" b="2540"/>
            <wp:docPr id="32" name="imag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0"/>
                    <a:srcRect/>
                    <a:stretch>
                      <a:fillRect/>
                    </a:stretch>
                  </pic:blipFill>
                  <pic:spPr>
                    <a:xfrm>
                      <a:off x="0" y="0"/>
                      <a:ext cx="5254812" cy="3941109"/>
                    </a:xfrm>
                    <a:prstGeom prst="rect">
                      <a:avLst/>
                    </a:prstGeom>
                    <a:ln/>
                  </pic:spPr>
                </pic:pic>
              </a:graphicData>
            </a:graphic>
          </wp:inline>
        </w:drawing>
      </w:r>
    </w:p>
    <w:p w14:paraId="40D70BB1" w14:textId="77777777" w:rsidR="00401C56" w:rsidRDefault="00401C56" w:rsidP="00401C56">
      <w:pPr>
        <w:pStyle w:val="Tableheading"/>
      </w:pPr>
      <w:r>
        <w:t xml:space="preserve">Figure 5. </w:t>
      </w:r>
      <w:commentRangeStart w:id="728"/>
      <w:r>
        <w:t xml:space="preserve">This figure </w:t>
      </w:r>
      <w:commentRangeEnd w:id="728"/>
      <w:r>
        <w:rPr>
          <w:rStyle w:val="CommentReference"/>
        </w:rPr>
        <w:commentReference w:id="728"/>
      </w:r>
      <w:r>
        <w:t xml:space="preserve">helps to visualize changes in sponge richness for a given amount of coral cover over a 27 year period. </w:t>
      </w:r>
      <w:r>
        <w:rPr>
          <w:rStyle w:val="TableheadingChar"/>
        </w:rPr>
        <w:t>Solid lines represent predictions colored by year using the negative binomial distribution and the formula y ~ x + year, where y is sponge richness, x is coral cover, and year is a categorical predictor. The formula y ~ x + year + site, with year as a trend, was the most competitive model to predict sponge richness. Confidence intervals are not shown.</w:t>
      </w:r>
      <w:r w:rsidRPr="00402890">
        <w:rPr>
          <w:rStyle w:val="TableheadingChar"/>
        </w:rPr>
        <w:t xml:space="preserve"> </w:t>
      </w:r>
      <w:r>
        <w:rPr>
          <w:rStyle w:val="TableheadingChar"/>
        </w:rPr>
        <w:t xml:space="preserve">Points represent observed values colored by year. Data were collected from 8 coral reefs around </w:t>
      </w:r>
      <w:proofErr w:type="spellStart"/>
      <w:r>
        <w:rPr>
          <w:rStyle w:val="TableheadingChar"/>
        </w:rPr>
        <w:t>Guana</w:t>
      </w:r>
      <w:proofErr w:type="spellEnd"/>
      <w:r>
        <w:rPr>
          <w:rStyle w:val="TableheadingChar"/>
        </w:rPr>
        <w:t xml:space="preserve"> Island, BVI from 1992-2018.</w:t>
      </w:r>
    </w:p>
    <w:p w14:paraId="14E84B83" w14:textId="77777777" w:rsidR="00401C56" w:rsidRDefault="00401C56" w:rsidP="00401C56">
      <w:pPr>
        <w:spacing w:after="200" w:line="276" w:lineRule="auto"/>
        <w:ind w:firstLine="0"/>
      </w:pPr>
      <w:r>
        <w:br w:type="page"/>
      </w:r>
    </w:p>
    <w:p w14:paraId="2EA59BA2" w14:textId="77777777" w:rsidR="00401C56" w:rsidRDefault="00401C56" w:rsidP="00401C56">
      <w:pPr>
        <w:widowControl w:val="0"/>
        <w:ind w:left="480" w:hanging="480"/>
      </w:pPr>
      <w:r>
        <w:rPr>
          <w:noProof/>
        </w:rPr>
        <w:lastRenderedPageBreak/>
        <w:drawing>
          <wp:inline distT="0" distB="0" distL="0" distR="0" wp14:anchorId="6BE10729" wp14:editId="32DCA635">
            <wp:extent cx="5303520" cy="36461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ed_with_true_fish_r_site_2d_true_rugosity_range_Current_Thesis.jpeg"/>
                    <pic:cNvPicPr/>
                  </pic:nvPicPr>
                  <pic:blipFill>
                    <a:blip r:embed="rId21">
                      <a:extLst>
                        <a:ext uri="{28A0092B-C50C-407E-A947-70E740481C1C}">
                          <a14:useLocalDpi xmlns:a14="http://schemas.microsoft.com/office/drawing/2010/main" val="0"/>
                        </a:ext>
                      </a:extLst>
                    </a:blip>
                    <a:stretch>
                      <a:fillRect/>
                    </a:stretch>
                  </pic:blipFill>
                  <pic:spPr>
                    <a:xfrm>
                      <a:off x="0" y="0"/>
                      <a:ext cx="5303520" cy="3646170"/>
                    </a:xfrm>
                    <a:prstGeom prst="rect">
                      <a:avLst/>
                    </a:prstGeom>
                  </pic:spPr>
                </pic:pic>
              </a:graphicData>
            </a:graphic>
          </wp:inline>
        </w:drawing>
      </w:r>
    </w:p>
    <w:p w14:paraId="225074CA" w14:textId="77777777" w:rsidR="00401C56" w:rsidRDefault="00401C56" w:rsidP="00401C56">
      <w:pPr>
        <w:pStyle w:val="Tableheading"/>
      </w:pPr>
      <w:commentRangeStart w:id="729"/>
      <w:r>
        <w:t xml:space="preserve">Figure 6. </w:t>
      </w:r>
      <w:commentRangeEnd w:id="729"/>
      <w:r>
        <w:rPr>
          <w:rStyle w:val="CommentReference"/>
        </w:rPr>
        <w:commentReference w:id="729"/>
      </w:r>
      <w:r>
        <w:t xml:space="preserve">This figure helps to visualize </w:t>
      </w:r>
      <w:commentRangeStart w:id="730"/>
      <w:r>
        <w:t>differences in fish richness for a given amount of rugosity</w:t>
      </w:r>
      <w:commentRangeEnd w:id="730"/>
      <w:r>
        <w:rPr>
          <w:rStyle w:val="CommentReference"/>
        </w:rPr>
        <w:commentReference w:id="730"/>
      </w:r>
      <w:r>
        <w:t xml:space="preserve"> among 8 coral reefs</w:t>
      </w:r>
      <w:r w:rsidRPr="00516C2E">
        <w:rPr>
          <w:rStyle w:val="TableheadingChar"/>
        </w:rPr>
        <w:t xml:space="preserve"> </w:t>
      </w:r>
      <w:r>
        <w:rPr>
          <w:rStyle w:val="TableheadingChar"/>
        </w:rPr>
        <w:t xml:space="preserve">around </w:t>
      </w:r>
      <w:proofErr w:type="spellStart"/>
      <w:r>
        <w:rPr>
          <w:rStyle w:val="TableheadingChar"/>
        </w:rPr>
        <w:t>Guana</w:t>
      </w:r>
      <w:proofErr w:type="spellEnd"/>
      <w:r>
        <w:rPr>
          <w:rStyle w:val="TableheadingChar"/>
        </w:rPr>
        <w:t xml:space="preserve"> Island, BVI</w:t>
      </w:r>
      <w:r>
        <w:t xml:space="preserve">. </w:t>
      </w:r>
      <w:r>
        <w:rPr>
          <w:rStyle w:val="TableheadingChar"/>
        </w:rPr>
        <w:t xml:space="preserve">Solid lines represent predictions colored by site using the negative binomial distribution and the formula y ~ x + site, where y is fish richness, x is rugosity in cm, and site is a categorical predictor. </w:t>
      </w:r>
      <w:r>
        <w:t xml:space="preserve">Lines are truncated to correspond with the observed ranges of rugosity for each site. </w:t>
      </w:r>
      <w:r>
        <w:rPr>
          <w:rStyle w:val="TableheadingChar"/>
        </w:rPr>
        <w:t>The formula y ~ x + site was the most competitive model to predict fish richness. Confidence intervals are not shown.</w:t>
      </w:r>
      <w:r w:rsidRPr="00402890">
        <w:rPr>
          <w:rStyle w:val="TableheadingChar"/>
        </w:rPr>
        <w:t xml:space="preserve"> </w:t>
      </w:r>
      <w:r>
        <w:rPr>
          <w:rStyle w:val="TableheadingChar"/>
        </w:rPr>
        <w:t>Points represent observed values colored by year. Data were collected from 1992-2018.</w:t>
      </w:r>
    </w:p>
    <w:p w14:paraId="039D222F" w14:textId="77777777" w:rsidR="00401C56" w:rsidRDefault="00401C56" w:rsidP="00401C56">
      <w:pPr>
        <w:spacing w:after="200" w:line="276" w:lineRule="auto"/>
        <w:ind w:firstLine="0"/>
      </w:pPr>
      <w:r>
        <w:br w:type="page"/>
      </w:r>
    </w:p>
    <w:p w14:paraId="3E350C69" w14:textId="77777777" w:rsidR="00401C56" w:rsidRDefault="00401C56" w:rsidP="00401C56">
      <w:pPr>
        <w:widowControl w:val="0"/>
        <w:ind w:left="480" w:hanging="480"/>
      </w:pPr>
      <w:r>
        <w:rPr>
          <w:noProof/>
        </w:rPr>
        <w:lastRenderedPageBreak/>
        <w:drawing>
          <wp:inline distT="0" distB="0" distL="0" distR="0" wp14:anchorId="55E111E6" wp14:editId="36788BCF">
            <wp:extent cx="5303520" cy="36461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ed_with_true_combined_r_site_2d_true_rugosity_range_Current_Thesis.jpeg"/>
                    <pic:cNvPicPr/>
                  </pic:nvPicPr>
                  <pic:blipFill>
                    <a:blip r:embed="rId22">
                      <a:extLst>
                        <a:ext uri="{28A0092B-C50C-407E-A947-70E740481C1C}">
                          <a14:useLocalDpi xmlns:a14="http://schemas.microsoft.com/office/drawing/2010/main" val="0"/>
                        </a:ext>
                      </a:extLst>
                    </a:blip>
                    <a:stretch>
                      <a:fillRect/>
                    </a:stretch>
                  </pic:blipFill>
                  <pic:spPr>
                    <a:xfrm>
                      <a:off x="0" y="0"/>
                      <a:ext cx="5303520" cy="3646170"/>
                    </a:xfrm>
                    <a:prstGeom prst="rect">
                      <a:avLst/>
                    </a:prstGeom>
                  </pic:spPr>
                </pic:pic>
              </a:graphicData>
            </a:graphic>
          </wp:inline>
        </w:drawing>
      </w:r>
    </w:p>
    <w:p w14:paraId="1429FFD9" w14:textId="77777777" w:rsidR="00401C56" w:rsidRDefault="00401C56" w:rsidP="00401C56">
      <w:pPr>
        <w:pStyle w:val="Tableheading"/>
      </w:pPr>
      <w:commentRangeStart w:id="731"/>
      <w:r>
        <w:t xml:space="preserve">Figure 7. </w:t>
      </w:r>
      <w:commentRangeEnd w:id="731"/>
      <w:r>
        <w:rPr>
          <w:rStyle w:val="CommentReference"/>
        </w:rPr>
        <w:commentReference w:id="731"/>
      </w:r>
      <w:r>
        <w:t xml:space="preserve">This figure helps to visualize </w:t>
      </w:r>
      <w:commentRangeStart w:id="732"/>
      <w:r>
        <w:t>differences in combined richness, as the sum of coral, fish, and sponge richness, for a given amount of rugosity</w:t>
      </w:r>
      <w:commentRangeEnd w:id="732"/>
      <w:r>
        <w:rPr>
          <w:rStyle w:val="CommentReference"/>
        </w:rPr>
        <w:commentReference w:id="732"/>
      </w:r>
      <w:r>
        <w:t xml:space="preserve"> among 8 coral reefs</w:t>
      </w:r>
      <w:r w:rsidRPr="00516C2E">
        <w:rPr>
          <w:rStyle w:val="TableheadingChar"/>
        </w:rPr>
        <w:t xml:space="preserve"> </w:t>
      </w:r>
      <w:r>
        <w:rPr>
          <w:rStyle w:val="TableheadingChar"/>
        </w:rPr>
        <w:t xml:space="preserve">around </w:t>
      </w:r>
      <w:proofErr w:type="spellStart"/>
      <w:r>
        <w:rPr>
          <w:rStyle w:val="TableheadingChar"/>
        </w:rPr>
        <w:t>Guana</w:t>
      </w:r>
      <w:proofErr w:type="spellEnd"/>
      <w:r>
        <w:rPr>
          <w:rStyle w:val="TableheadingChar"/>
        </w:rPr>
        <w:t xml:space="preserve"> Island, BVI</w:t>
      </w:r>
      <w:r>
        <w:t xml:space="preserve">. </w:t>
      </w:r>
      <w:r>
        <w:rPr>
          <w:rStyle w:val="TableheadingChar"/>
        </w:rPr>
        <w:t xml:space="preserve">Solid lines represent predictions colored by site using the negative binomial distribution and the formula y ~ x + site, where y is combined richness, x is rugosity in cm, and site is a categorical predictor. </w:t>
      </w:r>
      <w:r>
        <w:t xml:space="preserve">Lines are truncated to correspond with the observed ranges of rugosity for each site. </w:t>
      </w:r>
      <w:r>
        <w:rPr>
          <w:rStyle w:val="TableheadingChar"/>
        </w:rPr>
        <w:t>The formula y ~ x + year + site, with year as a trend, was the most competitive model to predict combined richness. Confidence intervals are not shown.</w:t>
      </w:r>
      <w:r w:rsidRPr="00402890">
        <w:rPr>
          <w:rStyle w:val="TableheadingChar"/>
        </w:rPr>
        <w:t xml:space="preserve"> </w:t>
      </w:r>
      <w:r>
        <w:rPr>
          <w:rStyle w:val="TableheadingChar"/>
        </w:rPr>
        <w:t>Points represent observed values colored by year. Data were collected from 1992-2018.</w:t>
      </w:r>
    </w:p>
    <w:p w14:paraId="2A48EA4C" w14:textId="77777777" w:rsidR="00401C56" w:rsidRDefault="00401C56" w:rsidP="00401C56">
      <w:pPr>
        <w:spacing w:after="200" w:line="276" w:lineRule="auto"/>
        <w:ind w:firstLine="0"/>
      </w:pPr>
      <w:r>
        <w:br w:type="page"/>
      </w:r>
    </w:p>
    <w:p w14:paraId="4A511D81" w14:textId="77777777" w:rsidR="00401C56" w:rsidRDefault="00401C56" w:rsidP="00401C56">
      <w:pPr>
        <w:widowControl w:val="0"/>
        <w:ind w:left="480" w:hanging="480"/>
      </w:pPr>
      <w:r>
        <w:rPr>
          <w:noProof/>
        </w:rPr>
        <w:lastRenderedPageBreak/>
        <w:drawing>
          <wp:inline distT="114300" distB="114300" distL="114300" distR="114300" wp14:anchorId="49984337" wp14:editId="7157659A">
            <wp:extent cx="5254413" cy="3940810"/>
            <wp:effectExtent l="0" t="0" r="3810" b="2540"/>
            <wp:docPr id="35" name="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3"/>
                    <a:srcRect/>
                    <a:stretch>
                      <a:fillRect/>
                    </a:stretch>
                  </pic:blipFill>
                  <pic:spPr>
                    <a:xfrm>
                      <a:off x="0" y="0"/>
                      <a:ext cx="5254812" cy="3941109"/>
                    </a:xfrm>
                    <a:prstGeom prst="rect">
                      <a:avLst/>
                    </a:prstGeom>
                    <a:ln/>
                  </pic:spPr>
                </pic:pic>
              </a:graphicData>
            </a:graphic>
          </wp:inline>
        </w:drawing>
      </w:r>
    </w:p>
    <w:p w14:paraId="24E5CB09" w14:textId="77777777" w:rsidR="00401C56" w:rsidRDefault="00401C56" w:rsidP="00401C56">
      <w:pPr>
        <w:pStyle w:val="Tableheading"/>
      </w:pPr>
      <w:r>
        <w:t xml:space="preserve">Figure 8. </w:t>
      </w:r>
      <w:commentRangeStart w:id="733"/>
      <w:r>
        <w:t xml:space="preserve">This figure </w:t>
      </w:r>
      <w:commentRangeEnd w:id="733"/>
      <w:r>
        <w:rPr>
          <w:rStyle w:val="CommentReference"/>
        </w:rPr>
        <w:commentReference w:id="733"/>
      </w:r>
      <w:r>
        <w:t xml:space="preserve">helps to visualize changes in combined richness, as the sum of coral, fish, and sponge richness, for a given amount of rugosity over a 27 year period. </w:t>
      </w:r>
      <w:r>
        <w:rPr>
          <w:rStyle w:val="TableheadingChar"/>
        </w:rPr>
        <w:t>Solid lines represent predictions colored by year using the negative binomial distribution and the formula y ~ x + year, where y is combined richness, x is rugosity in cm, and year is a categorical predictor. The formula y ~ x + year + site, with year as a trend, was the most competitive model to predict combined richness. Confidence intervals are not shown.</w:t>
      </w:r>
      <w:r w:rsidRPr="00402890">
        <w:rPr>
          <w:rStyle w:val="TableheadingChar"/>
        </w:rPr>
        <w:t xml:space="preserve"> </w:t>
      </w:r>
      <w:r>
        <w:rPr>
          <w:rStyle w:val="TableheadingChar"/>
        </w:rPr>
        <w:t xml:space="preserve">Points represent observed values colored by year. Data were collected from 8 coral reefs around </w:t>
      </w:r>
      <w:proofErr w:type="spellStart"/>
      <w:r>
        <w:rPr>
          <w:rStyle w:val="TableheadingChar"/>
        </w:rPr>
        <w:t>Guana</w:t>
      </w:r>
      <w:proofErr w:type="spellEnd"/>
      <w:r>
        <w:rPr>
          <w:rStyle w:val="TableheadingChar"/>
        </w:rPr>
        <w:t xml:space="preserve"> Island, BVI from 1992-2018.</w:t>
      </w:r>
    </w:p>
    <w:p w14:paraId="1EAAE4B3" w14:textId="77777777" w:rsidR="00401C56" w:rsidRDefault="00401C56" w:rsidP="00401C56">
      <w:pPr>
        <w:spacing w:after="200" w:line="276" w:lineRule="auto"/>
        <w:ind w:firstLine="0"/>
      </w:pPr>
      <w:r>
        <w:br w:type="page"/>
      </w:r>
    </w:p>
    <w:p w14:paraId="1D1464FF" w14:textId="77777777" w:rsidR="00401C56" w:rsidRDefault="00401C56" w:rsidP="00401C56">
      <w:pPr>
        <w:pStyle w:val="Heading2"/>
      </w:pPr>
      <w:bookmarkStart w:id="734" w:name="_Toc27002742"/>
      <w:commentRangeStart w:id="735"/>
      <w:r>
        <w:lastRenderedPageBreak/>
        <w:t>Appendices</w:t>
      </w:r>
      <w:commentRangeEnd w:id="735"/>
      <w:r>
        <w:rPr>
          <w:rStyle w:val="CommentReference"/>
          <w:b w:val="0"/>
        </w:rPr>
        <w:commentReference w:id="735"/>
      </w:r>
      <w:bookmarkEnd w:id="734"/>
    </w:p>
    <w:p w14:paraId="3273466E" w14:textId="77777777" w:rsidR="00401C56" w:rsidRDefault="00401C56" w:rsidP="00401C56">
      <w:pPr>
        <w:spacing w:after="200" w:line="276" w:lineRule="auto"/>
        <w:ind w:firstLine="0"/>
      </w:pPr>
      <w:r>
        <w:br w:type="page"/>
      </w:r>
    </w:p>
    <w:p w14:paraId="0B61C1DB" w14:textId="77777777" w:rsidR="00401C56" w:rsidRDefault="00401C56" w:rsidP="00401C56">
      <w:pPr>
        <w:widowControl w:val="0"/>
        <w:spacing w:line="240" w:lineRule="auto"/>
        <w:ind w:firstLine="0"/>
      </w:pPr>
      <w:r w:rsidRPr="0018320D">
        <w:lastRenderedPageBreak/>
        <w:t>Table A.1</w:t>
      </w:r>
      <w:r>
        <w:t>. Fish species included in richness calculations.</w:t>
      </w:r>
    </w:p>
    <w:tbl>
      <w:tblPr>
        <w:tblStyle w:val="LightShading"/>
        <w:tblW w:w="8432" w:type="dxa"/>
        <w:shd w:val="clear" w:color="auto" w:fill="FFFFFF" w:themeFill="background1"/>
        <w:tblLook w:val="0420" w:firstRow="1" w:lastRow="0" w:firstColumn="0" w:lastColumn="0" w:noHBand="0" w:noVBand="1"/>
      </w:tblPr>
      <w:tblGrid>
        <w:gridCol w:w="2268"/>
        <w:gridCol w:w="1800"/>
        <w:gridCol w:w="2160"/>
        <w:gridCol w:w="2204"/>
      </w:tblGrid>
      <w:tr w:rsidR="00401C56" w:rsidRPr="008D1BA7" w14:paraId="7A9BFA38" w14:textId="77777777" w:rsidTr="0029035A">
        <w:trPr>
          <w:cnfStyle w:val="100000000000" w:firstRow="1" w:lastRow="0" w:firstColumn="0" w:lastColumn="0" w:oddVBand="0" w:evenVBand="0" w:oddHBand="0" w:evenHBand="0" w:firstRowFirstColumn="0" w:firstRowLastColumn="0" w:lastRowFirstColumn="0" w:lastRowLastColumn="0"/>
          <w:trHeight w:val="20"/>
        </w:trPr>
        <w:tc>
          <w:tcPr>
            <w:tcW w:w="2268" w:type="dxa"/>
            <w:shd w:val="clear" w:color="auto" w:fill="FFFFFF" w:themeFill="background1"/>
            <w:noWrap/>
            <w:hideMark/>
          </w:tcPr>
          <w:p w14:paraId="4056A482" w14:textId="77777777" w:rsidR="00401C56" w:rsidRPr="008D1BA7" w:rsidRDefault="00401C56" w:rsidP="0029035A">
            <w:pPr>
              <w:spacing w:line="240" w:lineRule="auto"/>
              <w:ind w:firstLine="0"/>
              <w:rPr>
                <w:sz w:val="16"/>
                <w:szCs w:val="18"/>
              </w:rPr>
            </w:pPr>
            <w:r w:rsidRPr="008D1BA7">
              <w:rPr>
                <w:sz w:val="16"/>
                <w:szCs w:val="18"/>
              </w:rPr>
              <w:t>Fish species</w:t>
            </w:r>
          </w:p>
        </w:tc>
        <w:tc>
          <w:tcPr>
            <w:tcW w:w="1800" w:type="dxa"/>
            <w:shd w:val="clear" w:color="auto" w:fill="FFFFFF" w:themeFill="background1"/>
            <w:noWrap/>
            <w:hideMark/>
          </w:tcPr>
          <w:p w14:paraId="56F1E0AC" w14:textId="77777777" w:rsidR="00401C56" w:rsidRPr="008D1BA7" w:rsidRDefault="00401C56" w:rsidP="0029035A">
            <w:pPr>
              <w:spacing w:line="240" w:lineRule="auto"/>
              <w:ind w:firstLine="0"/>
              <w:rPr>
                <w:sz w:val="16"/>
                <w:szCs w:val="18"/>
              </w:rPr>
            </w:pPr>
            <w:r w:rsidRPr="008D1BA7">
              <w:rPr>
                <w:sz w:val="16"/>
                <w:szCs w:val="18"/>
              </w:rPr>
              <w:t>Fish common name</w:t>
            </w:r>
          </w:p>
        </w:tc>
        <w:tc>
          <w:tcPr>
            <w:tcW w:w="2160" w:type="dxa"/>
            <w:shd w:val="clear" w:color="auto" w:fill="FFFFFF" w:themeFill="background1"/>
            <w:noWrap/>
            <w:hideMark/>
          </w:tcPr>
          <w:p w14:paraId="18451156" w14:textId="77777777" w:rsidR="00401C56" w:rsidRPr="008D1BA7" w:rsidRDefault="00401C56" w:rsidP="0029035A">
            <w:pPr>
              <w:spacing w:line="240" w:lineRule="auto"/>
              <w:ind w:firstLine="0"/>
              <w:rPr>
                <w:sz w:val="16"/>
                <w:szCs w:val="18"/>
              </w:rPr>
            </w:pPr>
            <w:r w:rsidRPr="008D1BA7">
              <w:rPr>
                <w:sz w:val="16"/>
                <w:szCs w:val="18"/>
              </w:rPr>
              <w:t>Fish species cont.</w:t>
            </w:r>
          </w:p>
        </w:tc>
        <w:tc>
          <w:tcPr>
            <w:tcW w:w="2204" w:type="dxa"/>
            <w:shd w:val="clear" w:color="auto" w:fill="FFFFFF" w:themeFill="background1"/>
            <w:noWrap/>
            <w:hideMark/>
          </w:tcPr>
          <w:p w14:paraId="2CB6C478" w14:textId="77777777" w:rsidR="00401C56" w:rsidRPr="008D1BA7" w:rsidRDefault="00401C56" w:rsidP="0029035A">
            <w:pPr>
              <w:spacing w:line="240" w:lineRule="auto"/>
              <w:ind w:firstLine="0"/>
              <w:rPr>
                <w:sz w:val="16"/>
                <w:szCs w:val="18"/>
              </w:rPr>
            </w:pPr>
            <w:r w:rsidRPr="008D1BA7">
              <w:rPr>
                <w:sz w:val="16"/>
                <w:szCs w:val="18"/>
              </w:rPr>
              <w:t>Fish common name cont.</w:t>
            </w:r>
          </w:p>
        </w:tc>
      </w:tr>
      <w:tr w:rsidR="00401C56" w:rsidRPr="008D1BA7" w14:paraId="2965770A"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CDB3340" w14:textId="77777777" w:rsidR="00401C56" w:rsidRPr="008D1BA7" w:rsidRDefault="00401C56" w:rsidP="0029035A">
            <w:pPr>
              <w:spacing w:line="240" w:lineRule="auto"/>
              <w:ind w:firstLine="0"/>
              <w:rPr>
                <w:i/>
                <w:sz w:val="16"/>
                <w:szCs w:val="18"/>
              </w:rPr>
            </w:pPr>
            <w:proofErr w:type="spellStart"/>
            <w:r w:rsidRPr="008D1BA7">
              <w:rPr>
                <w:i/>
                <w:sz w:val="16"/>
                <w:szCs w:val="18"/>
              </w:rPr>
              <w:t>Abudefduf</w:t>
            </w:r>
            <w:proofErr w:type="spellEnd"/>
            <w:r w:rsidRPr="008D1BA7">
              <w:rPr>
                <w:i/>
                <w:sz w:val="16"/>
                <w:szCs w:val="18"/>
              </w:rPr>
              <w:t xml:space="preserve"> </w:t>
            </w:r>
            <w:proofErr w:type="spellStart"/>
            <w:r w:rsidRPr="008D1BA7">
              <w:rPr>
                <w:i/>
                <w:sz w:val="16"/>
                <w:szCs w:val="18"/>
              </w:rPr>
              <w:t>saxatilis</w:t>
            </w:r>
            <w:proofErr w:type="spellEnd"/>
          </w:p>
        </w:tc>
        <w:tc>
          <w:tcPr>
            <w:tcW w:w="1800" w:type="dxa"/>
            <w:shd w:val="clear" w:color="auto" w:fill="FFFFFF" w:themeFill="background1"/>
            <w:noWrap/>
            <w:hideMark/>
          </w:tcPr>
          <w:p w14:paraId="1049F04D" w14:textId="77777777" w:rsidR="00401C56" w:rsidRPr="008D1BA7" w:rsidRDefault="00401C56" w:rsidP="0029035A">
            <w:pPr>
              <w:spacing w:line="240" w:lineRule="auto"/>
              <w:ind w:firstLine="0"/>
              <w:rPr>
                <w:sz w:val="16"/>
                <w:szCs w:val="18"/>
              </w:rPr>
            </w:pPr>
            <w:r w:rsidRPr="008D1BA7">
              <w:rPr>
                <w:sz w:val="16"/>
                <w:szCs w:val="18"/>
              </w:rPr>
              <w:t>Sergeant major</w:t>
            </w:r>
          </w:p>
        </w:tc>
        <w:tc>
          <w:tcPr>
            <w:tcW w:w="2160" w:type="dxa"/>
            <w:shd w:val="clear" w:color="auto" w:fill="FFFFFF" w:themeFill="background1"/>
            <w:noWrap/>
            <w:hideMark/>
          </w:tcPr>
          <w:p w14:paraId="7F946979"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chlorurus</w:t>
            </w:r>
            <w:proofErr w:type="spellEnd"/>
          </w:p>
        </w:tc>
        <w:tc>
          <w:tcPr>
            <w:tcW w:w="2204" w:type="dxa"/>
            <w:shd w:val="clear" w:color="auto" w:fill="FFFFFF" w:themeFill="background1"/>
            <w:noWrap/>
            <w:hideMark/>
          </w:tcPr>
          <w:p w14:paraId="7B9F4D4D" w14:textId="77777777" w:rsidR="00401C56" w:rsidRPr="008D1BA7" w:rsidRDefault="00401C56" w:rsidP="0029035A">
            <w:pPr>
              <w:spacing w:line="240" w:lineRule="auto"/>
              <w:ind w:firstLine="0"/>
              <w:rPr>
                <w:sz w:val="16"/>
                <w:szCs w:val="18"/>
              </w:rPr>
            </w:pPr>
            <w:r w:rsidRPr="008D1BA7">
              <w:rPr>
                <w:sz w:val="16"/>
                <w:szCs w:val="18"/>
              </w:rPr>
              <w:t>yellowtail hamlet</w:t>
            </w:r>
          </w:p>
        </w:tc>
      </w:tr>
      <w:tr w:rsidR="00401C56" w:rsidRPr="008D1BA7" w14:paraId="082BF232" w14:textId="77777777" w:rsidTr="0029035A">
        <w:trPr>
          <w:trHeight w:val="20"/>
        </w:trPr>
        <w:tc>
          <w:tcPr>
            <w:tcW w:w="2268" w:type="dxa"/>
            <w:shd w:val="clear" w:color="auto" w:fill="FFFFFF" w:themeFill="background1"/>
            <w:noWrap/>
            <w:hideMark/>
          </w:tcPr>
          <w:p w14:paraId="34947C0C" w14:textId="77777777" w:rsidR="00401C56" w:rsidRPr="008D1BA7" w:rsidRDefault="00401C56" w:rsidP="0029035A">
            <w:pPr>
              <w:spacing w:line="240" w:lineRule="auto"/>
              <w:ind w:firstLine="0"/>
              <w:rPr>
                <w:i/>
                <w:sz w:val="16"/>
                <w:szCs w:val="18"/>
              </w:rPr>
            </w:pPr>
            <w:proofErr w:type="spellStart"/>
            <w:r w:rsidRPr="008D1BA7">
              <w:rPr>
                <w:i/>
                <w:sz w:val="16"/>
                <w:szCs w:val="18"/>
              </w:rPr>
              <w:t>Acanthurus</w:t>
            </w:r>
            <w:proofErr w:type="spellEnd"/>
            <w:r w:rsidRPr="008D1BA7">
              <w:rPr>
                <w:i/>
                <w:sz w:val="16"/>
                <w:szCs w:val="18"/>
              </w:rPr>
              <w:t xml:space="preserve"> </w:t>
            </w:r>
            <w:proofErr w:type="spellStart"/>
            <w:r w:rsidRPr="008D1BA7">
              <w:rPr>
                <w:i/>
                <w:sz w:val="16"/>
                <w:szCs w:val="18"/>
              </w:rPr>
              <w:t>bahianus</w:t>
            </w:r>
            <w:proofErr w:type="spellEnd"/>
          </w:p>
        </w:tc>
        <w:tc>
          <w:tcPr>
            <w:tcW w:w="1800" w:type="dxa"/>
            <w:shd w:val="clear" w:color="auto" w:fill="FFFFFF" w:themeFill="background1"/>
            <w:noWrap/>
            <w:hideMark/>
          </w:tcPr>
          <w:p w14:paraId="3F67A1CA" w14:textId="77777777" w:rsidR="00401C56" w:rsidRPr="008D1BA7" w:rsidRDefault="00401C56" w:rsidP="0029035A">
            <w:pPr>
              <w:spacing w:line="240" w:lineRule="auto"/>
              <w:ind w:firstLine="0"/>
              <w:rPr>
                <w:sz w:val="16"/>
                <w:szCs w:val="18"/>
              </w:rPr>
            </w:pPr>
            <w:r w:rsidRPr="008D1BA7">
              <w:rPr>
                <w:sz w:val="16"/>
                <w:szCs w:val="18"/>
              </w:rPr>
              <w:t>ocean surgeon</w:t>
            </w:r>
          </w:p>
        </w:tc>
        <w:tc>
          <w:tcPr>
            <w:tcW w:w="2160" w:type="dxa"/>
            <w:shd w:val="clear" w:color="auto" w:fill="FFFFFF" w:themeFill="background1"/>
            <w:noWrap/>
            <w:hideMark/>
          </w:tcPr>
          <w:p w14:paraId="05B69C87"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guttavarius</w:t>
            </w:r>
            <w:proofErr w:type="spellEnd"/>
          </w:p>
        </w:tc>
        <w:tc>
          <w:tcPr>
            <w:tcW w:w="2204" w:type="dxa"/>
            <w:shd w:val="clear" w:color="auto" w:fill="FFFFFF" w:themeFill="background1"/>
            <w:noWrap/>
            <w:hideMark/>
          </w:tcPr>
          <w:p w14:paraId="499F87DC" w14:textId="77777777" w:rsidR="00401C56" w:rsidRPr="008D1BA7" w:rsidRDefault="00401C56" w:rsidP="0029035A">
            <w:pPr>
              <w:spacing w:line="240" w:lineRule="auto"/>
              <w:ind w:firstLine="0"/>
              <w:rPr>
                <w:sz w:val="16"/>
                <w:szCs w:val="18"/>
              </w:rPr>
            </w:pPr>
            <w:r w:rsidRPr="008D1BA7">
              <w:rPr>
                <w:sz w:val="16"/>
                <w:szCs w:val="18"/>
              </w:rPr>
              <w:t>shy hamlet</w:t>
            </w:r>
          </w:p>
        </w:tc>
      </w:tr>
      <w:tr w:rsidR="00401C56" w:rsidRPr="008D1BA7" w14:paraId="15DF48C7"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8F71187" w14:textId="77777777" w:rsidR="00401C56" w:rsidRPr="008D1BA7" w:rsidRDefault="00401C56" w:rsidP="0029035A">
            <w:pPr>
              <w:spacing w:line="240" w:lineRule="auto"/>
              <w:ind w:firstLine="0"/>
              <w:rPr>
                <w:i/>
                <w:sz w:val="16"/>
                <w:szCs w:val="18"/>
              </w:rPr>
            </w:pPr>
            <w:proofErr w:type="spellStart"/>
            <w:r w:rsidRPr="008D1BA7">
              <w:rPr>
                <w:i/>
                <w:sz w:val="16"/>
                <w:szCs w:val="18"/>
              </w:rPr>
              <w:t>Acanthurus</w:t>
            </w:r>
            <w:proofErr w:type="spellEnd"/>
            <w:r w:rsidRPr="008D1BA7">
              <w:rPr>
                <w:i/>
                <w:sz w:val="16"/>
                <w:szCs w:val="18"/>
              </w:rPr>
              <w:t xml:space="preserve"> </w:t>
            </w:r>
            <w:proofErr w:type="spellStart"/>
            <w:r w:rsidRPr="008D1BA7">
              <w:rPr>
                <w:i/>
                <w:sz w:val="16"/>
                <w:szCs w:val="18"/>
              </w:rPr>
              <w:t>chirurgus</w:t>
            </w:r>
            <w:proofErr w:type="spellEnd"/>
          </w:p>
        </w:tc>
        <w:tc>
          <w:tcPr>
            <w:tcW w:w="1800" w:type="dxa"/>
            <w:shd w:val="clear" w:color="auto" w:fill="FFFFFF" w:themeFill="background1"/>
            <w:noWrap/>
            <w:hideMark/>
          </w:tcPr>
          <w:p w14:paraId="596825B5" w14:textId="77777777" w:rsidR="00401C56" w:rsidRPr="008D1BA7" w:rsidRDefault="00401C56" w:rsidP="0029035A">
            <w:pPr>
              <w:spacing w:line="240" w:lineRule="auto"/>
              <w:ind w:firstLine="0"/>
              <w:rPr>
                <w:sz w:val="16"/>
                <w:szCs w:val="18"/>
              </w:rPr>
            </w:pPr>
            <w:proofErr w:type="spellStart"/>
            <w:r w:rsidRPr="008D1BA7">
              <w:rPr>
                <w:sz w:val="16"/>
                <w:szCs w:val="18"/>
              </w:rPr>
              <w:t>doctorfish</w:t>
            </w:r>
            <w:proofErr w:type="spellEnd"/>
          </w:p>
        </w:tc>
        <w:tc>
          <w:tcPr>
            <w:tcW w:w="2160" w:type="dxa"/>
            <w:shd w:val="clear" w:color="auto" w:fill="FFFFFF" w:themeFill="background1"/>
            <w:noWrap/>
            <w:hideMark/>
          </w:tcPr>
          <w:p w14:paraId="0B7B7D67"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indigo</w:t>
            </w:r>
          </w:p>
        </w:tc>
        <w:tc>
          <w:tcPr>
            <w:tcW w:w="2204" w:type="dxa"/>
            <w:shd w:val="clear" w:color="auto" w:fill="FFFFFF" w:themeFill="background1"/>
            <w:noWrap/>
            <w:hideMark/>
          </w:tcPr>
          <w:p w14:paraId="1B869A6F" w14:textId="77777777" w:rsidR="00401C56" w:rsidRPr="008D1BA7" w:rsidRDefault="00401C56" w:rsidP="0029035A">
            <w:pPr>
              <w:spacing w:line="240" w:lineRule="auto"/>
              <w:ind w:firstLine="0"/>
              <w:rPr>
                <w:sz w:val="16"/>
                <w:szCs w:val="18"/>
              </w:rPr>
            </w:pPr>
            <w:r w:rsidRPr="008D1BA7">
              <w:rPr>
                <w:sz w:val="16"/>
                <w:szCs w:val="18"/>
              </w:rPr>
              <w:t>indigo hamlet</w:t>
            </w:r>
          </w:p>
        </w:tc>
      </w:tr>
      <w:tr w:rsidR="00401C56" w:rsidRPr="008D1BA7" w14:paraId="1D535F93" w14:textId="77777777" w:rsidTr="0029035A">
        <w:trPr>
          <w:trHeight w:val="20"/>
        </w:trPr>
        <w:tc>
          <w:tcPr>
            <w:tcW w:w="2268" w:type="dxa"/>
            <w:shd w:val="clear" w:color="auto" w:fill="FFFFFF" w:themeFill="background1"/>
            <w:noWrap/>
            <w:hideMark/>
          </w:tcPr>
          <w:p w14:paraId="31F7B377" w14:textId="77777777" w:rsidR="00401C56" w:rsidRPr="008D1BA7" w:rsidRDefault="00401C56" w:rsidP="0029035A">
            <w:pPr>
              <w:spacing w:line="240" w:lineRule="auto"/>
              <w:ind w:firstLine="0"/>
              <w:rPr>
                <w:i/>
                <w:sz w:val="16"/>
                <w:szCs w:val="18"/>
              </w:rPr>
            </w:pPr>
            <w:proofErr w:type="spellStart"/>
            <w:r w:rsidRPr="008D1BA7">
              <w:rPr>
                <w:i/>
                <w:sz w:val="16"/>
                <w:szCs w:val="18"/>
              </w:rPr>
              <w:t>Acanthurus</w:t>
            </w:r>
            <w:proofErr w:type="spellEnd"/>
            <w:r w:rsidRPr="008D1BA7">
              <w:rPr>
                <w:i/>
                <w:sz w:val="16"/>
                <w:szCs w:val="18"/>
              </w:rPr>
              <w:t xml:space="preserve"> coeruleus</w:t>
            </w:r>
          </w:p>
        </w:tc>
        <w:tc>
          <w:tcPr>
            <w:tcW w:w="1800" w:type="dxa"/>
            <w:shd w:val="clear" w:color="auto" w:fill="FFFFFF" w:themeFill="background1"/>
            <w:noWrap/>
            <w:hideMark/>
          </w:tcPr>
          <w:p w14:paraId="06ACA66A" w14:textId="77777777" w:rsidR="00401C56" w:rsidRPr="008D1BA7" w:rsidRDefault="00401C56" w:rsidP="0029035A">
            <w:pPr>
              <w:spacing w:line="240" w:lineRule="auto"/>
              <w:ind w:firstLine="0"/>
              <w:rPr>
                <w:sz w:val="16"/>
                <w:szCs w:val="18"/>
              </w:rPr>
            </w:pPr>
            <w:r w:rsidRPr="008D1BA7">
              <w:rPr>
                <w:sz w:val="16"/>
                <w:szCs w:val="18"/>
              </w:rPr>
              <w:t>blue tang</w:t>
            </w:r>
          </w:p>
        </w:tc>
        <w:tc>
          <w:tcPr>
            <w:tcW w:w="2160" w:type="dxa"/>
            <w:shd w:val="clear" w:color="auto" w:fill="FFFFFF" w:themeFill="background1"/>
            <w:noWrap/>
            <w:hideMark/>
          </w:tcPr>
          <w:p w14:paraId="2878DD3E"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nigricans</w:t>
            </w:r>
          </w:p>
        </w:tc>
        <w:tc>
          <w:tcPr>
            <w:tcW w:w="2204" w:type="dxa"/>
            <w:shd w:val="clear" w:color="auto" w:fill="FFFFFF" w:themeFill="background1"/>
            <w:noWrap/>
            <w:hideMark/>
          </w:tcPr>
          <w:p w14:paraId="3FCC57DC" w14:textId="77777777" w:rsidR="00401C56" w:rsidRPr="008D1BA7" w:rsidRDefault="00401C56" w:rsidP="0029035A">
            <w:pPr>
              <w:spacing w:line="240" w:lineRule="auto"/>
              <w:ind w:firstLine="0"/>
              <w:rPr>
                <w:sz w:val="16"/>
                <w:szCs w:val="18"/>
              </w:rPr>
            </w:pPr>
            <w:r w:rsidRPr="008D1BA7">
              <w:rPr>
                <w:sz w:val="16"/>
                <w:szCs w:val="18"/>
              </w:rPr>
              <w:t>black hamlet</w:t>
            </w:r>
          </w:p>
        </w:tc>
      </w:tr>
      <w:tr w:rsidR="00401C56" w:rsidRPr="008D1BA7" w14:paraId="70B2D9FF"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2865D46" w14:textId="77777777" w:rsidR="00401C56" w:rsidRPr="008D1BA7" w:rsidRDefault="00401C56" w:rsidP="0029035A">
            <w:pPr>
              <w:spacing w:line="240" w:lineRule="auto"/>
              <w:ind w:firstLine="0"/>
              <w:rPr>
                <w:i/>
                <w:sz w:val="16"/>
                <w:szCs w:val="18"/>
              </w:rPr>
            </w:pPr>
            <w:proofErr w:type="spellStart"/>
            <w:r w:rsidRPr="008D1BA7">
              <w:rPr>
                <w:i/>
                <w:sz w:val="16"/>
                <w:szCs w:val="18"/>
              </w:rPr>
              <w:t>Aluterus</w:t>
            </w:r>
            <w:proofErr w:type="spellEnd"/>
            <w:r w:rsidRPr="008D1BA7">
              <w:rPr>
                <w:i/>
                <w:sz w:val="16"/>
                <w:szCs w:val="18"/>
              </w:rPr>
              <w:t xml:space="preserve"> </w:t>
            </w:r>
            <w:proofErr w:type="spellStart"/>
            <w:r w:rsidRPr="008D1BA7">
              <w:rPr>
                <w:i/>
                <w:sz w:val="16"/>
                <w:szCs w:val="18"/>
              </w:rPr>
              <w:t>scriptus</w:t>
            </w:r>
            <w:proofErr w:type="spellEnd"/>
          </w:p>
        </w:tc>
        <w:tc>
          <w:tcPr>
            <w:tcW w:w="1800" w:type="dxa"/>
            <w:shd w:val="clear" w:color="auto" w:fill="FFFFFF" w:themeFill="background1"/>
            <w:noWrap/>
            <w:hideMark/>
          </w:tcPr>
          <w:p w14:paraId="17B51C3A" w14:textId="77777777" w:rsidR="00401C56" w:rsidRPr="008D1BA7" w:rsidRDefault="00401C56" w:rsidP="0029035A">
            <w:pPr>
              <w:spacing w:line="240" w:lineRule="auto"/>
              <w:ind w:firstLine="0"/>
              <w:rPr>
                <w:sz w:val="16"/>
                <w:szCs w:val="18"/>
              </w:rPr>
            </w:pPr>
            <w:r w:rsidRPr="008D1BA7">
              <w:rPr>
                <w:sz w:val="16"/>
                <w:szCs w:val="18"/>
              </w:rPr>
              <w:t>scrawled filefish</w:t>
            </w:r>
          </w:p>
        </w:tc>
        <w:tc>
          <w:tcPr>
            <w:tcW w:w="2160" w:type="dxa"/>
            <w:shd w:val="clear" w:color="auto" w:fill="FFFFFF" w:themeFill="background1"/>
            <w:noWrap/>
            <w:hideMark/>
          </w:tcPr>
          <w:p w14:paraId="1A088FB9"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puella</w:t>
            </w:r>
            <w:proofErr w:type="spellEnd"/>
          </w:p>
        </w:tc>
        <w:tc>
          <w:tcPr>
            <w:tcW w:w="2204" w:type="dxa"/>
            <w:shd w:val="clear" w:color="auto" w:fill="FFFFFF" w:themeFill="background1"/>
            <w:noWrap/>
            <w:hideMark/>
          </w:tcPr>
          <w:p w14:paraId="557E7DF4" w14:textId="77777777" w:rsidR="00401C56" w:rsidRPr="008D1BA7" w:rsidRDefault="00401C56" w:rsidP="0029035A">
            <w:pPr>
              <w:spacing w:line="240" w:lineRule="auto"/>
              <w:ind w:firstLine="0"/>
              <w:rPr>
                <w:sz w:val="16"/>
                <w:szCs w:val="18"/>
              </w:rPr>
            </w:pPr>
            <w:r w:rsidRPr="008D1BA7">
              <w:rPr>
                <w:sz w:val="16"/>
                <w:szCs w:val="18"/>
              </w:rPr>
              <w:t>barred hamlet</w:t>
            </w:r>
          </w:p>
        </w:tc>
      </w:tr>
      <w:tr w:rsidR="00401C56" w:rsidRPr="008D1BA7" w14:paraId="1CDF35F2" w14:textId="77777777" w:rsidTr="0029035A">
        <w:trPr>
          <w:trHeight w:val="20"/>
        </w:trPr>
        <w:tc>
          <w:tcPr>
            <w:tcW w:w="2268" w:type="dxa"/>
            <w:shd w:val="clear" w:color="auto" w:fill="FFFFFF" w:themeFill="background1"/>
            <w:noWrap/>
            <w:hideMark/>
          </w:tcPr>
          <w:p w14:paraId="1861FC1B" w14:textId="77777777" w:rsidR="00401C56" w:rsidRPr="008D1BA7" w:rsidRDefault="00401C56" w:rsidP="0029035A">
            <w:pPr>
              <w:spacing w:line="240" w:lineRule="auto"/>
              <w:ind w:firstLine="0"/>
              <w:rPr>
                <w:i/>
                <w:sz w:val="16"/>
                <w:szCs w:val="18"/>
              </w:rPr>
            </w:pPr>
            <w:proofErr w:type="spellStart"/>
            <w:r w:rsidRPr="008D1BA7">
              <w:rPr>
                <w:i/>
                <w:sz w:val="16"/>
                <w:szCs w:val="18"/>
              </w:rPr>
              <w:t>Amblycirrhitus</w:t>
            </w:r>
            <w:proofErr w:type="spellEnd"/>
            <w:r w:rsidRPr="008D1BA7">
              <w:rPr>
                <w:i/>
                <w:sz w:val="16"/>
                <w:szCs w:val="18"/>
              </w:rPr>
              <w:t xml:space="preserve"> </w:t>
            </w:r>
            <w:proofErr w:type="spellStart"/>
            <w:r w:rsidRPr="008D1BA7">
              <w:rPr>
                <w:i/>
                <w:sz w:val="16"/>
                <w:szCs w:val="18"/>
              </w:rPr>
              <w:t>pinos</w:t>
            </w:r>
            <w:proofErr w:type="spellEnd"/>
          </w:p>
        </w:tc>
        <w:tc>
          <w:tcPr>
            <w:tcW w:w="1800" w:type="dxa"/>
            <w:shd w:val="clear" w:color="auto" w:fill="FFFFFF" w:themeFill="background1"/>
            <w:noWrap/>
            <w:hideMark/>
          </w:tcPr>
          <w:p w14:paraId="02116404" w14:textId="77777777" w:rsidR="00401C56" w:rsidRPr="008D1BA7" w:rsidRDefault="00401C56" w:rsidP="0029035A">
            <w:pPr>
              <w:spacing w:line="240" w:lineRule="auto"/>
              <w:ind w:firstLine="0"/>
              <w:rPr>
                <w:sz w:val="16"/>
                <w:szCs w:val="18"/>
              </w:rPr>
            </w:pPr>
            <w:proofErr w:type="spellStart"/>
            <w:r w:rsidRPr="008D1BA7">
              <w:rPr>
                <w:sz w:val="16"/>
                <w:szCs w:val="18"/>
              </w:rPr>
              <w:t>redspotted</w:t>
            </w:r>
            <w:proofErr w:type="spellEnd"/>
            <w:r w:rsidRPr="008D1BA7">
              <w:rPr>
                <w:sz w:val="16"/>
                <w:szCs w:val="18"/>
              </w:rPr>
              <w:t xml:space="preserve"> </w:t>
            </w:r>
            <w:proofErr w:type="spellStart"/>
            <w:r w:rsidRPr="008D1BA7">
              <w:rPr>
                <w:sz w:val="16"/>
                <w:szCs w:val="18"/>
              </w:rPr>
              <w:t>hawkfish</w:t>
            </w:r>
            <w:proofErr w:type="spellEnd"/>
          </w:p>
        </w:tc>
        <w:tc>
          <w:tcPr>
            <w:tcW w:w="2160" w:type="dxa"/>
            <w:shd w:val="clear" w:color="auto" w:fill="FFFFFF" w:themeFill="background1"/>
            <w:noWrap/>
            <w:hideMark/>
          </w:tcPr>
          <w:p w14:paraId="70369683"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sp.</w:t>
            </w:r>
          </w:p>
        </w:tc>
        <w:tc>
          <w:tcPr>
            <w:tcW w:w="2204" w:type="dxa"/>
            <w:shd w:val="clear" w:color="auto" w:fill="FFFFFF" w:themeFill="background1"/>
            <w:noWrap/>
            <w:hideMark/>
          </w:tcPr>
          <w:p w14:paraId="79390E1C" w14:textId="77777777" w:rsidR="00401C56" w:rsidRPr="008D1BA7" w:rsidRDefault="00401C56" w:rsidP="0029035A">
            <w:pPr>
              <w:spacing w:line="240" w:lineRule="auto"/>
              <w:ind w:firstLine="0"/>
              <w:rPr>
                <w:sz w:val="16"/>
                <w:szCs w:val="18"/>
              </w:rPr>
            </w:pPr>
            <w:r w:rsidRPr="008D1BA7">
              <w:rPr>
                <w:sz w:val="16"/>
                <w:szCs w:val="18"/>
              </w:rPr>
              <w:t>tan hamlet</w:t>
            </w:r>
          </w:p>
        </w:tc>
      </w:tr>
      <w:tr w:rsidR="00401C56" w:rsidRPr="008D1BA7" w14:paraId="16D5024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3A253C70" w14:textId="77777777" w:rsidR="00401C56" w:rsidRPr="008D1BA7" w:rsidRDefault="00401C56" w:rsidP="0029035A">
            <w:pPr>
              <w:spacing w:line="240" w:lineRule="auto"/>
              <w:ind w:firstLine="0"/>
              <w:rPr>
                <w:i/>
                <w:sz w:val="16"/>
                <w:szCs w:val="18"/>
              </w:rPr>
            </w:pPr>
            <w:proofErr w:type="spellStart"/>
            <w:r w:rsidRPr="008D1BA7">
              <w:rPr>
                <w:i/>
                <w:sz w:val="16"/>
                <w:szCs w:val="18"/>
              </w:rPr>
              <w:t>Anisotremus</w:t>
            </w:r>
            <w:proofErr w:type="spellEnd"/>
            <w:r w:rsidRPr="008D1BA7">
              <w:rPr>
                <w:i/>
                <w:sz w:val="16"/>
                <w:szCs w:val="18"/>
              </w:rPr>
              <w:t xml:space="preserve"> </w:t>
            </w:r>
            <w:proofErr w:type="spellStart"/>
            <w:r w:rsidRPr="008D1BA7">
              <w:rPr>
                <w:i/>
                <w:sz w:val="16"/>
                <w:szCs w:val="18"/>
              </w:rPr>
              <w:t>surinamensis</w:t>
            </w:r>
            <w:proofErr w:type="spellEnd"/>
          </w:p>
        </w:tc>
        <w:tc>
          <w:tcPr>
            <w:tcW w:w="1800" w:type="dxa"/>
            <w:shd w:val="clear" w:color="auto" w:fill="FFFFFF" w:themeFill="background1"/>
            <w:noWrap/>
            <w:hideMark/>
          </w:tcPr>
          <w:p w14:paraId="418C5F04" w14:textId="77777777" w:rsidR="00401C56" w:rsidRPr="008D1BA7" w:rsidRDefault="00401C56" w:rsidP="0029035A">
            <w:pPr>
              <w:spacing w:line="240" w:lineRule="auto"/>
              <w:ind w:firstLine="0"/>
              <w:rPr>
                <w:sz w:val="16"/>
                <w:szCs w:val="18"/>
              </w:rPr>
            </w:pPr>
            <w:r w:rsidRPr="008D1BA7">
              <w:rPr>
                <w:sz w:val="16"/>
                <w:szCs w:val="18"/>
              </w:rPr>
              <w:t xml:space="preserve">black </w:t>
            </w:r>
            <w:proofErr w:type="spellStart"/>
            <w:r w:rsidRPr="008D1BA7">
              <w:rPr>
                <w:sz w:val="16"/>
                <w:szCs w:val="18"/>
              </w:rPr>
              <w:t>margate</w:t>
            </w:r>
            <w:proofErr w:type="spellEnd"/>
          </w:p>
        </w:tc>
        <w:tc>
          <w:tcPr>
            <w:tcW w:w="2160" w:type="dxa"/>
            <w:shd w:val="clear" w:color="auto" w:fill="FFFFFF" w:themeFill="background1"/>
            <w:noWrap/>
            <w:hideMark/>
          </w:tcPr>
          <w:p w14:paraId="4125FD7C"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unicolor</w:t>
            </w:r>
          </w:p>
        </w:tc>
        <w:tc>
          <w:tcPr>
            <w:tcW w:w="2204" w:type="dxa"/>
            <w:shd w:val="clear" w:color="auto" w:fill="FFFFFF" w:themeFill="background1"/>
            <w:noWrap/>
            <w:hideMark/>
          </w:tcPr>
          <w:p w14:paraId="697A6080" w14:textId="77777777" w:rsidR="00401C56" w:rsidRPr="008D1BA7" w:rsidRDefault="00401C56" w:rsidP="0029035A">
            <w:pPr>
              <w:spacing w:line="240" w:lineRule="auto"/>
              <w:ind w:firstLine="0"/>
              <w:rPr>
                <w:sz w:val="16"/>
                <w:szCs w:val="18"/>
              </w:rPr>
            </w:pPr>
            <w:r w:rsidRPr="008D1BA7">
              <w:rPr>
                <w:sz w:val="16"/>
                <w:szCs w:val="18"/>
              </w:rPr>
              <w:t>butter hamlet</w:t>
            </w:r>
          </w:p>
        </w:tc>
      </w:tr>
      <w:tr w:rsidR="00401C56" w:rsidRPr="008D1BA7" w14:paraId="376F5F2D" w14:textId="77777777" w:rsidTr="0029035A">
        <w:trPr>
          <w:trHeight w:val="20"/>
        </w:trPr>
        <w:tc>
          <w:tcPr>
            <w:tcW w:w="2268" w:type="dxa"/>
            <w:shd w:val="clear" w:color="auto" w:fill="FFFFFF" w:themeFill="background1"/>
            <w:noWrap/>
            <w:hideMark/>
          </w:tcPr>
          <w:p w14:paraId="04C4B689" w14:textId="77777777" w:rsidR="00401C56" w:rsidRPr="008D1BA7" w:rsidRDefault="00401C56" w:rsidP="0029035A">
            <w:pPr>
              <w:spacing w:line="240" w:lineRule="auto"/>
              <w:ind w:firstLine="0"/>
              <w:rPr>
                <w:i/>
                <w:sz w:val="16"/>
                <w:szCs w:val="18"/>
              </w:rPr>
            </w:pPr>
            <w:proofErr w:type="spellStart"/>
            <w:r w:rsidRPr="008D1BA7">
              <w:rPr>
                <w:i/>
                <w:sz w:val="16"/>
                <w:szCs w:val="18"/>
              </w:rPr>
              <w:t>Anisotremus</w:t>
            </w:r>
            <w:proofErr w:type="spellEnd"/>
            <w:r w:rsidRPr="008D1BA7">
              <w:rPr>
                <w:i/>
                <w:sz w:val="16"/>
                <w:szCs w:val="18"/>
              </w:rPr>
              <w:t xml:space="preserve"> </w:t>
            </w:r>
            <w:proofErr w:type="spellStart"/>
            <w:r w:rsidRPr="008D1BA7">
              <w:rPr>
                <w:i/>
                <w:sz w:val="16"/>
                <w:szCs w:val="18"/>
              </w:rPr>
              <w:t>virginicus</w:t>
            </w:r>
            <w:proofErr w:type="spellEnd"/>
          </w:p>
        </w:tc>
        <w:tc>
          <w:tcPr>
            <w:tcW w:w="1800" w:type="dxa"/>
            <w:shd w:val="clear" w:color="auto" w:fill="FFFFFF" w:themeFill="background1"/>
            <w:noWrap/>
            <w:hideMark/>
          </w:tcPr>
          <w:p w14:paraId="099B525B" w14:textId="77777777" w:rsidR="00401C56" w:rsidRPr="008D1BA7" w:rsidRDefault="00401C56" w:rsidP="0029035A">
            <w:pPr>
              <w:spacing w:line="240" w:lineRule="auto"/>
              <w:ind w:firstLine="0"/>
              <w:rPr>
                <w:sz w:val="16"/>
                <w:szCs w:val="18"/>
              </w:rPr>
            </w:pPr>
            <w:proofErr w:type="spellStart"/>
            <w:r w:rsidRPr="008D1BA7">
              <w:rPr>
                <w:sz w:val="16"/>
                <w:szCs w:val="18"/>
              </w:rPr>
              <w:t>porkfish</w:t>
            </w:r>
            <w:proofErr w:type="spellEnd"/>
          </w:p>
        </w:tc>
        <w:tc>
          <w:tcPr>
            <w:tcW w:w="2160" w:type="dxa"/>
            <w:shd w:val="clear" w:color="auto" w:fill="FFFFFF" w:themeFill="background1"/>
            <w:noWrap/>
            <w:hideMark/>
          </w:tcPr>
          <w:p w14:paraId="26B32375" w14:textId="77777777" w:rsidR="00401C56" w:rsidRPr="008D1BA7" w:rsidRDefault="00401C56" w:rsidP="0029035A">
            <w:pPr>
              <w:spacing w:line="240" w:lineRule="auto"/>
              <w:ind w:firstLine="0"/>
              <w:rPr>
                <w:i/>
                <w:sz w:val="16"/>
                <w:szCs w:val="18"/>
              </w:rPr>
            </w:pPr>
            <w:proofErr w:type="spellStart"/>
            <w:r w:rsidRPr="008D1BA7">
              <w:rPr>
                <w:i/>
                <w:sz w:val="16"/>
                <w:szCs w:val="18"/>
              </w:rPr>
              <w:t>Inermia</w:t>
            </w:r>
            <w:proofErr w:type="spellEnd"/>
            <w:r w:rsidRPr="008D1BA7">
              <w:rPr>
                <w:i/>
                <w:sz w:val="16"/>
                <w:szCs w:val="18"/>
              </w:rPr>
              <w:t xml:space="preserve"> </w:t>
            </w:r>
            <w:proofErr w:type="spellStart"/>
            <w:r w:rsidRPr="008D1BA7">
              <w:rPr>
                <w:i/>
                <w:sz w:val="16"/>
                <w:szCs w:val="18"/>
              </w:rPr>
              <w:t>vittata</w:t>
            </w:r>
            <w:proofErr w:type="spellEnd"/>
          </w:p>
        </w:tc>
        <w:tc>
          <w:tcPr>
            <w:tcW w:w="2204" w:type="dxa"/>
            <w:shd w:val="clear" w:color="auto" w:fill="FFFFFF" w:themeFill="background1"/>
            <w:noWrap/>
            <w:hideMark/>
          </w:tcPr>
          <w:p w14:paraId="41641466" w14:textId="77777777" w:rsidR="00401C56" w:rsidRPr="008D1BA7" w:rsidRDefault="00401C56" w:rsidP="0029035A">
            <w:pPr>
              <w:spacing w:line="240" w:lineRule="auto"/>
              <w:ind w:firstLine="0"/>
              <w:rPr>
                <w:sz w:val="16"/>
                <w:szCs w:val="18"/>
              </w:rPr>
            </w:pPr>
            <w:proofErr w:type="spellStart"/>
            <w:r w:rsidRPr="008D1BA7">
              <w:rPr>
                <w:sz w:val="16"/>
                <w:szCs w:val="18"/>
              </w:rPr>
              <w:t>boga</w:t>
            </w:r>
            <w:proofErr w:type="spellEnd"/>
          </w:p>
        </w:tc>
      </w:tr>
      <w:tr w:rsidR="00401C56" w:rsidRPr="008D1BA7" w14:paraId="72925783"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6A31E2F" w14:textId="77777777" w:rsidR="00401C56" w:rsidRPr="008D1BA7" w:rsidRDefault="00401C56" w:rsidP="0029035A">
            <w:pPr>
              <w:spacing w:line="240" w:lineRule="auto"/>
              <w:ind w:firstLine="0"/>
              <w:rPr>
                <w:i/>
                <w:sz w:val="16"/>
                <w:szCs w:val="18"/>
              </w:rPr>
            </w:pPr>
            <w:proofErr w:type="spellStart"/>
            <w:r w:rsidRPr="008D1BA7">
              <w:rPr>
                <w:i/>
                <w:sz w:val="16"/>
                <w:szCs w:val="18"/>
              </w:rPr>
              <w:t>Aulostomus</w:t>
            </w:r>
            <w:proofErr w:type="spellEnd"/>
            <w:r w:rsidRPr="008D1BA7">
              <w:rPr>
                <w:i/>
                <w:sz w:val="16"/>
                <w:szCs w:val="18"/>
              </w:rPr>
              <w:t> maculatus</w:t>
            </w:r>
          </w:p>
        </w:tc>
        <w:tc>
          <w:tcPr>
            <w:tcW w:w="1800" w:type="dxa"/>
            <w:shd w:val="clear" w:color="auto" w:fill="FFFFFF" w:themeFill="background1"/>
            <w:noWrap/>
            <w:hideMark/>
          </w:tcPr>
          <w:p w14:paraId="7AC9CCEF" w14:textId="77777777" w:rsidR="00401C56" w:rsidRPr="008D1BA7" w:rsidRDefault="00401C56" w:rsidP="0029035A">
            <w:pPr>
              <w:spacing w:line="240" w:lineRule="auto"/>
              <w:ind w:firstLine="0"/>
              <w:rPr>
                <w:sz w:val="16"/>
                <w:szCs w:val="18"/>
              </w:rPr>
            </w:pPr>
            <w:r w:rsidRPr="008D1BA7">
              <w:rPr>
                <w:sz w:val="16"/>
                <w:szCs w:val="18"/>
              </w:rPr>
              <w:t>trumpetfish</w:t>
            </w:r>
          </w:p>
        </w:tc>
        <w:tc>
          <w:tcPr>
            <w:tcW w:w="2160" w:type="dxa"/>
            <w:shd w:val="clear" w:color="auto" w:fill="FFFFFF" w:themeFill="background1"/>
            <w:noWrap/>
            <w:hideMark/>
          </w:tcPr>
          <w:p w14:paraId="2AC7E131" w14:textId="77777777" w:rsidR="00401C56" w:rsidRPr="008D1BA7" w:rsidRDefault="00401C56" w:rsidP="0029035A">
            <w:pPr>
              <w:spacing w:line="240" w:lineRule="auto"/>
              <w:ind w:firstLine="0"/>
              <w:rPr>
                <w:i/>
                <w:sz w:val="16"/>
                <w:szCs w:val="18"/>
              </w:rPr>
            </w:pPr>
            <w:proofErr w:type="spellStart"/>
            <w:r w:rsidRPr="008D1BA7">
              <w:rPr>
                <w:i/>
                <w:sz w:val="16"/>
                <w:szCs w:val="18"/>
              </w:rPr>
              <w:t>Kyphosus</w:t>
            </w:r>
            <w:proofErr w:type="spellEnd"/>
            <w:r w:rsidRPr="008D1BA7">
              <w:rPr>
                <w:i/>
                <w:sz w:val="16"/>
                <w:szCs w:val="18"/>
              </w:rPr>
              <w:t xml:space="preserve"> </w:t>
            </w:r>
            <w:proofErr w:type="spellStart"/>
            <w:r w:rsidRPr="008D1BA7">
              <w:rPr>
                <w:i/>
                <w:sz w:val="16"/>
                <w:szCs w:val="18"/>
              </w:rPr>
              <w:t>sectatrix</w:t>
            </w:r>
            <w:proofErr w:type="spellEnd"/>
          </w:p>
        </w:tc>
        <w:tc>
          <w:tcPr>
            <w:tcW w:w="2204" w:type="dxa"/>
            <w:shd w:val="clear" w:color="auto" w:fill="FFFFFF" w:themeFill="background1"/>
            <w:noWrap/>
            <w:hideMark/>
          </w:tcPr>
          <w:p w14:paraId="5116CBB9" w14:textId="77777777" w:rsidR="00401C56" w:rsidRPr="008D1BA7" w:rsidRDefault="00401C56" w:rsidP="0029035A">
            <w:pPr>
              <w:spacing w:line="240" w:lineRule="auto"/>
              <w:ind w:firstLine="0"/>
              <w:rPr>
                <w:sz w:val="16"/>
                <w:szCs w:val="18"/>
              </w:rPr>
            </w:pPr>
            <w:r w:rsidRPr="008D1BA7">
              <w:rPr>
                <w:sz w:val="16"/>
                <w:szCs w:val="18"/>
              </w:rPr>
              <w:t>gray chub</w:t>
            </w:r>
          </w:p>
        </w:tc>
      </w:tr>
      <w:tr w:rsidR="00401C56" w:rsidRPr="008D1BA7" w14:paraId="49F68861" w14:textId="77777777" w:rsidTr="0029035A">
        <w:trPr>
          <w:trHeight w:val="20"/>
        </w:trPr>
        <w:tc>
          <w:tcPr>
            <w:tcW w:w="2268" w:type="dxa"/>
            <w:shd w:val="clear" w:color="auto" w:fill="FFFFFF" w:themeFill="background1"/>
            <w:noWrap/>
            <w:hideMark/>
          </w:tcPr>
          <w:p w14:paraId="73343E96" w14:textId="77777777" w:rsidR="00401C56" w:rsidRPr="008D1BA7" w:rsidRDefault="00401C56" w:rsidP="0029035A">
            <w:pPr>
              <w:spacing w:line="240" w:lineRule="auto"/>
              <w:ind w:firstLine="0"/>
              <w:rPr>
                <w:i/>
                <w:sz w:val="16"/>
                <w:szCs w:val="18"/>
              </w:rPr>
            </w:pPr>
            <w:proofErr w:type="spellStart"/>
            <w:r w:rsidRPr="008D1BA7">
              <w:rPr>
                <w:i/>
                <w:sz w:val="16"/>
                <w:szCs w:val="18"/>
              </w:rPr>
              <w:t>Balistes</w:t>
            </w:r>
            <w:proofErr w:type="spellEnd"/>
            <w:r w:rsidRPr="008D1BA7">
              <w:rPr>
                <w:i/>
                <w:sz w:val="16"/>
                <w:szCs w:val="18"/>
              </w:rPr>
              <w:t xml:space="preserve"> </w:t>
            </w:r>
            <w:proofErr w:type="spellStart"/>
            <w:r w:rsidRPr="008D1BA7">
              <w:rPr>
                <w:i/>
                <w:sz w:val="16"/>
                <w:szCs w:val="18"/>
              </w:rPr>
              <w:t>capriscus</w:t>
            </w:r>
            <w:proofErr w:type="spellEnd"/>
          </w:p>
        </w:tc>
        <w:tc>
          <w:tcPr>
            <w:tcW w:w="1800" w:type="dxa"/>
            <w:shd w:val="clear" w:color="auto" w:fill="FFFFFF" w:themeFill="background1"/>
            <w:noWrap/>
            <w:hideMark/>
          </w:tcPr>
          <w:p w14:paraId="36520664" w14:textId="77777777" w:rsidR="00401C56" w:rsidRPr="008D1BA7" w:rsidRDefault="00401C56" w:rsidP="0029035A">
            <w:pPr>
              <w:spacing w:line="240" w:lineRule="auto"/>
              <w:ind w:firstLine="0"/>
              <w:rPr>
                <w:sz w:val="16"/>
                <w:szCs w:val="18"/>
              </w:rPr>
            </w:pPr>
            <w:r w:rsidRPr="008D1BA7">
              <w:rPr>
                <w:sz w:val="16"/>
                <w:szCs w:val="18"/>
              </w:rPr>
              <w:t>gray triggerfish</w:t>
            </w:r>
          </w:p>
        </w:tc>
        <w:tc>
          <w:tcPr>
            <w:tcW w:w="2160" w:type="dxa"/>
            <w:shd w:val="clear" w:color="auto" w:fill="FFFFFF" w:themeFill="background1"/>
            <w:noWrap/>
            <w:hideMark/>
          </w:tcPr>
          <w:p w14:paraId="03CBF496" w14:textId="77777777" w:rsidR="00401C56" w:rsidRPr="008D1BA7" w:rsidRDefault="00401C56" w:rsidP="0029035A">
            <w:pPr>
              <w:spacing w:line="240" w:lineRule="auto"/>
              <w:ind w:firstLine="0"/>
              <w:rPr>
                <w:i/>
                <w:sz w:val="16"/>
                <w:szCs w:val="18"/>
              </w:rPr>
            </w:pPr>
            <w:proofErr w:type="spellStart"/>
            <w:r w:rsidRPr="008D1BA7">
              <w:rPr>
                <w:i/>
                <w:sz w:val="16"/>
                <w:szCs w:val="18"/>
              </w:rPr>
              <w:t>Lachnolaimus</w:t>
            </w:r>
            <w:proofErr w:type="spellEnd"/>
            <w:r w:rsidRPr="008D1BA7">
              <w:rPr>
                <w:i/>
                <w:sz w:val="16"/>
                <w:szCs w:val="18"/>
              </w:rPr>
              <w:t xml:space="preserve"> maximus</w:t>
            </w:r>
          </w:p>
        </w:tc>
        <w:tc>
          <w:tcPr>
            <w:tcW w:w="2204" w:type="dxa"/>
            <w:shd w:val="clear" w:color="auto" w:fill="FFFFFF" w:themeFill="background1"/>
            <w:noWrap/>
            <w:hideMark/>
          </w:tcPr>
          <w:p w14:paraId="4272D231" w14:textId="77777777" w:rsidR="00401C56" w:rsidRPr="008D1BA7" w:rsidRDefault="00401C56" w:rsidP="0029035A">
            <w:pPr>
              <w:spacing w:line="240" w:lineRule="auto"/>
              <w:ind w:firstLine="0"/>
              <w:rPr>
                <w:sz w:val="16"/>
                <w:szCs w:val="18"/>
              </w:rPr>
            </w:pPr>
            <w:r w:rsidRPr="008D1BA7">
              <w:rPr>
                <w:sz w:val="16"/>
                <w:szCs w:val="18"/>
              </w:rPr>
              <w:t>hogfish</w:t>
            </w:r>
          </w:p>
        </w:tc>
      </w:tr>
      <w:tr w:rsidR="00401C56" w:rsidRPr="008D1BA7" w14:paraId="1AB949EE"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1DABE45" w14:textId="77777777" w:rsidR="00401C56" w:rsidRPr="008D1BA7" w:rsidRDefault="00401C56" w:rsidP="0029035A">
            <w:pPr>
              <w:spacing w:line="240" w:lineRule="auto"/>
              <w:ind w:firstLine="0"/>
              <w:rPr>
                <w:i/>
                <w:sz w:val="16"/>
                <w:szCs w:val="18"/>
              </w:rPr>
            </w:pPr>
            <w:proofErr w:type="spellStart"/>
            <w:r w:rsidRPr="008D1BA7">
              <w:rPr>
                <w:i/>
                <w:sz w:val="16"/>
                <w:szCs w:val="18"/>
              </w:rPr>
              <w:t>Balistes</w:t>
            </w:r>
            <w:proofErr w:type="spellEnd"/>
            <w:r w:rsidRPr="008D1BA7">
              <w:rPr>
                <w:i/>
                <w:sz w:val="16"/>
                <w:szCs w:val="18"/>
              </w:rPr>
              <w:t xml:space="preserve"> </w:t>
            </w:r>
            <w:proofErr w:type="spellStart"/>
            <w:r w:rsidRPr="008D1BA7">
              <w:rPr>
                <w:i/>
                <w:sz w:val="16"/>
                <w:szCs w:val="18"/>
              </w:rPr>
              <w:t>vetula</w:t>
            </w:r>
            <w:proofErr w:type="spellEnd"/>
          </w:p>
        </w:tc>
        <w:tc>
          <w:tcPr>
            <w:tcW w:w="1800" w:type="dxa"/>
            <w:shd w:val="clear" w:color="auto" w:fill="FFFFFF" w:themeFill="background1"/>
            <w:noWrap/>
            <w:hideMark/>
          </w:tcPr>
          <w:p w14:paraId="0FC2060E" w14:textId="77777777" w:rsidR="00401C56" w:rsidRPr="008D1BA7" w:rsidRDefault="00401C56" w:rsidP="0029035A">
            <w:pPr>
              <w:spacing w:line="240" w:lineRule="auto"/>
              <w:ind w:firstLine="0"/>
              <w:rPr>
                <w:sz w:val="16"/>
                <w:szCs w:val="18"/>
              </w:rPr>
            </w:pPr>
            <w:r w:rsidRPr="008D1BA7">
              <w:rPr>
                <w:sz w:val="16"/>
                <w:szCs w:val="18"/>
              </w:rPr>
              <w:t>queen triggerfish</w:t>
            </w:r>
          </w:p>
        </w:tc>
        <w:tc>
          <w:tcPr>
            <w:tcW w:w="2160" w:type="dxa"/>
            <w:shd w:val="clear" w:color="auto" w:fill="FFFFFF" w:themeFill="background1"/>
            <w:noWrap/>
            <w:hideMark/>
          </w:tcPr>
          <w:p w14:paraId="216F0847" w14:textId="77777777" w:rsidR="00401C56" w:rsidRPr="008D1BA7" w:rsidRDefault="00401C56" w:rsidP="0029035A">
            <w:pPr>
              <w:spacing w:line="240" w:lineRule="auto"/>
              <w:ind w:firstLine="0"/>
              <w:rPr>
                <w:i/>
                <w:sz w:val="16"/>
                <w:szCs w:val="18"/>
              </w:rPr>
            </w:pPr>
            <w:proofErr w:type="spellStart"/>
            <w:r w:rsidRPr="008D1BA7">
              <w:rPr>
                <w:i/>
                <w:sz w:val="16"/>
                <w:szCs w:val="18"/>
              </w:rPr>
              <w:t>Lactophrys</w:t>
            </w:r>
            <w:proofErr w:type="spellEnd"/>
            <w:r w:rsidRPr="008D1BA7">
              <w:rPr>
                <w:i/>
                <w:sz w:val="16"/>
                <w:szCs w:val="18"/>
              </w:rPr>
              <w:t xml:space="preserve"> </w:t>
            </w:r>
            <w:proofErr w:type="spellStart"/>
            <w:r w:rsidRPr="008D1BA7">
              <w:rPr>
                <w:i/>
                <w:sz w:val="16"/>
                <w:szCs w:val="18"/>
              </w:rPr>
              <w:t>bicaudalis</w:t>
            </w:r>
            <w:proofErr w:type="spellEnd"/>
          </w:p>
        </w:tc>
        <w:tc>
          <w:tcPr>
            <w:tcW w:w="2204" w:type="dxa"/>
            <w:shd w:val="clear" w:color="auto" w:fill="FFFFFF" w:themeFill="background1"/>
            <w:noWrap/>
            <w:hideMark/>
          </w:tcPr>
          <w:p w14:paraId="3B9D4051" w14:textId="77777777" w:rsidR="00401C56" w:rsidRPr="008D1BA7" w:rsidRDefault="00401C56" w:rsidP="0029035A">
            <w:pPr>
              <w:spacing w:line="240" w:lineRule="auto"/>
              <w:ind w:firstLine="0"/>
              <w:rPr>
                <w:sz w:val="16"/>
                <w:szCs w:val="18"/>
              </w:rPr>
            </w:pPr>
            <w:r w:rsidRPr="008D1BA7">
              <w:rPr>
                <w:sz w:val="16"/>
                <w:szCs w:val="18"/>
              </w:rPr>
              <w:t>spotted trunkfish</w:t>
            </w:r>
          </w:p>
        </w:tc>
      </w:tr>
      <w:tr w:rsidR="00401C56" w:rsidRPr="008D1BA7" w14:paraId="5791C825" w14:textId="77777777" w:rsidTr="0029035A">
        <w:trPr>
          <w:trHeight w:val="20"/>
        </w:trPr>
        <w:tc>
          <w:tcPr>
            <w:tcW w:w="2268" w:type="dxa"/>
            <w:shd w:val="clear" w:color="auto" w:fill="FFFFFF" w:themeFill="background1"/>
            <w:noWrap/>
            <w:hideMark/>
          </w:tcPr>
          <w:p w14:paraId="5155F585" w14:textId="77777777" w:rsidR="00401C56" w:rsidRPr="008D1BA7" w:rsidRDefault="00401C56" w:rsidP="0029035A">
            <w:pPr>
              <w:spacing w:line="240" w:lineRule="auto"/>
              <w:ind w:firstLine="0"/>
              <w:rPr>
                <w:i/>
                <w:sz w:val="16"/>
                <w:szCs w:val="18"/>
              </w:rPr>
            </w:pPr>
            <w:proofErr w:type="spellStart"/>
            <w:r w:rsidRPr="008D1BA7">
              <w:rPr>
                <w:i/>
                <w:sz w:val="16"/>
                <w:szCs w:val="18"/>
              </w:rPr>
              <w:t>Bodianus</w:t>
            </w:r>
            <w:proofErr w:type="spellEnd"/>
            <w:r w:rsidRPr="008D1BA7">
              <w:rPr>
                <w:i/>
                <w:sz w:val="16"/>
                <w:szCs w:val="18"/>
              </w:rPr>
              <w:t xml:space="preserve"> </w:t>
            </w:r>
            <w:proofErr w:type="spellStart"/>
            <w:r w:rsidRPr="008D1BA7">
              <w:rPr>
                <w:i/>
                <w:sz w:val="16"/>
                <w:szCs w:val="18"/>
              </w:rPr>
              <w:t>rufus</w:t>
            </w:r>
            <w:proofErr w:type="spellEnd"/>
          </w:p>
        </w:tc>
        <w:tc>
          <w:tcPr>
            <w:tcW w:w="1800" w:type="dxa"/>
            <w:shd w:val="clear" w:color="auto" w:fill="FFFFFF" w:themeFill="background1"/>
            <w:noWrap/>
            <w:hideMark/>
          </w:tcPr>
          <w:p w14:paraId="69B8C2C9" w14:textId="77777777" w:rsidR="00401C56" w:rsidRPr="008D1BA7" w:rsidRDefault="00401C56" w:rsidP="0029035A">
            <w:pPr>
              <w:spacing w:line="240" w:lineRule="auto"/>
              <w:ind w:firstLine="0"/>
              <w:rPr>
                <w:sz w:val="16"/>
                <w:szCs w:val="18"/>
              </w:rPr>
            </w:pPr>
            <w:r w:rsidRPr="008D1BA7">
              <w:rPr>
                <w:sz w:val="16"/>
                <w:szCs w:val="18"/>
              </w:rPr>
              <w:t>Spanish hogfish</w:t>
            </w:r>
          </w:p>
        </w:tc>
        <w:tc>
          <w:tcPr>
            <w:tcW w:w="2160" w:type="dxa"/>
            <w:shd w:val="clear" w:color="auto" w:fill="FFFFFF" w:themeFill="background1"/>
            <w:noWrap/>
            <w:hideMark/>
          </w:tcPr>
          <w:p w14:paraId="70158031" w14:textId="77777777" w:rsidR="00401C56" w:rsidRPr="008D1BA7" w:rsidRDefault="00401C56" w:rsidP="0029035A">
            <w:pPr>
              <w:spacing w:line="240" w:lineRule="auto"/>
              <w:ind w:firstLine="0"/>
              <w:rPr>
                <w:i/>
                <w:sz w:val="16"/>
                <w:szCs w:val="18"/>
              </w:rPr>
            </w:pPr>
            <w:proofErr w:type="spellStart"/>
            <w:r w:rsidRPr="008D1BA7">
              <w:rPr>
                <w:i/>
                <w:sz w:val="16"/>
                <w:szCs w:val="18"/>
              </w:rPr>
              <w:t>Lactophrys</w:t>
            </w:r>
            <w:proofErr w:type="spellEnd"/>
            <w:r w:rsidRPr="008D1BA7">
              <w:rPr>
                <w:i/>
                <w:sz w:val="16"/>
                <w:szCs w:val="18"/>
              </w:rPr>
              <w:t xml:space="preserve"> </w:t>
            </w:r>
            <w:proofErr w:type="spellStart"/>
            <w:r w:rsidRPr="008D1BA7">
              <w:rPr>
                <w:i/>
                <w:sz w:val="16"/>
                <w:szCs w:val="18"/>
              </w:rPr>
              <w:t>quadricornis</w:t>
            </w:r>
            <w:proofErr w:type="spellEnd"/>
          </w:p>
        </w:tc>
        <w:tc>
          <w:tcPr>
            <w:tcW w:w="2204" w:type="dxa"/>
            <w:shd w:val="clear" w:color="auto" w:fill="FFFFFF" w:themeFill="background1"/>
            <w:noWrap/>
            <w:hideMark/>
          </w:tcPr>
          <w:p w14:paraId="03E3DC94" w14:textId="77777777" w:rsidR="00401C56" w:rsidRPr="008D1BA7" w:rsidRDefault="00401C56" w:rsidP="0029035A">
            <w:pPr>
              <w:spacing w:line="240" w:lineRule="auto"/>
              <w:ind w:firstLine="0"/>
              <w:rPr>
                <w:sz w:val="16"/>
                <w:szCs w:val="18"/>
              </w:rPr>
            </w:pPr>
            <w:r w:rsidRPr="008D1BA7">
              <w:rPr>
                <w:sz w:val="16"/>
                <w:szCs w:val="18"/>
              </w:rPr>
              <w:t>scrawled cowfish</w:t>
            </w:r>
          </w:p>
        </w:tc>
      </w:tr>
      <w:tr w:rsidR="00401C56" w:rsidRPr="008D1BA7" w14:paraId="050AB9C5"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0EB81DFE" w14:textId="77777777" w:rsidR="00401C56" w:rsidRPr="008D1BA7" w:rsidRDefault="00401C56" w:rsidP="0029035A">
            <w:pPr>
              <w:spacing w:line="240" w:lineRule="auto"/>
              <w:ind w:firstLine="0"/>
              <w:rPr>
                <w:i/>
                <w:sz w:val="16"/>
                <w:szCs w:val="18"/>
              </w:rPr>
            </w:pPr>
            <w:r w:rsidRPr="008D1BA7">
              <w:rPr>
                <w:i/>
                <w:sz w:val="16"/>
                <w:szCs w:val="18"/>
              </w:rPr>
              <w:t xml:space="preserve">Calamus </w:t>
            </w:r>
            <w:proofErr w:type="spellStart"/>
            <w:r w:rsidRPr="008D1BA7">
              <w:rPr>
                <w:i/>
                <w:sz w:val="16"/>
                <w:szCs w:val="18"/>
              </w:rPr>
              <w:t>calamus</w:t>
            </w:r>
            <w:proofErr w:type="spellEnd"/>
          </w:p>
        </w:tc>
        <w:tc>
          <w:tcPr>
            <w:tcW w:w="1800" w:type="dxa"/>
            <w:shd w:val="clear" w:color="auto" w:fill="FFFFFF" w:themeFill="background1"/>
            <w:noWrap/>
            <w:hideMark/>
          </w:tcPr>
          <w:p w14:paraId="486357FD" w14:textId="77777777" w:rsidR="00401C56" w:rsidRPr="008D1BA7" w:rsidRDefault="00401C56" w:rsidP="0029035A">
            <w:pPr>
              <w:spacing w:line="240" w:lineRule="auto"/>
              <w:ind w:firstLine="0"/>
              <w:rPr>
                <w:sz w:val="16"/>
                <w:szCs w:val="18"/>
              </w:rPr>
            </w:pPr>
            <w:proofErr w:type="spellStart"/>
            <w:r w:rsidRPr="008D1BA7">
              <w:rPr>
                <w:sz w:val="16"/>
                <w:szCs w:val="18"/>
              </w:rPr>
              <w:t>saucereye</w:t>
            </w:r>
            <w:proofErr w:type="spellEnd"/>
            <w:r w:rsidRPr="008D1BA7">
              <w:rPr>
                <w:sz w:val="16"/>
                <w:szCs w:val="18"/>
              </w:rPr>
              <w:t xml:space="preserve"> porgy</w:t>
            </w:r>
          </w:p>
        </w:tc>
        <w:tc>
          <w:tcPr>
            <w:tcW w:w="2160" w:type="dxa"/>
            <w:shd w:val="clear" w:color="auto" w:fill="FFFFFF" w:themeFill="background1"/>
            <w:noWrap/>
            <w:hideMark/>
          </w:tcPr>
          <w:p w14:paraId="26336006" w14:textId="77777777" w:rsidR="00401C56" w:rsidRPr="008D1BA7" w:rsidRDefault="00401C56" w:rsidP="0029035A">
            <w:pPr>
              <w:spacing w:line="240" w:lineRule="auto"/>
              <w:ind w:firstLine="0"/>
              <w:rPr>
                <w:i/>
                <w:sz w:val="16"/>
                <w:szCs w:val="18"/>
              </w:rPr>
            </w:pPr>
            <w:proofErr w:type="spellStart"/>
            <w:r w:rsidRPr="008D1BA7">
              <w:rPr>
                <w:i/>
                <w:sz w:val="16"/>
                <w:szCs w:val="18"/>
              </w:rPr>
              <w:t>Lactophrys</w:t>
            </w:r>
            <w:proofErr w:type="spellEnd"/>
            <w:r w:rsidRPr="008D1BA7">
              <w:rPr>
                <w:i/>
                <w:sz w:val="16"/>
                <w:szCs w:val="18"/>
              </w:rPr>
              <w:t xml:space="preserve"> </w:t>
            </w:r>
            <w:proofErr w:type="spellStart"/>
            <w:r w:rsidRPr="008D1BA7">
              <w:rPr>
                <w:i/>
                <w:sz w:val="16"/>
                <w:szCs w:val="18"/>
              </w:rPr>
              <w:t>triqueter</w:t>
            </w:r>
            <w:proofErr w:type="spellEnd"/>
          </w:p>
        </w:tc>
        <w:tc>
          <w:tcPr>
            <w:tcW w:w="2204" w:type="dxa"/>
            <w:shd w:val="clear" w:color="auto" w:fill="FFFFFF" w:themeFill="background1"/>
            <w:noWrap/>
            <w:hideMark/>
          </w:tcPr>
          <w:p w14:paraId="1BF79B3A" w14:textId="77777777" w:rsidR="00401C56" w:rsidRPr="008D1BA7" w:rsidRDefault="00401C56" w:rsidP="0029035A">
            <w:pPr>
              <w:spacing w:line="240" w:lineRule="auto"/>
              <w:ind w:firstLine="0"/>
              <w:rPr>
                <w:sz w:val="16"/>
                <w:szCs w:val="18"/>
              </w:rPr>
            </w:pPr>
            <w:r w:rsidRPr="008D1BA7">
              <w:rPr>
                <w:sz w:val="16"/>
                <w:szCs w:val="18"/>
              </w:rPr>
              <w:t>smooth trunkfish</w:t>
            </w:r>
          </w:p>
        </w:tc>
      </w:tr>
      <w:tr w:rsidR="00401C56" w:rsidRPr="008D1BA7" w14:paraId="726EAED9" w14:textId="77777777" w:rsidTr="0029035A">
        <w:trPr>
          <w:trHeight w:val="20"/>
        </w:trPr>
        <w:tc>
          <w:tcPr>
            <w:tcW w:w="2268" w:type="dxa"/>
            <w:shd w:val="clear" w:color="auto" w:fill="FFFFFF" w:themeFill="background1"/>
            <w:noWrap/>
            <w:hideMark/>
          </w:tcPr>
          <w:p w14:paraId="078568CD" w14:textId="77777777" w:rsidR="00401C56" w:rsidRPr="008D1BA7" w:rsidRDefault="00401C56" w:rsidP="0029035A">
            <w:pPr>
              <w:spacing w:line="240" w:lineRule="auto"/>
              <w:ind w:firstLine="0"/>
              <w:rPr>
                <w:i/>
                <w:sz w:val="16"/>
                <w:szCs w:val="18"/>
              </w:rPr>
            </w:pPr>
            <w:r w:rsidRPr="008D1BA7">
              <w:rPr>
                <w:i/>
                <w:sz w:val="16"/>
                <w:szCs w:val="18"/>
              </w:rPr>
              <w:t xml:space="preserve">Calamus </w:t>
            </w:r>
            <w:proofErr w:type="spellStart"/>
            <w:r w:rsidRPr="008D1BA7">
              <w:rPr>
                <w:i/>
                <w:sz w:val="16"/>
                <w:szCs w:val="18"/>
              </w:rPr>
              <w:t>pennatula</w:t>
            </w:r>
            <w:proofErr w:type="spellEnd"/>
          </w:p>
        </w:tc>
        <w:tc>
          <w:tcPr>
            <w:tcW w:w="1800" w:type="dxa"/>
            <w:shd w:val="clear" w:color="auto" w:fill="FFFFFF" w:themeFill="background1"/>
            <w:noWrap/>
            <w:hideMark/>
          </w:tcPr>
          <w:p w14:paraId="241236B9" w14:textId="77777777" w:rsidR="00401C56" w:rsidRPr="008D1BA7" w:rsidRDefault="00401C56" w:rsidP="0029035A">
            <w:pPr>
              <w:spacing w:line="240" w:lineRule="auto"/>
              <w:ind w:firstLine="0"/>
              <w:rPr>
                <w:sz w:val="16"/>
                <w:szCs w:val="18"/>
              </w:rPr>
            </w:pPr>
            <w:proofErr w:type="spellStart"/>
            <w:r w:rsidRPr="008D1BA7">
              <w:rPr>
                <w:sz w:val="16"/>
                <w:szCs w:val="18"/>
              </w:rPr>
              <w:t>pluma</w:t>
            </w:r>
            <w:proofErr w:type="spellEnd"/>
            <w:r w:rsidRPr="008D1BA7">
              <w:rPr>
                <w:sz w:val="16"/>
                <w:szCs w:val="18"/>
              </w:rPr>
              <w:t xml:space="preserve"> porgy</w:t>
            </w:r>
          </w:p>
        </w:tc>
        <w:tc>
          <w:tcPr>
            <w:tcW w:w="2160" w:type="dxa"/>
            <w:shd w:val="clear" w:color="auto" w:fill="FFFFFF" w:themeFill="background1"/>
            <w:noWrap/>
            <w:hideMark/>
          </w:tcPr>
          <w:p w14:paraId="69CA1E29" w14:textId="77777777" w:rsidR="00401C56" w:rsidRPr="008D1BA7" w:rsidRDefault="00401C56" w:rsidP="0029035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apodus</w:t>
            </w:r>
            <w:proofErr w:type="spellEnd"/>
          </w:p>
        </w:tc>
        <w:tc>
          <w:tcPr>
            <w:tcW w:w="2204" w:type="dxa"/>
            <w:shd w:val="clear" w:color="auto" w:fill="FFFFFF" w:themeFill="background1"/>
            <w:noWrap/>
            <w:hideMark/>
          </w:tcPr>
          <w:p w14:paraId="09F40BA0" w14:textId="77777777" w:rsidR="00401C56" w:rsidRPr="008D1BA7" w:rsidRDefault="00401C56" w:rsidP="0029035A">
            <w:pPr>
              <w:spacing w:line="240" w:lineRule="auto"/>
              <w:ind w:firstLine="0"/>
              <w:rPr>
                <w:sz w:val="16"/>
                <w:szCs w:val="18"/>
              </w:rPr>
            </w:pPr>
            <w:r w:rsidRPr="008D1BA7">
              <w:rPr>
                <w:sz w:val="16"/>
                <w:szCs w:val="18"/>
              </w:rPr>
              <w:t>schoolmaster snapper</w:t>
            </w:r>
          </w:p>
        </w:tc>
      </w:tr>
      <w:tr w:rsidR="00401C56" w:rsidRPr="008D1BA7" w14:paraId="7B3AAEC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B369DBD" w14:textId="77777777" w:rsidR="00401C56" w:rsidRPr="008D1BA7" w:rsidRDefault="00401C56" w:rsidP="0029035A">
            <w:pPr>
              <w:spacing w:line="240" w:lineRule="auto"/>
              <w:ind w:firstLine="0"/>
              <w:rPr>
                <w:i/>
                <w:sz w:val="16"/>
                <w:szCs w:val="18"/>
              </w:rPr>
            </w:pPr>
            <w:proofErr w:type="spellStart"/>
            <w:r w:rsidRPr="008D1BA7">
              <w:rPr>
                <w:i/>
                <w:sz w:val="16"/>
                <w:szCs w:val="18"/>
              </w:rPr>
              <w:t>Cantherhines</w:t>
            </w:r>
            <w:proofErr w:type="spellEnd"/>
            <w:r w:rsidRPr="008D1BA7">
              <w:rPr>
                <w:i/>
                <w:sz w:val="16"/>
                <w:szCs w:val="18"/>
              </w:rPr>
              <w:t xml:space="preserve"> </w:t>
            </w:r>
            <w:proofErr w:type="spellStart"/>
            <w:r w:rsidRPr="008D1BA7">
              <w:rPr>
                <w:i/>
                <w:sz w:val="16"/>
                <w:szCs w:val="18"/>
              </w:rPr>
              <w:t>macrocerus</w:t>
            </w:r>
            <w:proofErr w:type="spellEnd"/>
          </w:p>
        </w:tc>
        <w:tc>
          <w:tcPr>
            <w:tcW w:w="1800" w:type="dxa"/>
            <w:shd w:val="clear" w:color="auto" w:fill="FFFFFF" w:themeFill="background1"/>
            <w:noWrap/>
            <w:hideMark/>
          </w:tcPr>
          <w:p w14:paraId="194E2C83" w14:textId="77777777" w:rsidR="00401C56" w:rsidRPr="008D1BA7" w:rsidRDefault="00401C56" w:rsidP="0029035A">
            <w:pPr>
              <w:spacing w:line="240" w:lineRule="auto"/>
              <w:ind w:firstLine="0"/>
              <w:rPr>
                <w:sz w:val="16"/>
                <w:szCs w:val="18"/>
              </w:rPr>
            </w:pPr>
            <w:proofErr w:type="spellStart"/>
            <w:r w:rsidRPr="008D1BA7">
              <w:rPr>
                <w:sz w:val="16"/>
                <w:szCs w:val="18"/>
              </w:rPr>
              <w:t>whitespotted</w:t>
            </w:r>
            <w:proofErr w:type="spellEnd"/>
            <w:r w:rsidRPr="008D1BA7">
              <w:rPr>
                <w:sz w:val="16"/>
                <w:szCs w:val="18"/>
              </w:rPr>
              <w:t xml:space="preserve"> filefish</w:t>
            </w:r>
          </w:p>
        </w:tc>
        <w:tc>
          <w:tcPr>
            <w:tcW w:w="2160" w:type="dxa"/>
            <w:shd w:val="clear" w:color="auto" w:fill="FFFFFF" w:themeFill="background1"/>
            <w:noWrap/>
            <w:hideMark/>
          </w:tcPr>
          <w:p w14:paraId="670E50B0" w14:textId="77777777" w:rsidR="00401C56" w:rsidRPr="008D1BA7" w:rsidRDefault="00401C56" w:rsidP="0029035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griseus</w:t>
            </w:r>
          </w:p>
        </w:tc>
        <w:tc>
          <w:tcPr>
            <w:tcW w:w="2204" w:type="dxa"/>
            <w:shd w:val="clear" w:color="auto" w:fill="FFFFFF" w:themeFill="background1"/>
            <w:noWrap/>
            <w:hideMark/>
          </w:tcPr>
          <w:p w14:paraId="2B3A6B7F" w14:textId="77777777" w:rsidR="00401C56" w:rsidRPr="008D1BA7" w:rsidRDefault="00401C56" w:rsidP="0029035A">
            <w:pPr>
              <w:spacing w:line="240" w:lineRule="auto"/>
              <w:ind w:firstLine="0"/>
              <w:rPr>
                <w:sz w:val="16"/>
                <w:szCs w:val="18"/>
              </w:rPr>
            </w:pPr>
            <w:r w:rsidRPr="008D1BA7">
              <w:rPr>
                <w:sz w:val="16"/>
                <w:szCs w:val="18"/>
              </w:rPr>
              <w:t>gray snapper</w:t>
            </w:r>
          </w:p>
        </w:tc>
      </w:tr>
      <w:tr w:rsidR="00401C56" w:rsidRPr="008D1BA7" w14:paraId="069F0264" w14:textId="77777777" w:rsidTr="0029035A">
        <w:trPr>
          <w:trHeight w:val="20"/>
        </w:trPr>
        <w:tc>
          <w:tcPr>
            <w:tcW w:w="2268" w:type="dxa"/>
            <w:shd w:val="clear" w:color="auto" w:fill="FFFFFF" w:themeFill="background1"/>
            <w:noWrap/>
            <w:hideMark/>
          </w:tcPr>
          <w:p w14:paraId="154F87EC" w14:textId="77777777" w:rsidR="00401C56" w:rsidRPr="008D1BA7" w:rsidRDefault="00401C56" w:rsidP="0029035A">
            <w:pPr>
              <w:spacing w:line="240" w:lineRule="auto"/>
              <w:ind w:firstLine="0"/>
              <w:rPr>
                <w:i/>
                <w:sz w:val="16"/>
                <w:szCs w:val="18"/>
              </w:rPr>
            </w:pPr>
            <w:proofErr w:type="spellStart"/>
            <w:r w:rsidRPr="008D1BA7">
              <w:rPr>
                <w:i/>
                <w:sz w:val="16"/>
                <w:szCs w:val="18"/>
              </w:rPr>
              <w:t>Cantherhines</w:t>
            </w:r>
            <w:proofErr w:type="spellEnd"/>
            <w:r w:rsidRPr="008D1BA7">
              <w:rPr>
                <w:i/>
                <w:sz w:val="16"/>
                <w:szCs w:val="18"/>
              </w:rPr>
              <w:t> </w:t>
            </w:r>
            <w:proofErr w:type="spellStart"/>
            <w:r w:rsidRPr="008D1BA7">
              <w:rPr>
                <w:i/>
                <w:sz w:val="16"/>
                <w:szCs w:val="18"/>
              </w:rPr>
              <w:t>pullus</w:t>
            </w:r>
            <w:proofErr w:type="spellEnd"/>
          </w:p>
        </w:tc>
        <w:tc>
          <w:tcPr>
            <w:tcW w:w="1800" w:type="dxa"/>
            <w:shd w:val="clear" w:color="auto" w:fill="FFFFFF" w:themeFill="background1"/>
            <w:noWrap/>
            <w:hideMark/>
          </w:tcPr>
          <w:p w14:paraId="271E1FCF" w14:textId="77777777" w:rsidR="00401C56" w:rsidRPr="008D1BA7" w:rsidRDefault="00401C56" w:rsidP="0029035A">
            <w:pPr>
              <w:spacing w:line="240" w:lineRule="auto"/>
              <w:ind w:firstLine="0"/>
              <w:rPr>
                <w:sz w:val="16"/>
                <w:szCs w:val="18"/>
              </w:rPr>
            </w:pPr>
            <w:proofErr w:type="spellStart"/>
            <w:r w:rsidRPr="008D1BA7">
              <w:rPr>
                <w:sz w:val="16"/>
                <w:szCs w:val="18"/>
              </w:rPr>
              <w:t>orangespotted</w:t>
            </w:r>
            <w:proofErr w:type="spellEnd"/>
            <w:r w:rsidRPr="008D1BA7">
              <w:rPr>
                <w:sz w:val="16"/>
                <w:szCs w:val="18"/>
              </w:rPr>
              <w:t xml:space="preserve"> filefish</w:t>
            </w:r>
          </w:p>
        </w:tc>
        <w:tc>
          <w:tcPr>
            <w:tcW w:w="2160" w:type="dxa"/>
            <w:shd w:val="clear" w:color="auto" w:fill="FFFFFF" w:themeFill="background1"/>
            <w:noWrap/>
            <w:hideMark/>
          </w:tcPr>
          <w:p w14:paraId="49B70F15" w14:textId="77777777" w:rsidR="00401C56" w:rsidRPr="008D1BA7" w:rsidRDefault="00401C56" w:rsidP="0029035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jocu</w:t>
            </w:r>
            <w:proofErr w:type="spellEnd"/>
          </w:p>
        </w:tc>
        <w:tc>
          <w:tcPr>
            <w:tcW w:w="2204" w:type="dxa"/>
            <w:shd w:val="clear" w:color="auto" w:fill="FFFFFF" w:themeFill="background1"/>
            <w:noWrap/>
            <w:hideMark/>
          </w:tcPr>
          <w:p w14:paraId="0ECA6C07" w14:textId="77777777" w:rsidR="00401C56" w:rsidRPr="008D1BA7" w:rsidRDefault="00401C56" w:rsidP="0029035A">
            <w:pPr>
              <w:spacing w:line="240" w:lineRule="auto"/>
              <w:ind w:firstLine="0"/>
              <w:rPr>
                <w:sz w:val="16"/>
                <w:szCs w:val="18"/>
              </w:rPr>
            </w:pPr>
            <w:r w:rsidRPr="008D1BA7">
              <w:rPr>
                <w:sz w:val="16"/>
                <w:szCs w:val="18"/>
              </w:rPr>
              <w:t>dog snapper</w:t>
            </w:r>
          </w:p>
        </w:tc>
      </w:tr>
      <w:tr w:rsidR="00401C56" w:rsidRPr="008D1BA7" w14:paraId="59F928AE"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D2B727F" w14:textId="77777777" w:rsidR="00401C56" w:rsidRPr="008D1BA7" w:rsidRDefault="00401C56" w:rsidP="0029035A">
            <w:pPr>
              <w:spacing w:line="240" w:lineRule="auto"/>
              <w:ind w:firstLine="0"/>
              <w:rPr>
                <w:i/>
                <w:sz w:val="16"/>
                <w:szCs w:val="18"/>
              </w:rPr>
            </w:pPr>
            <w:proofErr w:type="spellStart"/>
            <w:r w:rsidRPr="008D1BA7">
              <w:rPr>
                <w:i/>
                <w:sz w:val="16"/>
                <w:szCs w:val="18"/>
              </w:rPr>
              <w:t>Canthigaster</w:t>
            </w:r>
            <w:proofErr w:type="spellEnd"/>
            <w:r w:rsidRPr="008D1BA7">
              <w:rPr>
                <w:i/>
                <w:sz w:val="16"/>
                <w:szCs w:val="18"/>
              </w:rPr>
              <w:t xml:space="preserve"> </w:t>
            </w:r>
            <w:proofErr w:type="spellStart"/>
            <w:r w:rsidRPr="008D1BA7">
              <w:rPr>
                <w:i/>
                <w:sz w:val="16"/>
                <w:szCs w:val="18"/>
              </w:rPr>
              <w:t>rostrata</w:t>
            </w:r>
            <w:proofErr w:type="spellEnd"/>
          </w:p>
        </w:tc>
        <w:tc>
          <w:tcPr>
            <w:tcW w:w="1800" w:type="dxa"/>
            <w:shd w:val="clear" w:color="auto" w:fill="FFFFFF" w:themeFill="background1"/>
            <w:noWrap/>
            <w:hideMark/>
          </w:tcPr>
          <w:p w14:paraId="26D44682" w14:textId="77777777" w:rsidR="00401C56" w:rsidRPr="008D1BA7" w:rsidRDefault="00401C56" w:rsidP="0029035A">
            <w:pPr>
              <w:spacing w:line="240" w:lineRule="auto"/>
              <w:ind w:firstLine="0"/>
              <w:rPr>
                <w:sz w:val="16"/>
                <w:szCs w:val="18"/>
              </w:rPr>
            </w:pPr>
            <w:r w:rsidRPr="008D1BA7">
              <w:rPr>
                <w:sz w:val="16"/>
                <w:szCs w:val="18"/>
              </w:rPr>
              <w:t>sharp-nose puffer fish</w:t>
            </w:r>
          </w:p>
        </w:tc>
        <w:tc>
          <w:tcPr>
            <w:tcW w:w="2160" w:type="dxa"/>
            <w:shd w:val="clear" w:color="auto" w:fill="FFFFFF" w:themeFill="background1"/>
            <w:noWrap/>
            <w:hideMark/>
          </w:tcPr>
          <w:p w14:paraId="38A1B0EF" w14:textId="77777777" w:rsidR="00401C56" w:rsidRPr="008D1BA7" w:rsidRDefault="00401C56" w:rsidP="0029035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mahogoni</w:t>
            </w:r>
            <w:proofErr w:type="spellEnd"/>
          </w:p>
        </w:tc>
        <w:tc>
          <w:tcPr>
            <w:tcW w:w="2204" w:type="dxa"/>
            <w:shd w:val="clear" w:color="auto" w:fill="FFFFFF" w:themeFill="background1"/>
            <w:noWrap/>
            <w:hideMark/>
          </w:tcPr>
          <w:p w14:paraId="2E0D9425" w14:textId="77777777" w:rsidR="00401C56" w:rsidRPr="008D1BA7" w:rsidRDefault="00401C56" w:rsidP="0029035A">
            <w:pPr>
              <w:spacing w:line="240" w:lineRule="auto"/>
              <w:ind w:firstLine="0"/>
              <w:rPr>
                <w:sz w:val="16"/>
                <w:szCs w:val="18"/>
              </w:rPr>
            </w:pPr>
            <w:r w:rsidRPr="008D1BA7">
              <w:rPr>
                <w:sz w:val="16"/>
                <w:szCs w:val="18"/>
              </w:rPr>
              <w:t>mahogany snapper</w:t>
            </w:r>
          </w:p>
        </w:tc>
      </w:tr>
      <w:tr w:rsidR="00401C56" w:rsidRPr="008D1BA7" w14:paraId="3715F569" w14:textId="77777777" w:rsidTr="0029035A">
        <w:trPr>
          <w:trHeight w:val="20"/>
        </w:trPr>
        <w:tc>
          <w:tcPr>
            <w:tcW w:w="2268" w:type="dxa"/>
            <w:shd w:val="clear" w:color="auto" w:fill="FFFFFF" w:themeFill="background1"/>
            <w:noWrap/>
            <w:hideMark/>
          </w:tcPr>
          <w:p w14:paraId="469A81DD" w14:textId="77777777" w:rsidR="00401C56" w:rsidRPr="008D1BA7" w:rsidRDefault="00401C56" w:rsidP="0029035A">
            <w:pPr>
              <w:spacing w:line="240" w:lineRule="auto"/>
              <w:ind w:firstLine="0"/>
              <w:rPr>
                <w:i/>
                <w:sz w:val="16"/>
                <w:szCs w:val="18"/>
              </w:rPr>
            </w:pPr>
            <w:proofErr w:type="spellStart"/>
            <w:r w:rsidRPr="008D1BA7">
              <w:rPr>
                <w:i/>
                <w:sz w:val="16"/>
                <w:szCs w:val="18"/>
              </w:rPr>
              <w:t>Centropyge</w:t>
            </w:r>
            <w:proofErr w:type="spellEnd"/>
            <w:r w:rsidRPr="008D1BA7">
              <w:rPr>
                <w:i/>
                <w:sz w:val="16"/>
                <w:szCs w:val="18"/>
              </w:rPr>
              <w:t xml:space="preserve"> </w:t>
            </w:r>
            <w:proofErr w:type="spellStart"/>
            <w:r w:rsidRPr="008D1BA7">
              <w:rPr>
                <w:i/>
                <w:sz w:val="16"/>
                <w:szCs w:val="18"/>
              </w:rPr>
              <w:t>argi</w:t>
            </w:r>
            <w:proofErr w:type="spellEnd"/>
          </w:p>
        </w:tc>
        <w:tc>
          <w:tcPr>
            <w:tcW w:w="1800" w:type="dxa"/>
            <w:shd w:val="clear" w:color="auto" w:fill="FFFFFF" w:themeFill="background1"/>
            <w:noWrap/>
            <w:hideMark/>
          </w:tcPr>
          <w:p w14:paraId="3074CF48" w14:textId="77777777" w:rsidR="00401C56" w:rsidRPr="008D1BA7" w:rsidRDefault="00401C56" w:rsidP="0029035A">
            <w:pPr>
              <w:spacing w:line="240" w:lineRule="auto"/>
              <w:ind w:firstLine="0"/>
              <w:rPr>
                <w:sz w:val="16"/>
                <w:szCs w:val="18"/>
              </w:rPr>
            </w:pPr>
            <w:proofErr w:type="spellStart"/>
            <w:r w:rsidRPr="008D1BA7">
              <w:rPr>
                <w:sz w:val="16"/>
                <w:szCs w:val="18"/>
              </w:rPr>
              <w:t>cherubfish</w:t>
            </w:r>
            <w:proofErr w:type="spellEnd"/>
          </w:p>
        </w:tc>
        <w:tc>
          <w:tcPr>
            <w:tcW w:w="2160" w:type="dxa"/>
            <w:shd w:val="clear" w:color="auto" w:fill="FFFFFF" w:themeFill="background1"/>
            <w:noWrap/>
            <w:hideMark/>
          </w:tcPr>
          <w:p w14:paraId="0C40C863" w14:textId="77777777" w:rsidR="00401C56" w:rsidRPr="008D1BA7" w:rsidRDefault="00401C56" w:rsidP="0029035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synagris</w:t>
            </w:r>
            <w:proofErr w:type="spellEnd"/>
          </w:p>
        </w:tc>
        <w:tc>
          <w:tcPr>
            <w:tcW w:w="2204" w:type="dxa"/>
            <w:shd w:val="clear" w:color="auto" w:fill="FFFFFF" w:themeFill="background1"/>
            <w:noWrap/>
            <w:hideMark/>
          </w:tcPr>
          <w:p w14:paraId="2C543F87" w14:textId="77777777" w:rsidR="00401C56" w:rsidRPr="008D1BA7" w:rsidRDefault="00401C56" w:rsidP="0029035A">
            <w:pPr>
              <w:spacing w:line="240" w:lineRule="auto"/>
              <w:ind w:firstLine="0"/>
              <w:rPr>
                <w:sz w:val="16"/>
                <w:szCs w:val="18"/>
              </w:rPr>
            </w:pPr>
            <w:r w:rsidRPr="008D1BA7">
              <w:rPr>
                <w:sz w:val="16"/>
                <w:szCs w:val="18"/>
              </w:rPr>
              <w:t>lane snapper</w:t>
            </w:r>
          </w:p>
        </w:tc>
      </w:tr>
      <w:tr w:rsidR="00401C56" w:rsidRPr="008D1BA7" w14:paraId="072CA931"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0748F0A" w14:textId="77777777" w:rsidR="00401C56" w:rsidRPr="008D1BA7" w:rsidRDefault="00401C56" w:rsidP="0029035A">
            <w:pPr>
              <w:spacing w:line="240" w:lineRule="auto"/>
              <w:ind w:firstLine="0"/>
              <w:rPr>
                <w:i/>
                <w:sz w:val="16"/>
                <w:szCs w:val="18"/>
              </w:rPr>
            </w:pPr>
            <w:proofErr w:type="spellStart"/>
            <w:r w:rsidRPr="008D1BA7">
              <w:rPr>
                <w:i/>
                <w:sz w:val="16"/>
                <w:szCs w:val="18"/>
              </w:rPr>
              <w:t>Chaetodipterus</w:t>
            </w:r>
            <w:proofErr w:type="spellEnd"/>
            <w:r w:rsidRPr="008D1BA7">
              <w:rPr>
                <w:i/>
                <w:sz w:val="16"/>
                <w:szCs w:val="18"/>
              </w:rPr>
              <w:t xml:space="preserve"> </w:t>
            </w:r>
            <w:proofErr w:type="spellStart"/>
            <w:r w:rsidRPr="008D1BA7">
              <w:rPr>
                <w:i/>
                <w:sz w:val="16"/>
                <w:szCs w:val="18"/>
              </w:rPr>
              <w:t>faber</w:t>
            </w:r>
            <w:proofErr w:type="spellEnd"/>
          </w:p>
        </w:tc>
        <w:tc>
          <w:tcPr>
            <w:tcW w:w="1800" w:type="dxa"/>
            <w:shd w:val="clear" w:color="auto" w:fill="FFFFFF" w:themeFill="background1"/>
            <w:noWrap/>
            <w:hideMark/>
          </w:tcPr>
          <w:p w14:paraId="72A060ED" w14:textId="77777777" w:rsidR="00401C56" w:rsidRPr="008D1BA7" w:rsidRDefault="00401C56" w:rsidP="0029035A">
            <w:pPr>
              <w:spacing w:line="240" w:lineRule="auto"/>
              <w:ind w:firstLine="0"/>
              <w:rPr>
                <w:sz w:val="16"/>
                <w:szCs w:val="18"/>
              </w:rPr>
            </w:pPr>
            <w:r w:rsidRPr="008D1BA7">
              <w:rPr>
                <w:sz w:val="16"/>
                <w:szCs w:val="18"/>
              </w:rPr>
              <w:t>Atlantic spadefish</w:t>
            </w:r>
          </w:p>
        </w:tc>
        <w:tc>
          <w:tcPr>
            <w:tcW w:w="2160" w:type="dxa"/>
            <w:shd w:val="clear" w:color="auto" w:fill="FFFFFF" w:themeFill="background1"/>
            <w:noWrap/>
            <w:hideMark/>
          </w:tcPr>
          <w:p w14:paraId="0DB34C54" w14:textId="77777777" w:rsidR="00401C56" w:rsidRPr="008D1BA7" w:rsidRDefault="00401C56" w:rsidP="0029035A">
            <w:pPr>
              <w:spacing w:line="240" w:lineRule="auto"/>
              <w:ind w:firstLine="0"/>
              <w:rPr>
                <w:i/>
                <w:sz w:val="16"/>
                <w:szCs w:val="18"/>
              </w:rPr>
            </w:pPr>
            <w:proofErr w:type="spellStart"/>
            <w:r w:rsidRPr="008D1BA7">
              <w:rPr>
                <w:i/>
                <w:sz w:val="16"/>
                <w:szCs w:val="18"/>
              </w:rPr>
              <w:t>Melichthys</w:t>
            </w:r>
            <w:proofErr w:type="spellEnd"/>
            <w:r w:rsidRPr="008D1BA7">
              <w:rPr>
                <w:i/>
                <w:sz w:val="16"/>
                <w:szCs w:val="18"/>
              </w:rPr>
              <w:t xml:space="preserve"> </w:t>
            </w:r>
            <w:proofErr w:type="spellStart"/>
            <w:r w:rsidRPr="008D1BA7">
              <w:rPr>
                <w:i/>
                <w:sz w:val="16"/>
                <w:szCs w:val="18"/>
              </w:rPr>
              <w:t>niger</w:t>
            </w:r>
            <w:proofErr w:type="spellEnd"/>
          </w:p>
        </w:tc>
        <w:tc>
          <w:tcPr>
            <w:tcW w:w="2204" w:type="dxa"/>
            <w:shd w:val="clear" w:color="auto" w:fill="FFFFFF" w:themeFill="background1"/>
            <w:noWrap/>
            <w:hideMark/>
          </w:tcPr>
          <w:p w14:paraId="3283D91B" w14:textId="77777777" w:rsidR="00401C56" w:rsidRPr="008D1BA7" w:rsidRDefault="00401C56" w:rsidP="0029035A">
            <w:pPr>
              <w:spacing w:line="240" w:lineRule="auto"/>
              <w:ind w:firstLine="0"/>
              <w:rPr>
                <w:sz w:val="16"/>
                <w:szCs w:val="18"/>
              </w:rPr>
            </w:pPr>
            <w:r w:rsidRPr="008D1BA7">
              <w:rPr>
                <w:sz w:val="16"/>
                <w:szCs w:val="18"/>
              </w:rPr>
              <w:t xml:space="preserve">black </w:t>
            </w:r>
            <w:proofErr w:type="spellStart"/>
            <w:r w:rsidRPr="008D1BA7">
              <w:rPr>
                <w:sz w:val="16"/>
                <w:szCs w:val="18"/>
              </w:rPr>
              <w:t>durgon</w:t>
            </w:r>
            <w:proofErr w:type="spellEnd"/>
          </w:p>
        </w:tc>
      </w:tr>
      <w:tr w:rsidR="00401C56" w:rsidRPr="008D1BA7" w14:paraId="7897C37B" w14:textId="77777777" w:rsidTr="0029035A">
        <w:trPr>
          <w:trHeight w:val="20"/>
        </w:trPr>
        <w:tc>
          <w:tcPr>
            <w:tcW w:w="2268" w:type="dxa"/>
            <w:shd w:val="clear" w:color="auto" w:fill="FFFFFF" w:themeFill="background1"/>
            <w:noWrap/>
            <w:hideMark/>
          </w:tcPr>
          <w:p w14:paraId="5763821C" w14:textId="77777777" w:rsidR="00401C56" w:rsidRPr="008D1BA7" w:rsidRDefault="00401C56" w:rsidP="0029035A">
            <w:pPr>
              <w:spacing w:line="240" w:lineRule="auto"/>
              <w:ind w:firstLine="0"/>
              <w:rPr>
                <w:i/>
                <w:sz w:val="16"/>
                <w:szCs w:val="18"/>
              </w:rPr>
            </w:pPr>
            <w:r w:rsidRPr="008D1BA7">
              <w:rPr>
                <w:i/>
                <w:sz w:val="16"/>
                <w:szCs w:val="18"/>
              </w:rPr>
              <w:t xml:space="preserve">Chaetodon </w:t>
            </w:r>
            <w:proofErr w:type="spellStart"/>
            <w:r w:rsidRPr="008D1BA7">
              <w:rPr>
                <w:i/>
                <w:sz w:val="16"/>
                <w:szCs w:val="18"/>
              </w:rPr>
              <w:t>ocellatus</w:t>
            </w:r>
            <w:proofErr w:type="spellEnd"/>
          </w:p>
        </w:tc>
        <w:tc>
          <w:tcPr>
            <w:tcW w:w="1800" w:type="dxa"/>
            <w:shd w:val="clear" w:color="auto" w:fill="FFFFFF" w:themeFill="background1"/>
            <w:noWrap/>
            <w:hideMark/>
          </w:tcPr>
          <w:p w14:paraId="1F8346B0" w14:textId="77777777" w:rsidR="00401C56" w:rsidRPr="008D1BA7" w:rsidRDefault="00401C56" w:rsidP="0029035A">
            <w:pPr>
              <w:spacing w:line="240" w:lineRule="auto"/>
              <w:ind w:firstLine="0"/>
              <w:rPr>
                <w:sz w:val="16"/>
                <w:szCs w:val="18"/>
              </w:rPr>
            </w:pPr>
            <w:proofErr w:type="spellStart"/>
            <w:r w:rsidRPr="008D1BA7">
              <w:rPr>
                <w:sz w:val="16"/>
                <w:szCs w:val="18"/>
              </w:rPr>
              <w:t>spotfin</w:t>
            </w:r>
            <w:proofErr w:type="spellEnd"/>
            <w:r w:rsidRPr="008D1BA7">
              <w:rPr>
                <w:sz w:val="16"/>
                <w:szCs w:val="18"/>
              </w:rPr>
              <w:t> butterflyfish</w:t>
            </w:r>
          </w:p>
        </w:tc>
        <w:tc>
          <w:tcPr>
            <w:tcW w:w="2160" w:type="dxa"/>
            <w:shd w:val="clear" w:color="auto" w:fill="FFFFFF" w:themeFill="background1"/>
            <w:noWrap/>
            <w:hideMark/>
          </w:tcPr>
          <w:p w14:paraId="0A3B919A" w14:textId="77777777" w:rsidR="00401C56" w:rsidRPr="008D1BA7" w:rsidRDefault="00401C56" w:rsidP="0029035A">
            <w:pPr>
              <w:spacing w:line="240" w:lineRule="auto"/>
              <w:ind w:firstLine="0"/>
              <w:rPr>
                <w:i/>
                <w:sz w:val="16"/>
                <w:szCs w:val="18"/>
              </w:rPr>
            </w:pPr>
            <w:proofErr w:type="spellStart"/>
            <w:r w:rsidRPr="008D1BA7">
              <w:rPr>
                <w:i/>
                <w:sz w:val="16"/>
                <w:szCs w:val="18"/>
              </w:rPr>
              <w:t>Microspathodon</w:t>
            </w:r>
            <w:proofErr w:type="spellEnd"/>
            <w:r w:rsidRPr="008D1BA7">
              <w:rPr>
                <w:i/>
                <w:sz w:val="16"/>
                <w:szCs w:val="18"/>
              </w:rPr>
              <w:t xml:space="preserve"> </w:t>
            </w:r>
            <w:proofErr w:type="spellStart"/>
            <w:r w:rsidRPr="008D1BA7">
              <w:rPr>
                <w:i/>
                <w:sz w:val="16"/>
                <w:szCs w:val="18"/>
              </w:rPr>
              <w:t>chrysurus</w:t>
            </w:r>
            <w:proofErr w:type="spellEnd"/>
          </w:p>
        </w:tc>
        <w:tc>
          <w:tcPr>
            <w:tcW w:w="2204" w:type="dxa"/>
            <w:shd w:val="clear" w:color="auto" w:fill="FFFFFF" w:themeFill="background1"/>
            <w:noWrap/>
            <w:hideMark/>
          </w:tcPr>
          <w:p w14:paraId="2A4D753F" w14:textId="77777777" w:rsidR="00401C56" w:rsidRPr="008D1BA7" w:rsidRDefault="00401C56" w:rsidP="0029035A">
            <w:pPr>
              <w:spacing w:line="240" w:lineRule="auto"/>
              <w:ind w:firstLine="0"/>
              <w:rPr>
                <w:sz w:val="16"/>
                <w:szCs w:val="18"/>
              </w:rPr>
            </w:pPr>
            <w:r w:rsidRPr="008D1BA7">
              <w:rPr>
                <w:sz w:val="16"/>
                <w:szCs w:val="18"/>
              </w:rPr>
              <w:t>yellowtail damselfish</w:t>
            </w:r>
          </w:p>
        </w:tc>
      </w:tr>
      <w:tr w:rsidR="00401C56" w:rsidRPr="008D1BA7" w14:paraId="0041D263"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1333E77" w14:textId="77777777" w:rsidR="00401C56" w:rsidRPr="008D1BA7" w:rsidRDefault="00401C56" w:rsidP="0029035A">
            <w:pPr>
              <w:spacing w:line="240" w:lineRule="auto"/>
              <w:ind w:firstLine="0"/>
              <w:rPr>
                <w:i/>
                <w:sz w:val="16"/>
                <w:szCs w:val="18"/>
              </w:rPr>
            </w:pPr>
            <w:r w:rsidRPr="008D1BA7">
              <w:rPr>
                <w:i/>
                <w:sz w:val="16"/>
                <w:szCs w:val="18"/>
              </w:rPr>
              <w:t xml:space="preserve">Chaetodon </w:t>
            </w:r>
            <w:proofErr w:type="spellStart"/>
            <w:r w:rsidRPr="008D1BA7">
              <w:rPr>
                <w:i/>
                <w:sz w:val="16"/>
                <w:szCs w:val="18"/>
              </w:rPr>
              <w:t>sedentarius</w:t>
            </w:r>
            <w:proofErr w:type="spellEnd"/>
          </w:p>
        </w:tc>
        <w:tc>
          <w:tcPr>
            <w:tcW w:w="1800" w:type="dxa"/>
            <w:shd w:val="clear" w:color="auto" w:fill="FFFFFF" w:themeFill="background1"/>
            <w:noWrap/>
            <w:hideMark/>
          </w:tcPr>
          <w:p w14:paraId="55F053F0" w14:textId="77777777" w:rsidR="00401C56" w:rsidRPr="008D1BA7" w:rsidRDefault="00401C56" w:rsidP="0029035A">
            <w:pPr>
              <w:spacing w:line="240" w:lineRule="auto"/>
              <w:ind w:firstLine="0"/>
              <w:rPr>
                <w:sz w:val="16"/>
                <w:szCs w:val="18"/>
              </w:rPr>
            </w:pPr>
            <w:r w:rsidRPr="008D1BA7">
              <w:rPr>
                <w:sz w:val="16"/>
                <w:szCs w:val="18"/>
              </w:rPr>
              <w:t>reef butterflyfish</w:t>
            </w:r>
          </w:p>
        </w:tc>
        <w:tc>
          <w:tcPr>
            <w:tcW w:w="2160" w:type="dxa"/>
            <w:shd w:val="clear" w:color="auto" w:fill="FFFFFF" w:themeFill="background1"/>
            <w:noWrap/>
            <w:hideMark/>
          </w:tcPr>
          <w:p w14:paraId="7FD11000" w14:textId="77777777" w:rsidR="00401C56" w:rsidRPr="008D1BA7" w:rsidRDefault="00401C56" w:rsidP="0029035A">
            <w:pPr>
              <w:spacing w:line="240" w:lineRule="auto"/>
              <w:ind w:firstLine="0"/>
              <w:rPr>
                <w:i/>
                <w:sz w:val="16"/>
                <w:szCs w:val="18"/>
              </w:rPr>
            </w:pPr>
            <w:proofErr w:type="spellStart"/>
            <w:r w:rsidRPr="008D1BA7">
              <w:rPr>
                <w:i/>
                <w:sz w:val="16"/>
                <w:szCs w:val="18"/>
              </w:rPr>
              <w:t>Monacanthus</w:t>
            </w:r>
            <w:proofErr w:type="spellEnd"/>
            <w:r w:rsidRPr="008D1BA7">
              <w:rPr>
                <w:i/>
                <w:sz w:val="16"/>
                <w:szCs w:val="18"/>
              </w:rPr>
              <w:t xml:space="preserve"> </w:t>
            </w:r>
            <w:proofErr w:type="spellStart"/>
            <w:r w:rsidRPr="008D1BA7">
              <w:rPr>
                <w:i/>
                <w:sz w:val="16"/>
                <w:szCs w:val="18"/>
              </w:rPr>
              <w:t>ciliatus</w:t>
            </w:r>
            <w:proofErr w:type="spellEnd"/>
          </w:p>
        </w:tc>
        <w:tc>
          <w:tcPr>
            <w:tcW w:w="2204" w:type="dxa"/>
            <w:shd w:val="clear" w:color="auto" w:fill="FFFFFF" w:themeFill="background1"/>
            <w:noWrap/>
            <w:hideMark/>
          </w:tcPr>
          <w:p w14:paraId="125FCCD5" w14:textId="77777777" w:rsidR="00401C56" w:rsidRPr="008D1BA7" w:rsidRDefault="00401C56" w:rsidP="0029035A">
            <w:pPr>
              <w:spacing w:line="240" w:lineRule="auto"/>
              <w:ind w:firstLine="0"/>
              <w:rPr>
                <w:sz w:val="16"/>
                <w:szCs w:val="18"/>
              </w:rPr>
            </w:pPr>
            <w:r w:rsidRPr="008D1BA7">
              <w:rPr>
                <w:sz w:val="16"/>
                <w:szCs w:val="18"/>
              </w:rPr>
              <w:t>fringed filefish</w:t>
            </w:r>
          </w:p>
        </w:tc>
      </w:tr>
      <w:tr w:rsidR="00401C56" w:rsidRPr="008D1BA7" w14:paraId="0F3FEE7E" w14:textId="77777777" w:rsidTr="0029035A">
        <w:trPr>
          <w:trHeight w:val="20"/>
        </w:trPr>
        <w:tc>
          <w:tcPr>
            <w:tcW w:w="2268" w:type="dxa"/>
            <w:shd w:val="clear" w:color="auto" w:fill="FFFFFF" w:themeFill="background1"/>
            <w:noWrap/>
            <w:hideMark/>
          </w:tcPr>
          <w:p w14:paraId="7830CC9E" w14:textId="77777777" w:rsidR="00401C56" w:rsidRPr="008D1BA7" w:rsidRDefault="00401C56" w:rsidP="0029035A">
            <w:pPr>
              <w:spacing w:line="240" w:lineRule="auto"/>
              <w:ind w:firstLine="0"/>
              <w:rPr>
                <w:i/>
                <w:sz w:val="16"/>
                <w:szCs w:val="18"/>
              </w:rPr>
            </w:pPr>
            <w:r w:rsidRPr="008D1BA7">
              <w:rPr>
                <w:i/>
                <w:sz w:val="16"/>
                <w:szCs w:val="18"/>
              </w:rPr>
              <w:t xml:space="preserve">Chaetodon </w:t>
            </w:r>
            <w:proofErr w:type="spellStart"/>
            <w:r w:rsidRPr="008D1BA7">
              <w:rPr>
                <w:i/>
                <w:sz w:val="16"/>
                <w:szCs w:val="18"/>
              </w:rPr>
              <w:t>striatus</w:t>
            </w:r>
            <w:proofErr w:type="spellEnd"/>
          </w:p>
        </w:tc>
        <w:tc>
          <w:tcPr>
            <w:tcW w:w="1800" w:type="dxa"/>
            <w:shd w:val="clear" w:color="auto" w:fill="FFFFFF" w:themeFill="background1"/>
            <w:noWrap/>
            <w:hideMark/>
          </w:tcPr>
          <w:p w14:paraId="0326D37F" w14:textId="77777777" w:rsidR="00401C56" w:rsidRPr="008D1BA7" w:rsidRDefault="00401C56" w:rsidP="0029035A">
            <w:pPr>
              <w:spacing w:line="240" w:lineRule="auto"/>
              <w:ind w:firstLine="0"/>
              <w:rPr>
                <w:sz w:val="16"/>
                <w:szCs w:val="18"/>
              </w:rPr>
            </w:pPr>
            <w:r w:rsidRPr="008D1BA7">
              <w:rPr>
                <w:sz w:val="16"/>
                <w:szCs w:val="18"/>
              </w:rPr>
              <w:t>banded butterflyfish</w:t>
            </w:r>
          </w:p>
        </w:tc>
        <w:tc>
          <w:tcPr>
            <w:tcW w:w="2160" w:type="dxa"/>
            <w:shd w:val="clear" w:color="auto" w:fill="FFFFFF" w:themeFill="background1"/>
            <w:noWrap/>
            <w:hideMark/>
          </w:tcPr>
          <w:p w14:paraId="038C67DD" w14:textId="77777777" w:rsidR="00401C56" w:rsidRPr="008D1BA7" w:rsidRDefault="00401C56" w:rsidP="0029035A">
            <w:pPr>
              <w:spacing w:line="240" w:lineRule="auto"/>
              <w:ind w:firstLine="0"/>
              <w:rPr>
                <w:i/>
                <w:sz w:val="16"/>
                <w:szCs w:val="18"/>
              </w:rPr>
            </w:pPr>
            <w:proofErr w:type="spellStart"/>
            <w:r w:rsidRPr="008D1BA7">
              <w:rPr>
                <w:i/>
                <w:sz w:val="16"/>
                <w:szCs w:val="18"/>
              </w:rPr>
              <w:t>Monacanthus</w:t>
            </w:r>
            <w:proofErr w:type="spellEnd"/>
            <w:r w:rsidRPr="008D1BA7">
              <w:rPr>
                <w:i/>
                <w:sz w:val="16"/>
                <w:szCs w:val="18"/>
              </w:rPr>
              <w:t xml:space="preserve"> </w:t>
            </w:r>
            <w:proofErr w:type="spellStart"/>
            <w:r w:rsidRPr="008D1BA7">
              <w:rPr>
                <w:i/>
                <w:sz w:val="16"/>
                <w:szCs w:val="18"/>
              </w:rPr>
              <w:t>tuckeri</w:t>
            </w:r>
            <w:proofErr w:type="spellEnd"/>
          </w:p>
        </w:tc>
        <w:tc>
          <w:tcPr>
            <w:tcW w:w="2204" w:type="dxa"/>
            <w:shd w:val="clear" w:color="auto" w:fill="FFFFFF" w:themeFill="background1"/>
            <w:noWrap/>
            <w:hideMark/>
          </w:tcPr>
          <w:p w14:paraId="3C7929A8" w14:textId="77777777" w:rsidR="00401C56" w:rsidRPr="008D1BA7" w:rsidRDefault="00401C56" w:rsidP="0029035A">
            <w:pPr>
              <w:spacing w:line="240" w:lineRule="auto"/>
              <w:ind w:firstLine="0"/>
              <w:rPr>
                <w:sz w:val="16"/>
                <w:szCs w:val="18"/>
              </w:rPr>
            </w:pPr>
            <w:r w:rsidRPr="008D1BA7">
              <w:rPr>
                <w:sz w:val="16"/>
                <w:szCs w:val="18"/>
              </w:rPr>
              <w:t>slender filefish</w:t>
            </w:r>
          </w:p>
        </w:tc>
      </w:tr>
      <w:tr w:rsidR="00401C56" w:rsidRPr="008D1BA7" w14:paraId="5D89AF9D"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2AD0927" w14:textId="77777777" w:rsidR="00401C56" w:rsidRPr="008D1BA7" w:rsidRDefault="00401C56" w:rsidP="0029035A">
            <w:pPr>
              <w:spacing w:line="240" w:lineRule="auto"/>
              <w:ind w:firstLine="0"/>
              <w:rPr>
                <w:i/>
                <w:sz w:val="16"/>
                <w:szCs w:val="18"/>
              </w:rPr>
            </w:pPr>
            <w:r w:rsidRPr="008D1BA7">
              <w:rPr>
                <w:i/>
                <w:sz w:val="16"/>
                <w:szCs w:val="18"/>
              </w:rPr>
              <w:t>Chaetodon </w:t>
            </w:r>
            <w:proofErr w:type="spellStart"/>
            <w:r w:rsidRPr="008D1BA7">
              <w:rPr>
                <w:i/>
                <w:sz w:val="16"/>
                <w:szCs w:val="18"/>
              </w:rPr>
              <w:t>capistratus</w:t>
            </w:r>
            <w:proofErr w:type="spellEnd"/>
          </w:p>
        </w:tc>
        <w:tc>
          <w:tcPr>
            <w:tcW w:w="1800" w:type="dxa"/>
            <w:shd w:val="clear" w:color="auto" w:fill="FFFFFF" w:themeFill="background1"/>
            <w:noWrap/>
            <w:hideMark/>
          </w:tcPr>
          <w:p w14:paraId="6344EB8B" w14:textId="77777777" w:rsidR="00401C56" w:rsidRPr="008D1BA7" w:rsidRDefault="00401C56" w:rsidP="0029035A">
            <w:pPr>
              <w:spacing w:line="240" w:lineRule="auto"/>
              <w:ind w:firstLine="0"/>
              <w:rPr>
                <w:sz w:val="16"/>
                <w:szCs w:val="18"/>
              </w:rPr>
            </w:pPr>
            <w:proofErr w:type="spellStart"/>
            <w:r w:rsidRPr="008D1BA7">
              <w:rPr>
                <w:sz w:val="16"/>
                <w:szCs w:val="18"/>
              </w:rPr>
              <w:t>foureye</w:t>
            </w:r>
            <w:proofErr w:type="spellEnd"/>
            <w:r w:rsidRPr="008D1BA7">
              <w:rPr>
                <w:sz w:val="16"/>
                <w:szCs w:val="18"/>
              </w:rPr>
              <w:t> butterflyfish</w:t>
            </w:r>
          </w:p>
        </w:tc>
        <w:tc>
          <w:tcPr>
            <w:tcW w:w="2160" w:type="dxa"/>
            <w:shd w:val="clear" w:color="auto" w:fill="FFFFFF" w:themeFill="background1"/>
            <w:noWrap/>
            <w:hideMark/>
          </w:tcPr>
          <w:p w14:paraId="660D0D2F" w14:textId="77777777" w:rsidR="00401C56" w:rsidRPr="008D1BA7" w:rsidRDefault="00401C56" w:rsidP="0029035A">
            <w:pPr>
              <w:spacing w:line="240" w:lineRule="auto"/>
              <w:ind w:firstLine="0"/>
              <w:rPr>
                <w:i/>
                <w:sz w:val="16"/>
                <w:szCs w:val="18"/>
              </w:rPr>
            </w:pPr>
            <w:proofErr w:type="spellStart"/>
            <w:r w:rsidRPr="008D1BA7">
              <w:rPr>
                <w:i/>
                <w:sz w:val="16"/>
                <w:szCs w:val="18"/>
              </w:rPr>
              <w:t>Mulloidichthys</w:t>
            </w:r>
            <w:proofErr w:type="spellEnd"/>
            <w:r w:rsidRPr="008D1BA7">
              <w:rPr>
                <w:i/>
                <w:sz w:val="16"/>
                <w:szCs w:val="18"/>
              </w:rPr>
              <w:t xml:space="preserve"> </w:t>
            </w:r>
            <w:proofErr w:type="spellStart"/>
            <w:r w:rsidRPr="008D1BA7">
              <w:rPr>
                <w:i/>
                <w:sz w:val="16"/>
                <w:szCs w:val="18"/>
              </w:rPr>
              <w:t>martinicus</w:t>
            </w:r>
            <w:proofErr w:type="spellEnd"/>
          </w:p>
        </w:tc>
        <w:tc>
          <w:tcPr>
            <w:tcW w:w="2204" w:type="dxa"/>
            <w:shd w:val="clear" w:color="auto" w:fill="FFFFFF" w:themeFill="background1"/>
            <w:noWrap/>
            <w:hideMark/>
          </w:tcPr>
          <w:p w14:paraId="1DBFAE2D" w14:textId="77777777" w:rsidR="00401C56" w:rsidRPr="008D1BA7" w:rsidRDefault="00401C56" w:rsidP="0029035A">
            <w:pPr>
              <w:spacing w:line="240" w:lineRule="auto"/>
              <w:ind w:firstLine="0"/>
              <w:rPr>
                <w:sz w:val="16"/>
                <w:szCs w:val="18"/>
              </w:rPr>
            </w:pPr>
            <w:r w:rsidRPr="008D1BA7">
              <w:rPr>
                <w:sz w:val="16"/>
                <w:szCs w:val="18"/>
              </w:rPr>
              <w:t>yellow goatfish</w:t>
            </w:r>
          </w:p>
        </w:tc>
      </w:tr>
      <w:tr w:rsidR="00401C56" w:rsidRPr="008D1BA7" w14:paraId="1B00759E" w14:textId="77777777" w:rsidTr="0029035A">
        <w:trPr>
          <w:trHeight w:val="20"/>
        </w:trPr>
        <w:tc>
          <w:tcPr>
            <w:tcW w:w="2268" w:type="dxa"/>
            <w:shd w:val="clear" w:color="auto" w:fill="FFFFFF" w:themeFill="background1"/>
            <w:noWrap/>
            <w:hideMark/>
          </w:tcPr>
          <w:p w14:paraId="06230DE1" w14:textId="77777777" w:rsidR="00401C56" w:rsidRPr="008D1BA7" w:rsidRDefault="00401C56" w:rsidP="0029035A">
            <w:pPr>
              <w:spacing w:line="240" w:lineRule="auto"/>
              <w:ind w:firstLine="0"/>
              <w:rPr>
                <w:i/>
                <w:sz w:val="16"/>
                <w:szCs w:val="18"/>
              </w:rPr>
            </w:pPr>
            <w:proofErr w:type="spellStart"/>
            <w:r w:rsidRPr="008D1BA7">
              <w:rPr>
                <w:i/>
                <w:sz w:val="16"/>
                <w:szCs w:val="18"/>
              </w:rPr>
              <w:t>Chromis</w:t>
            </w:r>
            <w:proofErr w:type="spellEnd"/>
            <w:r w:rsidRPr="008D1BA7">
              <w:rPr>
                <w:i/>
                <w:sz w:val="16"/>
                <w:szCs w:val="18"/>
              </w:rPr>
              <w:t xml:space="preserve"> </w:t>
            </w:r>
            <w:proofErr w:type="spellStart"/>
            <w:r w:rsidRPr="008D1BA7">
              <w:rPr>
                <w:i/>
                <w:sz w:val="16"/>
                <w:szCs w:val="18"/>
              </w:rPr>
              <w:t>cyanea</w:t>
            </w:r>
            <w:proofErr w:type="spellEnd"/>
          </w:p>
        </w:tc>
        <w:tc>
          <w:tcPr>
            <w:tcW w:w="1800" w:type="dxa"/>
            <w:shd w:val="clear" w:color="auto" w:fill="FFFFFF" w:themeFill="background1"/>
            <w:noWrap/>
            <w:hideMark/>
          </w:tcPr>
          <w:p w14:paraId="09D81D2D" w14:textId="77777777" w:rsidR="00401C56" w:rsidRPr="008D1BA7" w:rsidRDefault="00401C56" w:rsidP="0029035A">
            <w:pPr>
              <w:spacing w:line="240" w:lineRule="auto"/>
              <w:ind w:firstLine="0"/>
              <w:rPr>
                <w:sz w:val="16"/>
                <w:szCs w:val="18"/>
              </w:rPr>
            </w:pPr>
            <w:r w:rsidRPr="008D1BA7">
              <w:rPr>
                <w:sz w:val="16"/>
                <w:szCs w:val="18"/>
              </w:rPr>
              <w:t xml:space="preserve">blue </w:t>
            </w:r>
            <w:proofErr w:type="spellStart"/>
            <w:r w:rsidRPr="008D1BA7">
              <w:rPr>
                <w:sz w:val="16"/>
                <w:szCs w:val="18"/>
              </w:rPr>
              <w:t>chromis</w:t>
            </w:r>
            <w:proofErr w:type="spellEnd"/>
          </w:p>
        </w:tc>
        <w:tc>
          <w:tcPr>
            <w:tcW w:w="2160" w:type="dxa"/>
            <w:shd w:val="clear" w:color="auto" w:fill="FFFFFF" w:themeFill="background1"/>
            <w:noWrap/>
            <w:hideMark/>
          </w:tcPr>
          <w:p w14:paraId="42E3EFCF" w14:textId="77777777" w:rsidR="00401C56" w:rsidRPr="008D1BA7" w:rsidRDefault="00401C56" w:rsidP="0029035A">
            <w:pPr>
              <w:spacing w:line="240" w:lineRule="auto"/>
              <w:ind w:firstLine="0"/>
              <w:rPr>
                <w:i/>
                <w:sz w:val="16"/>
                <w:szCs w:val="18"/>
              </w:rPr>
            </w:pPr>
            <w:proofErr w:type="spellStart"/>
            <w:r w:rsidRPr="008D1BA7">
              <w:rPr>
                <w:i/>
                <w:sz w:val="16"/>
                <w:szCs w:val="18"/>
              </w:rPr>
              <w:t>Mycteroperca</w:t>
            </w:r>
            <w:proofErr w:type="spellEnd"/>
            <w:r w:rsidRPr="008D1BA7">
              <w:rPr>
                <w:i/>
                <w:sz w:val="16"/>
                <w:szCs w:val="18"/>
              </w:rPr>
              <w:t xml:space="preserve"> </w:t>
            </w:r>
            <w:proofErr w:type="spellStart"/>
            <w:r w:rsidRPr="008D1BA7">
              <w:rPr>
                <w:i/>
                <w:sz w:val="16"/>
                <w:szCs w:val="18"/>
              </w:rPr>
              <w:t>tigris</w:t>
            </w:r>
            <w:proofErr w:type="spellEnd"/>
          </w:p>
        </w:tc>
        <w:tc>
          <w:tcPr>
            <w:tcW w:w="2204" w:type="dxa"/>
            <w:shd w:val="clear" w:color="auto" w:fill="FFFFFF" w:themeFill="background1"/>
            <w:noWrap/>
            <w:hideMark/>
          </w:tcPr>
          <w:p w14:paraId="3D73B556" w14:textId="77777777" w:rsidR="00401C56" w:rsidRPr="008D1BA7" w:rsidRDefault="00401C56" w:rsidP="0029035A">
            <w:pPr>
              <w:spacing w:line="240" w:lineRule="auto"/>
              <w:ind w:firstLine="0"/>
              <w:rPr>
                <w:sz w:val="16"/>
                <w:szCs w:val="18"/>
              </w:rPr>
            </w:pPr>
            <w:r w:rsidRPr="008D1BA7">
              <w:rPr>
                <w:sz w:val="16"/>
                <w:szCs w:val="18"/>
              </w:rPr>
              <w:t>tiger grouper</w:t>
            </w:r>
          </w:p>
        </w:tc>
      </w:tr>
      <w:tr w:rsidR="00401C56" w:rsidRPr="008D1BA7" w14:paraId="4B8A9205"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BACEBE9" w14:textId="77777777" w:rsidR="00401C56" w:rsidRPr="008D1BA7" w:rsidRDefault="00401C56" w:rsidP="0029035A">
            <w:pPr>
              <w:spacing w:line="240" w:lineRule="auto"/>
              <w:ind w:firstLine="0"/>
              <w:rPr>
                <w:i/>
                <w:sz w:val="16"/>
                <w:szCs w:val="18"/>
              </w:rPr>
            </w:pPr>
            <w:proofErr w:type="spellStart"/>
            <w:r w:rsidRPr="008D1BA7">
              <w:rPr>
                <w:i/>
                <w:sz w:val="16"/>
                <w:szCs w:val="18"/>
              </w:rPr>
              <w:t>Chromis</w:t>
            </w:r>
            <w:proofErr w:type="spellEnd"/>
            <w:r w:rsidRPr="008D1BA7">
              <w:rPr>
                <w:i/>
                <w:sz w:val="16"/>
                <w:szCs w:val="18"/>
              </w:rPr>
              <w:t xml:space="preserve"> </w:t>
            </w:r>
            <w:proofErr w:type="spellStart"/>
            <w:r w:rsidRPr="008D1BA7">
              <w:rPr>
                <w:i/>
                <w:sz w:val="16"/>
                <w:szCs w:val="18"/>
              </w:rPr>
              <w:t>insolata</w:t>
            </w:r>
            <w:proofErr w:type="spellEnd"/>
          </w:p>
        </w:tc>
        <w:tc>
          <w:tcPr>
            <w:tcW w:w="1800" w:type="dxa"/>
            <w:shd w:val="clear" w:color="auto" w:fill="FFFFFF" w:themeFill="background1"/>
            <w:noWrap/>
            <w:hideMark/>
          </w:tcPr>
          <w:p w14:paraId="33E34EB8" w14:textId="77777777" w:rsidR="00401C56" w:rsidRPr="008D1BA7" w:rsidRDefault="00401C56" w:rsidP="0029035A">
            <w:pPr>
              <w:spacing w:line="240" w:lineRule="auto"/>
              <w:ind w:firstLine="0"/>
              <w:rPr>
                <w:sz w:val="16"/>
                <w:szCs w:val="18"/>
              </w:rPr>
            </w:pPr>
            <w:proofErr w:type="spellStart"/>
            <w:r w:rsidRPr="008D1BA7">
              <w:rPr>
                <w:sz w:val="16"/>
                <w:szCs w:val="18"/>
              </w:rPr>
              <w:t>sunshinefish</w:t>
            </w:r>
            <w:proofErr w:type="spellEnd"/>
          </w:p>
        </w:tc>
        <w:tc>
          <w:tcPr>
            <w:tcW w:w="2160" w:type="dxa"/>
            <w:shd w:val="clear" w:color="auto" w:fill="FFFFFF" w:themeFill="background1"/>
            <w:noWrap/>
            <w:hideMark/>
          </w:tcPr>
          <w:p w14:paraId="324FB319" w14:textId="77777777" w:rsidR="00401C56" w:rsidRPr="008D1BA7" w:rsidRDefault="00401C56" w:rsidP="0029035A">
            <w:pPr>
              <w:spacing w:line="240" w:lineRule="auto"/>
              <w:ind w:firstLine="0"/>
              <w:rPr>
                <w:i/>
                <w:sz w:val="16"/>
                <w:szCs w:val="18"/>
              </w:rPr>
            </w:pPr>
            <w:proofErr w:type="spellStart"/>
            <w:r w:rsidRPr="008D1BA7">
              <w:rPr>
                <w:i/>
                <w:sz w:val="16"/>
                <w:szCs w:val="18"/>
              </w:rPr>
              <w:t>Mycteroperca</w:t>
            </w:r>
            <w:proofErr w:type="spellEnd"/>
            <w:r w:rsidRPr="008D1BA7">
              <w:rPr>
                <w:i/>
                <w:sz w:val="16"/>
                <w:szCs w:val="18"/>
              </w:rPr>
              <w:t xml:space="preserve"> </w:t>
            </w:r>
            <w:proofErr w:type="spellStart"/>
            <w:r w:rsidRPr="008D1BA7">
              <w:rPr>
                <w:i/>
                <w:sz w:val="16"/>
                <w:szCs w:val="18"/>
              </w:rPr>
              <w:t>venenosa</w:t>
            </w:r>
            <w:proofErr w:type="spellEnd"/>
          </w:p>
        </w:tc>
        <w:tc>
          <w:tcPr>
            <w:tcW w:w="2204" w:type="dxa"/>
            <w:shd w:val="clear" w:color="auto" w:fill="FFFFFF" w:themeFill="background1"/>
            <w:noWrap/>
            <w:hideMark/>
          </w:tcPr>
          <w:p w14:paraId="3696A026" w14:textId="77777777" w:rsidR="00401C56" w:rsidRPr="008D1BA7" w:rsidRDefault="00401C56" w:rsidP="0029035A">
            <w:pPr>
              <w:spacing w:line="240" w:lineRule="auto"/>
              <w:ind w:firstLine="0"/>
              <w:rPr>
                <w:sz w:val="16"/>
                <w:szCs w:val="18"/>
              </w:rPr>
            </w:pPr>
            <w:r w:rsidRPr="008D1BA7">
              <w:rPr>
                <w:sz w:val="16"/>
                <w:szCs w:val="18"/>
              </w:rPr>
              <w:t>yellowfin grouper</w:t>
            </w:r>
          </w:p>
        </w:tc>
      </w:tr>
      <w:tr w:rsidR="00401C56" w:rsidRPr="008D1BA7" w14:paraId="7952A6D4" w14:textId="77777777" w:rsidTr="0029035A">
        <w:trPr>
          <w:trHeight w:val="20"/>
        </w:trPr>
        <w:tc>
          <w:tcPr>
            <w:tcW w:w="2268" w:type="dxa"/>
            <w:shd w:val="clear" w:color="auto" w:fill="FFFFFF" w:themeFill="background1"/>
            <w:noWrap/>
            <w:hideMark/>
          </w:tcPr>
          <w:p w14:paraId="1E1096D8" w14:textId="77777777" w:rsidR="00401C56" w:rsidRPr="008D1BA7" w:rsidRDefault="00401C56" w:rsidP="0029035A">
            <w:pPr>
              <w:spacing w:line="240" w:lineRule="auto"/>
              <w:ind w:firstLine="0"/>
              <w:rPr>
                <w:i/>
                <w:sz w:val="16"/>
                <w:szCs w:val="18"/>
              </w:rPr>
            </w:pPr>
            <w:proofErr w:type="spellStart"/>
            <w:r w:rsidRPr="008D1BA7">
              <w:rPr>
                <w:i/>
                <w:sz w:val="16"/>
                <w:szCs w:val="18"/>
              </w:rPr>
              <w:t>Chromis</w:t>
            </w:r>
            <w:proofErr w:type="spellEnd"/>
            <w:r w:rsidRPr="008D1BA7">
              <w:rPr>
                <w:i/>
                <w:sz w:val="16"/>
                <w:szCs w:val="18"/>
              </w:rPr>
              <w:t xml:space="preserve"> </w:t>
            </w:r>
            <w:proofErr w:type="spellStart"/>
            <w:r w:rsidRPr="008D1BA7">
              <w:rPr>
                <w:i/>
                <w:sz w:val="16"/>
                <w:szCs w:val="18"/>
              </w:rPr>
              <w:t>multilineata</w:t>
            </w:r>
            <w:proofErr w:type="spellEnd"/>
          </w:p>
        </w:tc>
        <w:tc>
          <w:tcPr>
            <w:tcW w:w="1800" w:type="dxa"/>
            <w:shd w:val="clear" w:color="auto" w:fill="FFFFFF" w:themeFill="background1"/>
            <w:noWrap/>
            <w:hideMark/>
          </w:tcPr>
          <w:p w14:paraId="7D77ABD0" w14:textId="77777777" w:rsidR="00401C56" w:rsidRPr="008D1BA7" w:rsidRDefault="00401C56" w:rsidP="0029035A">
            <w:pPr>
              <w:spacing w:line="240" w:lineRule="auto"/>
              <w:ind w:firstLine="0"/>
              <w:rPr>
                <w:sz w:val="16"/>
                <w:szCs w:val="18"/>
              </w:rPr>
            </w:pPr>
            <w:r w:rsidRPr="008D1BA7">
              <w:rPr>
                <w:sz w:val="16"/>
                <w:szCs w:val="18"/>
              </w:rPr>
              <w:t xml:space="preserve">brown </w:t>
            </w:r>
            <w:proofErr w:type="spellStart"/>
            <w:r w:rsidRPr="008D1BA7">
              <w:rPr>
                <w:sz w:val="16"/>
                <w:szCs w:val="18"/>
              </w:rPr>
              <w:t>chromis</w:t>
            </w:r>
            <w:proofErr w:type="spellEnd"/>
          </w:p>
        </w:tc>
        <w:tc>
          <w:tcPr>
            <w:tcW w:w="2160" w:type="dxa"/>
            <w:shd w:val="clear" w:color="auto" w:fill="FFFFFF" w:themeFill="background1"/>
            <w:noWrap/>
            <w:hideMark/>
          </w:tcPr>
          <w:p w14:paraId="73075879" w14:textId="77777777" w:rsidR="00401C56" w:rsidRPr="008D1BA7" w:rsidRDefault="00401C56" w:rsidP="0029035A">
            <w:pPr>
              <w:spacing w:line="240" w:lineRule="auto"/>
              <w:ind w:firstLine="0"/>
              <w:rPr>
                <w:i/>
                <w:sz w:val="16"/>
                <w:szCs w:val="18"/>
              </w:rPr>
            </w:pPr>
            <w:proofErr w:type="spellStart"/>
            <w:r w:rsidRPr="008D1BA7">
              <w:rPr>
                <w:i/>
                <w:sz w:val="16"/>
                <w:szCs w:val="18"/>
              </w:rPr>
              <w:t>Nicholsina</w:t>
            </w:r>
            <w:proofErr w:type="spellEnd"/>
            <w:r w:rsidRPr="008D1BA7">
              <w:rPr>
                <w:i/>
                <w:sz w:val="16"/>
                <w:szCs w:val="18"/>
              </w:rPr>
              <w:t xml:space="preserve"> </w:t>
            </w:r>
            <w:proofErr w:type="spellStart"/>
            <w:r w:rsidRPr="008D1BA7">
              <w:rPr>
                <w:i/>
                <w:sz w:val="16"/>
                <w:szCs w:val="18"/>
              </w:rPr>
              <w:t>usta</w:t>
            </w:r>
            <w:proofErr w:type="spellEnd"/>
          </w:p>
        </w:tc>
        <w:tc>
          <w:tcPr>
            <w:tcW w:w="2204" w:type="dxa"/>
            <w:shd w:val="clear" w:color="auto" w:fill="FFFFFF" w:themeFill="background1"/>
            <w:noWrap/>
            <w:hideMark/>
          </w:tcPr>
          <w:p w14:paraId="7BDA1B34" w14:textId="77777777" w:rsidR="00401C56" w:rsidRPr="008D1BA7" w:rsidRDefault="00401C56" w:rsidP="0029035A">
            <w:pPr>
              <w:spacing w:line="240" w:lineRule="auto"/>
              <w:ind w:firstLine="0"/>
              <w:rPr>
                <w:sz w:val="16"/>
                <w:szCs w:val="18"/>
              </w:rPr>
            </w:pPr>
            <w:r w:rsidRPr="008D1BA7">
              <w:rPr>
                <w:sz w:val="16"/>
                <w:szCs w:val="18"/>
              </w:rPr>
              <w:t>emerald parrotfish</w:t>
            </w:r>
          </w:p>
        </w:tc>
      </w:tr>
      <w:tr w:rsidR="00401C56" w:rsidRPr="008D1BA7" w14:paraId="386A3CC8"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2D7067A" w14:textId="77777777" w:rsidR="00401C56" w:rsidRPr="008D1BA7" w:rsidRDefault="00401C56" w:rsidP="0029035A">
            <w:pPr>
              <w:spacing w:line="240" w:lineRule="auto"/>
              <w:ind w:firstLine="0"/>
              <w:rPr>
                <w:i/>
                <w:sz w:val="16"/>
                <w:szCs w:val="18"/>
              </w:rPr>
            </w:pPr>
            <w:proofErr w:type="spellStart"/>
            <w:r w:rsidRPr="008D1BA7">
              <w:rPr>
                <w:i/>
                <w:sz w:val="16"/>
                <w:szCs w:val="18"/>
              </w:rPr>
              <w:t>Clepticus</w:t>
            </w:r>
            <w:proofErr w:type="spellEnd"/>
            <w:r w:rsidRPr="008D1BA7">
              <w:rPr>
                <w:i/>
                <w:sz w:val="16"/>
                <w:szCs w:val="18"/>
              </w:rPr>
              <w:t xml:space="preserve"> </w:t>
            </w:r>
            <w:proofErr w:type="spellStart"/>
            <w:r w:rsidRPr="008D1BA7">
              <w:rPr>
                <w:i/>
                <w:sz w:val="16"/>
                <w:szCs w:val="18"/>
              </w:rPr>
              <w:t>parrae</w:t>
            </w:r>
            <w:proofErr w:type="spellEnd"/>
          </w:p>
        </w:tc>
        <w:tc>
          <w:tcPr>
            <w:tcW w:w="1800" w:type="dxa"/>
            <w:shd w:val="clear" w:color="auto" w:fill="FFFFFF" w:themeFill="background1"/>
            <w:noWrap/>
            <w:hideMark/>
          </w:tcPr>
          <w:p w14:paraId="3E207314" w14:textId="77777777" w:rsidR="00401C56" w:rsidRPr="008D1BA7" w:rsidRDefault="00401C56" w:rsidP="0029035A">
            <w:pPr>
              <w:spacing w:line="240" w:lineRule="auto"/>
              <w:ind w:firstLine="0"/>
              <w:rPr>
                <w:sz w:val="16"/>
                <w:szCs w:val="18"/>
              </w:rPr>
            </w:pPr>
            <w:r w:rsidRPr="008D1BA7">
              <w:rPr>
                <w:sz w:val="16"/>
                <w:szCs w:val="18"/>
              </w:rPr>
              <w:t>creole wrasse</w:t>
            </w:r>
          </w:p>
        </w:tc>
        <w:tc>
          <w:tcPr>
            <w:tcW w:w="2160" w:type="dxa"/>
            <w:shd w:val="clear" w:color="auto" w:fill="FFFFFF" w:themeFill="background1"/>
            <w:noWrap/>
            <w:hideMark/>
          </w:tcPr>
          <w:p w14:paraId="7DEB8A5F" w14:textId="77777777" w:rsidR="00401C56" w:rsidRPr="008D1BA7" w:rsidRDefault="00401C56" w:rsidP="0029035A">
            <w:pPr>
              <w:spacing w:line="240" w:lineRule="auto"/>
              <w:ind w:firstLine="0"/>
              <w:rPr>
                <w:i/>
                <w:sz w:val="16"/>
                <w:szCs w:val="18"/>
              </w:rPr>
            </w:pPr>
            <w:proofErr w:type="spellStart"/>
            <w:r w:rsidRPr="008D1BA7">
              <w:rPr>
                <w:i/>
                <w:sz w:val="16"/>
                <w:szCs w:val="18"/>
              </w:rPr>
              <w:t>Ocyurus</w:t>
            </w:r>
            <w:proofErr w:type="spellEnd"/>
            <w:r w:rsidRPr="008D1BA7">
              <w:rPr>
                <w:i/>
                <w:sz w:val="16"/>
                <w:szCs w:val="18"/>
              </w:rPr>
              <w:t xml:space="preserve"> </w:t>
            </w:r>
            <w:proofErr w:type="spellStart"/>
            <w:r w:rsidRPr="008D1BA7">
              <w:rPr>
                <w:i/>
                <w:sz w:val="16"/>
                <w:szCs w:val="18"/>
              </w:rPr>
              <w:t>chrysurus</w:t>
            </w:r>
            <w:proofErr w:type="spellEnd"/>
          </w:p>
        </w:tc>
        <w:tc>
          <w:tcPr>
            <w:tcW w:w="2204" w:type="dxa"/>
            <w:shd w:val="clear" w:color="auto" w:fill="FFFFFF" w:themeFill="background1"/>
            <w:noWrap/>
            <w:hideMark/>
          </w:tcPr>
          <w:p w14:paraId="502862FC" w14:textId="77777777" w:rsidR="00401C56" w:rsidRPr="008D1BA7" w:rsidRDefault="00401C56" w:rsidP="0029035A">
            <w:pPr>
              <w:spacing w:line="240" w:lineRule="auto"/>
              <w:ind w:firstLine="0"/>
              <w:rPr>
                <w:sz w:val="16"/>
                <w:szCs w:val="18"/>
              </w:rPr>
            </w:pPr>
            <w:r w:rsidRPr="008D1BA7">
              <w:rPr>
                <w:sz w:val="16"/>
                <w:szCs w:val="18"/>
              </w:rPr>
              <w:t>yellowtail snapper</w:t>
            </w:r>
          </w:p>
        </w:tc>
      </w:tr>
      <w:tr w:rsidR="00401C56" w:rsidRPr="008D1BA7" w14:paraId="3D6AC0EC" w14:textId="77777777" w:rsidTr="0029035A">
        <w:trPr>
          <w:trHeight w:val="20"/>
        </w:trPr>
        <w:tc>
          <w:tcPr>
            <w:tcW w:w="2268" w:type="dxa"/>
            <w:shd w:val="clear" w:color="auto" w:fill="FFFFFF" w:themeFill="background1"/>
            <w:noWrap/>
            <w:hideMark/>
          </w:tcPr>
          <w:p w14:paraId="5EAA9953" w14:textId="77777777" w:rsidR="00401C56" w:rsidRPr="008D1BA7" w:rsidRDefault="00401C56" w:rsidP="0029035A">
            <w:pPr>
              <w:spacing w:line="240" w:lineRule="auto"/>
              <w:ind w:firstLine="0"/>
              <w:rPr>
                <w:i/>
                <w:sz w:val="16"/>
                <w:szCs w:val="18"/>
              </w:rPr>
            </w:pPr>
            <w:proofErr w:type="spellStart"/>
            <w:r w:rsidRPr="008D1BA7">
              <w:rPr>
                <w:i/>
                <w:sz w:val="16"/>
                <w:szCs w:val="18"/>
              </w:rPr>
              <w:t>Cryptotomus</w:t>
            </w:r>
            <w:proofErr w:type="spellEnd"/>
            <w:r w:rsidRPr="008D1BA7">
              <w:rPr>
                <w:i/>
                <w:sz w:val="16"/>
                <w:szCs w:val="18"/>
              </w:rPr>
              <w:t xml:space="preserve"> roseus</w:t>
            </w:r>
          </w:p>
        </w:tc>
        <w:tc>
          <w:tcPr>
            <w:tcW w:w="1800" w:type="dxa"/>
            <w:shd w:val="clear" w:color="auto" w:fill="FFFFFF" w:themeFill="background1"/>
            <w:noWrap/>
            <w:hideMark/>
          </w:tcPr>
          <w:p w14:paraId="51C8E8BB" w14:textId="77777777" w:rsidR="00401C56" w:rsidRPr="008D1BA7" w:rsidRDefault="00401C56" w:rsidP="0029035A">
            <w:pPr>
              <w:spacing w:line="240" w:lineRule="auto"/>
              <w:ind w:firstLine="0"/>
              <w:rPr>
                <w:sz w:val="16"/>
                <w:szCs w:val="18"/>
              </w:rPr>
            </w:pPr>
            <w:proofErr w:type="spellStart"/>
            <w:r w:rsidRPr="008D1BA7">
              <w:rPr>
                <w:sz w:val="16"/>
                <w:szCs w:val="18"/>
              </w:rPr>
              <w:t>bluelip</w:t>
            </w:r>
            <w:proofErr w:type="spellEnd"/>
            <w:r w:rsidRPr="008D1BA7">
              <w:rPr>
                <w:sz w:val="16"/>
                <w:szCs w:val="18"/>
              </w:rPr>
              <w:t xml:space="preserve"> parrotfish</w:t>
            </w:r>
          </w:p>
        </w:tc>
        <w:tc>
          <w:tcPr>
            <w:tcW w:w="2160" w:type="dxa"/>
            <w:shd w:val="clear" w:color="auto" w:fill="FFFFFF" w:themeFill="background1"/>
            <w:noWrap/>
            <w:hideMark/>
          </w:tcPr>
          <w:p w14:paraId="23953723" w14:textId="77777777" w:rsidR="00401C56" w:rsidRPr="008D1BA7" w:rsidRDefault="00401C56" w:rsidP="0029035A">
            <w:pPr>
              <w:spacing w:line="240" w:lineRule="auto"/>
              <w:ind w:firstLine="0"/>
              <w:rPr>
                <w:i/>
                <w:sz w:val="16"/>
                <w:szCs w:val="18"/>
              </w:rPr>
            </w:pPr>
            <w:proofErr w:type="spellStart"/>
            <w:r w:rsidRPr="008D1BA7">
              <w:rPr>
                <w:i/>
                <w:sz w:val="16"/>
                <w:szCs w:val="18"/>
              </w:rPr>
              <w:t>Odontoscion</w:t>
            </w:r>
            <w:proofErr w:type="spellEnd"/>
            <w:r w:rsidRPr="008D1BA7">
              <w:rPr>
                <w:i/>
                <w:sz w:val="16"/>
                <w:szCs w:val="18"/>
              </w:rPr>
              <w:t xml:space="preserve"> dentex</w:t>
            </w:r>
          </w:p>
        </w:tc>
        <w:tc>
          <w:tcPr>
            <w:tcW w:w="2204" w:type="dxa"/>
            <w:shd w:val="clear" w:color="auto" w:fill="FFFFFF" w:themeFill="background1"/>
            <w:noWrap/>
            <w:hideMark/>
          </w:tcPr>
          <w:p w14:paraId="2E70EE17" w14:textId="77777777" w:rsidR="00401C56" w:rsidRPr="008D1BA7" w:rsidRDefault="00401C56" w:rsidP="0029035A">
            <w:pPr>
              <w:spacing w:line="240" w:lineRule="auto"/>
              <w:ind w:firstLine="0"/>
              <w:rPr>
                <w:sz w:val="16"/>
                <w:szCs w:val="18"/>
              </w:rPr>
            </w:pPr>
            <w:r w:rsidRPr="008D1BA7">
              <w:rPr>
                <w:sz w:val="16"/>
                <w:szCs w:val="18"/>
              </w:rPr>
              <w:t>reef croaker</w:t>
            </w:r>
          </w:p>
        </w:tc>
      </w:tr>
      <w:tr w:rsidR="00401C56" w:rsidRPr="008D1BA7" w14:paraId="010003E3"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377EC09" w14:textId="77777777" w:rsidR="00401C56" w:rsidRPr="008D1BA7" w:rsidRDefault="00401C56" w:rsidP="0029035A">
            <w:pPr>
              <w:spacing w:line="240" w:lineRule="auto"/>
              <w:ind w:firstLine="0"/>
              <w:rPr>
                <w:i/>
                <w:sz w:val="16"/>
                <w:szCs w:val="18"/>
              </w:rPr>
            </w:pPr>
            <w:proofErr w:type="spellStart"/>
            <w:r w:rsidRPr="008D1BA7">
              <w:rPr>
                <w:i/>
                <w:sz w:val="16"/>
                <w:szCs w:val="18"/>
              </w:rPr>
              <w:t>Diodon</w:t>
            </w:r>
            <w:proofErr w:type="spellEnd"/>
            <w:r w:rsidRPr="008D1BA7">
              <w:rPr>
                <w:i/>
                <w:sz w:val="16"/>
                <w:szCs w:val="18"/>
              </w:rPr>
              <w:t xml:space="preserve"> </w:t>
            </w:r>
            <w:proofErr w:type="spellStart"/>
            <w:r w:rsidRPr="008D1BA7">
              <w:rPr>
                <w:i/>
                <w:sz w:val="16"/>
                <w:szCs w:val="18"/>
              </w:rPr>
              <w:t>hystrix</w:t>
            </w:r>
            <w:proofErr w:type="spellEnd"/>
          </w:p>
        </w:tc>
        <w:tc>
          <w:tcPr>
            <w:tcW w:w="1800" w:type="dxa"/>
            <w:shd w:val="clear" w:color="auto" w:fill="FFFFFF" w:themeFill="background1"/>
            <w:noWrap/>
            <w:hideMark/>
          </w:tcPr>
          <w:p w14:paraId="6AA6E7FD" w14:textId="77777777" w:rsidR="00401C56" w:rsidRPr="008D1BA7" w:rsidRDefault="00401C56" w:rsidP="0029035A">
            <w:pPr>
              <w:spacing w:line="240" w:lineRule="auto"/>
              <w:ind w:firstLine="0"/>
              <w:rPr>
                <w:sz w:val="16"/>
                <w:szCs w:val="18"/>
              </w:rPr>
            </w:pPr>
            <w:r w:rsidRPr="008D1BA7">
              <w:rPr>
                <w:sz w:val="16"/>
                <w:szCs w:val="18"/>
              </w:rPr>
              <w:t>porcupinefish</w:t>
            </w:r>
          </w:p>
        </w:tc>
        <w:tc>
          <w:tcPr>
            <w:tcW w:w="2160" w:type="dxa"/>
            <w:shd w:val="clear" w:color="auto" w:fill="FFFFFF" w:themeFill="background1"/>
            <w:noWrap/>
            <w:hideMark/>
          </w:tcPr>
          <w:p w14:paraId="201EC322" w14:textId="77777777" w:rsidR="00401C56" w:rsidRPr="008D1BA7" w:rsidRDefault="00401C56" w:rsidP="0029035A">
            <w:pPr>
              <w:spacing w:line="240" w:lineRule="auto"/>
              <w:ind w:firstLine="0"/>
              <w:rPr>
                <w:i/>
                <w:sz w:val="16"/>
                <w:szCs w:val="18"/>
              </w:rPr>
            </w:pPr>
            <w:proofErr w:type="spellStart"/>
            <w:r w:rsidRPr="008D1BA7">
              <w:rPr>
                <w:i/>
                <w:sz w:val="16"/>
                <w:szCs w:val="18"/>
              </w:rPr>
              <w:t>Pomacanthus</w:t>
            </w:r>
            <w:proofErr w:type="spellEnd"/>
            <w:r w:rsidRPr="008D1BA7">
              <w:rPr>
                <w:i/>
                <w:sz w:val="16"/>
                <w:szCs w:val="18"/>
              </w:rPr>
              <w:t xml:space="preserve"> </w:t>
            </w:r>
            <w:proofErr w:type="spellStart"/>
            <w:r w:rsidRPr="008D1BA7">
              <w:rPr>
                <w:i/>
                <w:sz w:val="16"/>
                <w:szCs w:val="18"/>
              </w:rPr>
              <w:t>arcuatus</w:t>
            </w:r>
            <w:proofErr w:type="spellEnd"/>
          </w:p>
        </w:tc>
        <w:tc>
          <w:tcPr>
            <w:tcW w:w="2204" w:type="dxa"/>
            <w:shd w:val="clear" w:color="auto" w:fill="FFFFFF" w:themeFill="background1"/>
            <w:noWrap/>
            <w:hideMark/>
          </w:tcPr>
          <w:p w14:paraId="5730AA3E" w14:textId="77777777" w:rsidR="00401C56" w:rsidRPr="008D1BA7" w:rsidRDefault="00401C56" w:rsidP="0029035A">
            <w:pPr>
              <w:spacing w:line="240" w:lineRule="auto"/>
              <w:ind w:firstLine="0"/>
              <w:rPr>
                <w:sz w:val="16"/>
                <w:szCs w:val="18"/>
              </w:rPr>
            </w:pPr>
            <w:r w:rsidRPr="008D1BA7">
              <w:rPr>
                <w:sz w:val="16"/>
                <w:szCs w:val="18"/>
              </w:rPr>
              <w:t>gray angelfish</w:t>
            </w:r>
          </w:p>
        </w:tc>
      </w:tr>
      <w:tr w:rsidR="00401C56" w:rsidRPr="008D1BA7" w14:paraId="3D21A762" w14:textId="77777777" w:rsidTr="0029035A">
        <w:trPr>
          <w:trHeight w:val="20"/>
        </w:trPr>
        <w:tc>
          <w:tcPr>
            <w:tcW w:w="2268" w:type="dxa"/>
            <w:shd w:val="clear" w:color="auto" w:fill="FFFFFF" w:themeFill="background1"/>
            <w:noWrap/>
            <w:hideMark/>
          </w:tcPr>
          <w:p w14:paraId="78A1DC80" w14:textId="77777777" w:rsidR="00401C56" w:rsidRPr="008D1BA7" w:rsidRDefault="00401C56" w:rsidP="0029035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xml:space="preserve"> </w:t>
            </w:r>
            <w:proofErr w:type="spellStart"/>
            <w:r w:rsidRPr="008D1BA7">
              <w:rPr>
                <w:i/>
                <w:sz w:val="16"/>
                <w:szCs w:val="18"/>
              </w:rPr>
              <w:t>adscensionis</w:t>
            </w:r>
            <w:proofErr w:type="spellEnd"/>
          </w:p>
        </w:tc>
        <w:tc>
          <w:tcPr>
            <w:tcW w:w="1800" w:type="dxa"/>
            <w:shd w:val="clear" w:color="auto" w:fill="FFFFFF" w:themeFill="background1"/>
            <w:noWrap/>
            <w:hideMark/>
          </w:tcPr>
          <w:p w14:paraId="74950DD0" w14:textId="77777777" w:rsidR="00401C56" w:rsidRPr="008D1BA7" w:rsidRDefault="00401C56" w:rsidP="0029035A">
            <w:pPr>
              <w:spacing w:line="240" w:lineRule="auto"/>
              <w:ind w:firstLine="0"/>
              <w:rPr>
                <w:sz w:val="16"/>
                <w:szCs w:val="18"/>
              </w:rPr>
            </w:pPr>
            <w:r w:rsidRPr="008D1BA7">
              <w:rPr>
                <w:sz w:val="16"/>
                <w:szCs w:val="18"/>
              </w:rPr>
              <w:t>rock hind</w:t>
            </w:r>
          </w:p>
        </w:tc>
        <w:tc>
          <w:tcPr>
            <w:tcW w:w="2160" w:type="dxa"/>
            <w:shd w:val="clear" w:color="auto" w:fill="FFFFFF" w:themeFill="background1"/>
            <w:noWrap/>
            <w:hideMark/>
          </w:tcPr>
          <w:p w14:paraId="153FDEC6" w14:textId="77777777" w:rsidR="00401C56" w:rsidRPr="008D1BA7" w:rsidRDefault="00401C56" w:rsidP="0029035A">
            <w:pPr>
              <w:spacing w:line="240" w:lineRule="auto"/>
              <w:ind w:firstLine="0"/>
              <w:rPr>
                <w:i/>
                <w:sz w:val="16"/>
                <w:szCs w:val="18"/>
              </w:rPr>
            </w:pPr>
            <w:proofErr w:type="spellStart"/>
            <w:r w:rsidRPr="008D1BA7">
              <w:rPr>
                <w:i/>
                <w:sz w:val="16"/>
                <w:szCs w:val="18"/>
              </w:rPr>
              <w:t>Pomacanthus</w:t>
            </w:r>
            <w:proofErr w:type="spellEnd"/>
            <w:r w:rsidRPr="008D1BA7">
              <w:rPr>
                <w:i/>
                <w:sz w:val="16"/>
                <w:szCs w:val="18"/>
              </w:rPr>
              <w:t xml:space="preserve"> </w:t>
            </w:r>
            <w:proofErr w:type="spellStart"/>
            <w:r w:rsidRPr="008D1BA7">
              <w:rPr>
                <w:i/>
                <w:sz w:val="16"/>
                <w:szCs w:val="18"/>
              </w:rPr>
              <w:t>paru</w:t>
            </w:r>
            <w:proofErr w:type="spellEnd"/>
          </w:p>
        </w:tc>
        <w:tc>
          <w:tcPr>
            <w:tcW w:w="2204" w:type="dxa"/>
            <w:shd w:val="clear" w:color="auto" w:fill="FFFFFF" w:themeFill="background1"/>
            <w:noWrap/>
            <w:hideMark/>
          </w:tcPr>
          <w:p w14:paraId="4E520F4C" w14:textId="77777777" w:rsidR="00401C56" w:rsidRPr="008D1BA7" w:rsidRDefault="00401C56" w:rsidP="0029035A">
            <w:pPr>
              <w:spacing w:line="240" w:lineRule="auto"/>
              <w:ind w:firstLine="0"/>
              <w:rPr>
                <w:sz w:val="16"/>
                <w:szCs w:val="18"/>
              </w:rPr>
            </w:pPr>
            <w:r w:rsidRPr="008D1BA7">
              <w:rPr>
                <w:sz w:val="16"/>
                <w:szCs w:val="18"/>
              </w:rPr>
              <w:t>French angelfish</w:t>
            </w:r>
          </w:p>
        </w:tc>
      </w:tr>
      <w:tr w:rsidR="00401C56" w:rsidRPr="008D1BA7" w14:paraId="1BF803AA"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F1F2D19" w14:textId="77777777" w:rsidR="00401C56" w:rsidRPr="008D1BA7" w:rsidRDefault="00401C56" w:rsidP="0029035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xml:space="preserve"> </w:t>
            </w:r>
            <w:proofErr w:type="spellStart"/>
            <w:r w:rsidRPr="008D1BA7">
              <w:rPr>
                <w:i/>
                <w:sz w:val="16"/>
                <w:szCs w:val="18"/>
              </w:rPr>
              <w:t>guttatus</w:t>
            </w:r>
            <w:proofErr w:type="spellEnd"/>
          </w:p>
        </w:tc>
        <w:tc>
          <w:tcPr>
            <w:tcW w:w="1800" w:type="dxa"/>
            <w:shd w:val="clear" w:color="auto" w:fill="FFFFFF" w:themeFill="background1"/>
            <w:noWrap/>
            <w:hideMark/>
          </w:tcPr>
          <w:p w14:paraId="7A11F165" w14:textId="77777777" w:rsidR="00401C56" w:rsidRPr="008D1BA7" w:rsidRDefault="00401C56" w:rsidP="0029035A">
            <w:pPr>
              <w:spacing w:line="240" w:lineRule="auto"/>
              <w:ind w:firstLine="0"/>
              <w:rPr>
                <w:sz w:val="16"/>
                <w:szCs w:val="18"/>
              </w:rPr>
            </w:pPr>
            <w:r w:rsidRPr="008D1BA7">
              <w:rPr>
                <w:sz w:val="16"/>
                <w:szCs w:val="18"/>
              </w:rPr>
              <w:t>red hind</w:t>
            </w:r>
          </w:p>
        </w:tc>
        <w:tc>
          <w:tcPr>
            <w:tcW w:w="2160" w:type="dxa"/>
            <w:shd w:val="clear" w:color="auto" w:fill="FFFFFF" w:themeFill="background1"/>
            <w:noWrap/>
            <w:hideMark/>
          </w:tcPr>
          <w:p w14:paraId="1D669D50"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xml:space="preserve"> </w:t>
            </w:r>
            <w:proofErr w:type="spellStart"/>
            <w:r w:rsidRPr="008D1BA7">
              <w:rPr>
                <w:i/>
                <w:sz w:val="16"/>
                <w:szCs w:val="18"/>
              </w:rPr>
              <w:t>diencaeus</w:t>
            </w:r>
            <w:proofErr w:type="spellEnd"/>
          </w:p>
        </w:tc>
        <w:tc>
          <w:tcPr>
            <w:tcW w:w="2204" w:type="dxa"/>
            <w:shd w:val="clear" w:color="auto" w:fill="FFFFFF" w:themeFill="background1"/>
            <w:noWrap/>
            <w:hideMark/>
          </w:tcPr>
          <w:p w14:paraId="04ADD604" w14:textId="77777777" w:rsidR="00401C56" w:rsidRPr="008D1BA7" w:rsidRDefault="00401C56" w:rsidP="0029035A">
            <w:pPr>
              <w:spacing w:line="240" w:lineRule="auto"/>
              <w:ind w:firstLine="0"/>
              <w:rPr>
                <w:sz w:val="16"/>
                <w:szCs w:val="18"/>
              </w:rPr>
            </w:pPr>
            <w:r w:rsidRPr="008D1BA7">
              <w:rPr>
                <w:sz w:val="16"/>
                <w:szCs w:val="18"/>
              </w:rPr>
              <w:t>longfin damselfish</w:t>
            </w:r>
          </w:p>
        </w:tc>
      </w:tr>
      <w:tr w:rsidR="00401C56" w:rsidRPr="008D1BA7" w14:paraId="570C6149" w14:textId="77777777" w:rsidTr="0029035A">
        <w:trPr>
          <w:trHeight w:val="20"/>
        </w:trPr>
        <w:tc>
          <w:tcPr>
            <w:tcW w:w="2268" w:type="dxa"/>
            <w:shd w:val="clear" w:color="auto" w:fill="FFFFFF" w:themeFill="background1"/>
            <w:noWrap/>
            <w:hideMark/>
          </w:tcPr>
          <w:p w14:paraId="14B14AAE" w14:textId="77777777" w:rsidR="00401C56" w:rsidRPr="008D1BA7" w:rsidRDefault="00401C56" w:rsidP="0029035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w:t>
            </w:r>
            <w:proofErr w:type="spellStart"/>
            <w:r w:rsidRPr="008D1BA7">
              <w:rPr>
                <w:i/>
                <w:sz w:val="16"/>
                <w:szCs w:val="18"/>
              </w:rPr>
              <w:t>cruentatus</w:t>
            </w:r>
            <w:proofErr w:type="spellEnd"/>
          </w:p>
        </w:tc>
        <w:tc>
          <w:tcPr>
            <w:tcW w:w="1800" w:type="dxa"/>
            <w:shd w:val="clear" w:color="auto" w:fill="FFFFFF" w:themeFill="background1"/>
            <w:noWrap/>
            <w:hideMark/>
          </w:tcPr>
          <w:p w14:paraId="708AB858" w14:textId="77777777" w:rsidR="00401C56" w:rsidRPr="008D1BA7" w:rsidRDefault="00401C56" w:rsidP="0029035A">
            <w:pPr>
              <w:spacing w:line="240" w:lineRule="auto"/>
              <w:ind w:firstLine="0"/>
              <w:rPr>
                <w:sz w:val="16"/>
                <w:szCs w:val="18"/>
              </w:rPr>
            </w:pPr>
            <w:r w:rsidRPr="008D1BA7">
              <w:rPr>
                <w:sz w:val="16"/>
                <w:szCs w:val="18"/>
              </w:rPr>
              <w:t>graysby</w:t>
            </w:r>
          </w:p>
        </w:tc>
        <w:tc>
          <w:tcPr>
            <w:tcW w:w="2160" w:type="dxa"/>
            <w:shd w:val="clear" w:color="auto" w:fill="FFFFFF" w:themeFill="background1"/>
            <w:noWrap/>
            <w:hideMark/>
          </w:tcPr>
          <w:p w14:paraId="14CEFE95"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xml:space="preserve"> </w:t>
            </w:r>
            <w:proofErr w:type="spellStart"/>
            <w:r w:rsidRPr="008D1BA7">
              <w:rPr>
                <w:i/>
                <w:sz w:val="16"/>
                <w:szCs w:val="18"/>
              </w:rPr>
              <w:t>leucostictus</w:t>
            </w:r>
            <w:proofErr w:type="spellEnd"/>
          </w:p>
        </w:tc>
        <w:tc>
          <w:tcPr>
            <w:tcW w:w="2204" w:type="dxa"/>
            <w:shd w:val="clear" w:color="auto" w:fill="FFFFFF" w:themeFill="background1"/>
            <w:noWrap/>
            <w:hideMark/>
          </w:tcPr>
          <w:p w14:paraId="64096248" w14:textId="77777777" w:rsidR="00401C56" w:rsidRPr="008D1BA7" w:rsidRDefault="00401C56" w:rsidP="0029035A">
            <w:pPr>
              <w:spacing w:line="240" w:lineRule="auto"/>
              <w:ind w:firstLine="0"/>
              <w:rPr>
                <w:sz w:val="16"/>
                <w:szCs w:val="18"/>
              </w:rPr>
            </w:pPr>
            <w:r w:rsidRPr="008D1BA7">
              <w:rPr>
                <w:sz w:val="16"/>
                <w:szCs w:val="18"/>
              </w:rPr>
              <w:t>beaugregory</w:t>
            </w:r>
          </w:p>
        </w:tc>
      </w:tr>
      <w:tr w:rsidR="00401C56" w:rsidRPr="008D1BA7" w14:paraId="07AFB70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0FD1466" w14:textId="77777777" w:rsidR="00401C56" w:rsidRPr="008D1BA7" w:rsidRDefault="00401C56" w:rsidP="0029035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fulva</w:t>
            </w:r>
          </w:p>
        </w:tc>
        <w:tc>
          <w:tcPr>
            <w:tcW w:w="1800" w:type="dxa"/>
            <w:shd w:val="clear" w:color="auto" w:fill="FFFFFF" w:themeFill="background1"/>
            <w:noWrap/>
            <w:hideMark/>
          </w:tcPr>
          <w:p w14:paraId="58044F97" w14:textId="77777777" w:rsidR="00401C56" w:rsidRPr="008D1BA7" w:rsidRDefault="00401C56" w:rsidP="0029035A">
            <w:pPr>
              <w:spacing w:line="240" w:lineRule="auto"/>
              <w:ind w:firstLine="0"/>
              <w:rPr>
                <w:sz w:val="16"/>
                <w:szCs w:val="18"/>
              </w:rPr>
            </w:pPr>
            <w:proofErr w:type="spellStart"/>
            <w:r w:rsidRPr="008D1BA7">
              <w:rPr>
                <w:sz w:val="16"/>
                <w:szCs w:val="18"/>
              </w:rPr>
              <w:t>coney</w:t>
            </w:r>
            <w:proofErr w:type="spellEnd"/>
          </w:p>
        </w:tc>
        <w:tc>
          <w:tcPr>
            <w:tcW w:w="2160" w:type="dxa"/>
            <w:shd w:val="clear" w:color="auto" w:fill="FFFFFF" w:themeFill="background1"/>
            <w:noWrap/>
            <w:hideMark/>
          </w:tcPr>
          <w:p w14:paraId="386E3916"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xml:space="preserve"> </w:t>
            </w:r>
            <w:proofErr w:type="spellStart"/>
            <w:r w:rsidRPr="008D1BA7">
              <w:rPr>
                <w:i/>
                <w:sz w:val="16"/>
                <w:szCs w:val="18"/>
              </w:rPr>
              <w:t>variabilis</w:t>
            </w:r>
            <w:proofErr w:type="spellEnd"/>
          </w:p>
        </w:tc>
        <w:tc>
          <w:tcPr>
            <w:tcW w:w="2204" w:type="dxa"/>
            <w:shd w:val="clear" w:color="auto" w:fill="FFFFFF" w:themeFill="background1"/>
            <w:noWrap/>
            <w:hideMark/>
          </w:tcPr>
          <w:p w14:paraId="7790C3AD" w14:textId="77777777" w:rsidR="00401C56" w:rsidRPr="008D1BA7" w:rsidRDefault="00401C56" w:rsidP="0029035A">
            <w:pPr>
              <w:spacing w:line="240" w:lineRule="auto"/>
              <w:ind w:firstLine="0"/>
              <w:rPr>
                <w:sz w:val="16"/>
                <w:szCs w:val="18"/>
              </w:rPr>
            </w:pPr>
            <w:r w:rsidRPr="008D1BA7">
              <w:rPr>
                <w:sz w:val="16"/>
                <w:szCs w:val="18"/>
              </w:rPr>
              <w:t>cocoa damselfish</w:t>
            </w:r>
          </w:p>
        </w:tc>
      </w:tr>
      <w:tr w:rsidR="00401C56" w:rsidRPr="008D1BA7" w14:paraId="6E035EB0" w14:textId="77777777" w:rsidTr="0029035A">
        <w:trPr>
          <w:trHeight w:val="20"/>
        </w:trPr>
        <w:tc>
          <w:tcPr>
            <w:tcW w:w="2268" w:type="dxa"/>
            <w:shd w:val="clear" w:color="auto" w:fill="FFFFFF" w:themeFill="background1"/>
            <w:noWrap/>
            <w:hideMark/>
          </w:tcPr>
          <w:p w14:paraId="7B0CCEF8" w14:textId="77777777" w:rsidR="00401C56" w:rsidRPr="008D1BA7" w:rsidRDefault="00401C56" w:rsidP="0029035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w:t>
            </w:r>
            <w:proofErr w:type="spellStart"/>
            <w:r w:rsidRPr="008D1BA7">
              <w:rPr>
                <w:i/>
                <w:sz w:val="16"/>
                <w:szCs w:val="18"/>
              </w:rPr>
              <w:t>striatus</w:t>
            </w:r>
            <w:proofErr w:type="spellEnd"/>
          </w:p>
        </w:tc>
        <w:tc>
          <w:tcPr>
            <w:tcW w:w="1800" w:type="dxa"/>
            <w:shd w:val="clear" w:color="auto" w:fill="FFFFFF" w:themeFill="background1"/>
            <w:noWrap/>
            <w:hideMark/>
          </w:tcPr>
          <w:p w14:paraId="356CFAFA" w14:textId="77777777" w:rsidR="00401C56" w:rsidRPr="008D1BA7" w:rsidRDefault="00401C56" w:rsidP="0029035A">
            <w:pPr>
              <w:spacing w:line="240" w:lineRule="auto"/>
              <w:ind w:firstLine="0"/>
              <w:rPr>
                <w:sz w:val="16"/>
                <w:szCs w:val="18"/>
              </w:rPr>
            </w:pPr>
            <w:r w:rsidRPr="008D1BA7">
              <w:rPr>
                <w:sz w:val="16"/>
                <w:szCs w:val="18"/>
              </w:rPr>
              <w:t>Nassau grouper</w:t>
            </w:r>
          </w:p>
        </w:tc>
        <w:tc>
          <w:tcPr>
            <w:tcW w:w="2160" w:type="dxa"/>
            <w:shd w:val="clear" w:color="auto" w:fill="FFFFFF" w:themeFill="background1"/>
            <w:noWrap/>
            <w:hideMark/>
          </w:tcPr>
          <w:p w14:paraId="30E51E77"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w:t>
            </w:r>
            <w:proofErr w:type="spellStart"/>
            <w:r w:rsidRPr="008D1BA7">
              <w:rPr>
                <w:i/>
                <w:sz w:val="16"/>
                <w:szCs w:val="18"/>
              </w:rPr>
              <w:t>fuscus</w:t>
            </w:r>
            <w:proofErr w:type="spellEnd"/>
          </w:p>
        </w:tc>
        <w:tc>
          <w:tcPr>
            <w:tcW w:w="2204" w:type="dxa"/>
            <w:shd w:val="clear" w:color="auto" w:fill="FFFFFF" w:themeFill="background1"/>
            <w:noWrap/>
            <w:hideMark/>
          </w:tcPr>
          <w:p w14:paraId="60CE864F" w14:textId="77777777" w:rsidR="00401C56" w:rsidRPr="008D1BA7" w:rsidRDefault="00401C56" w:rsidP="0029035A">
            <w:pPr>
              <w:spacing w:line="240" w:lineRule="auto"/>
              <w:ind w:firstLine="0"/>
              <w:rPr>
                <w:sz w:val="16"/>
                <w:szCs w:val="18"/>
              </w:rPr>
            </w:pPr>
            <w:r w:rsidRPr="008D1BA7">
              <w:rPr>
                <w:sz w:val="16"/>
                <w:szCs w:val="18"/>
              </w:rPr>
              <w:t>dusky damselfish</w:t>
            </w:r>
          </w:p>
        </w:tc>
      </w:tr>
      <w:tr w:rsidR="00401C56" w:rsidRPr="008D1BA7" w14:paraId="0C80589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254658D" w14:textId="77777777" w:rsidR="00401C56" w:rsidRPr="008D1BA7" w:rsidRDefault="00401C56" w:rsidP="0029035A">
            <w:pPr>
              <w:spacing w:line="240" w:lineRule="auto"/>
              <w:ind w:firstLine="0"/>
              <w:rPr>
                <w:i/>
                <w:sz w:val="16"/>
                <w:szCs w:val="18"/>
              </w:rPr>
            </w:pPr>
            <w:proofErr w:type="spellStart"/>
            <w:r w:rsidRPr="008D1BA7">
              <w:rPr>
                <w:i/>
                <w:sz w:val="16"/>
                <w:szCs w:val="18"/>
              </w:rPr>
              <w:t>Equetus</w:t>
            </w:r>
            <w:proofErr w:type="spellEnd"/>
            <w:r w:rsidRPr="008D1BA7">
              <w:rPr>
                <w:i/>
                <w:sz w:val="16"/>
                <w:szCs w:val="18"/>
              </w:rPr>
              <w:t xml:space="preserve"> </w:t>
            </w:r>
            <w:proofErr w:type="spellStart"/>
            <w:r w:rsidRPr="008D1BA7">
              <w:rPr>
                <w:i/>
                <w:sz w:val="16"/>
                <w:szCs w:val="18"/>
              </w:rPr>
              <w:t>acuminatus</w:t>
            </w:r>
            <w:proofErr w:type="spellEnd"/>
          </w:p>
        </w:tc>
        <w:tc>
          <w:tcPr>
            <w:tcW w:w="1800" w:type="dxa"/>
            <w:shd w:val="clear" w:color="auto" w:fill="FFFFFF" w:themeFill="background1"/>
            <w:noWrap/>
            <w:hideMark/>
          </w:tcPr>
          <w:p w14:paraId="4AC87D02" w14:textId="77777777" w:rsidR="00401C56" w:rsidRPr="008D1BA7" w:rsidRDefault="00401C56" w:rsidP="0029035A">
            <w:pPr>
              <w:spacing w:line="240" w:lineRule="auto"/>
              <w:ind w:firstLine="0"/>
              <w:rPr>
                <w:sz w:val="16"/>
                <w:szCs w:val="18"/>
              </w:rPr>
            </w:pPr>
            <w:r w:rsidRPr="008D1BA7">
              <w:rPr>
                <w:sz w:val="16"/>
                <w:szCs w:val="18"/>
              </w:rPr>
              <w:t>high-hat</w:t>
            </w:r>
          </w:p>
        </w:tc>
        <w:tc>
          <w:tcPr>
            <w:tcW w:w="2160" w:type="dxa"/>
            <w:shd w:val="clear" w:color="auto" w:fill="FFFFFF" w:themeFill="background1"/>
            <w:noWrap/>
            <w:hideMark/>
          </w:tcPr>
          <w:p w14:paraId="087084B4"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w:t>
            </w:r>
            <w:proofErr w:type="spellStart"/>
            <w:r w:rsidRPr="008D1BA7">
              <w:rPr>
                <w:i/>
                <w:sz w:val="16"/>
                <w:szCs w:val="18"/>
              </w:rPr>
              <w:t>partitus</w:t>
            </w:r>
            <w:proofErr w:type="spellEnd"/>
          </w:p>
        </w:tc>
        <w:tc>
          <w:tcPr>
            <w:tcW w:w="2204" w:type="dxa"/>
            <w:shd w:val="clear" w:color="auto" w:fill="FFFFFF" w:themeFill="background1"/>
            <w:noWrap/>
            <w:hideMark/>
          </w:tcPr>
          <w:p w14:paraId="5F9FB219" w14:textId="77777777" w:rsidR="00401C56" w:rsidRPr="008D1BA7" w:rsidRDefault="00401C56" w:rsidP="0029035A">
            <w:pPr>
              <w:spacing w:line="240" w:lineRule="auto"/>
              <w:ind w:firstLine="0"/>
              <w:rPr>
                <w:sz w:val="16"/>
                <w:szCs w:val="18"/>
              </w:rPr>
            </w:pPr>
            <w:r w:rsidRPr="008D1BA7">
              <w:rPr>
                <w:sz w:val="16"/>
                <w:szCs w:val="18"/>
              </w:rPr>
              <w:t>bicolor damselfish</w:t>
            </w:r>
          </w:p>
        </w:tc>
      </w:tr>
      <w:tr w:rsidR="00401C56" w:rsidRPr="008D1BA7" w14:paraId="4518C173" w14:textId="77777777" w:rsidTr="0029035A">
        <w:trPr>
          <w:trHeight w:val="20"/>
        </w:trPr>
        <w:tc>
          <w:tcPr>
            <w:tcW w:w="2268" w:type="dxa"/>
            <w:shd w:val="clear" w:color="auto" w:fill="FFFFFF" w:themeFill="background1"/>
            <w:noWrap/>
            <w:hideMark/>
          </w:tcPr>
          <w:p w14:paraId="32D2E408" w14:textId="77777777" w:rsidR="00401C56" w:rsidRPr="008D1BA7" w:rsidRDefault="00401C56" w:rsidP="0029035A">
            <w:pPr>
              <w:spacing w:line="240" w:lineRule="auto"/>
              <w:ind w:firstLine="0"/>
              <w:rPr>
                <w:i/>
                <w:sz w:val="16"/>
                <w:szCs w:val="18"/>
              </w:rPr>
            </w:pPr>
            <w:proofErr w:type="spellStart"/>
            <w:r w:rsidRPr="008D1BA7">
              <w:rPr>
                <w:i/>
                <w:sz w:val="16"/>
                <w:szCs w:val="18"/>
              </w:rPr>
              <w:t>Equetus</w:t>
            </w:r>
            <w:proofErr w:type="spellEnd"/>
            <w:r w:rsidRPr="008D1BA7">
              <w:rPr>
                <w:i/>
                <w:sz w:val="16"/>
                <w:szCs w:val="18"/>
              </w:rPr>
              <w:t xml:space="preserve"> </w:t>
            </w:r>
            <w:proofErr w:type="spellStart"/>
            <w:r w:rsidRPr="008D1BA7">
              <w:rPr>
                <w:i/>
                <w:sz w:val="16"/>
                <w:szCs w:val="18"/>
              </w:rPr>
              <w:t>lanceolatus</w:t>
            </w:r>
            <w:proofErr w:type="spellEnd"/>
          </w:p>
        </w:tc>
        <w:tc>
          <w:tcPr>
            <w:tcW w:w="1800" w:type="dxa"/>
            <w:shd w:val="clear" w:color="auto" w:fill="FFFFFF" w:themeFill="background1"/>
            <w:noWrap/>
            <w:hideMark/>
          </w:tcPr>
          <w:p w14:paraId="5F82DE92" w14:textId="77777777" w:rsidR="00401C56" w:rsidRPr="008D1BA7" w:rsidRDefault="00401C56" w:rsidP="0029035A">
            <w:pPr>
              <w:spacing w:line="240" w:lineRule="auto"/>
              <w:ind w:firstLine="0"/>
              <w:rPr>
                <w:sz w:val="16"/>
                <w:szCs w:val="18"/>
              </w:rPr>
            </w:pPr>
            <w:proofErr w:type="spellStart"/>
            <w:r w:rsidRPr="008D1BA7">
              <w:rPr>
                <w:sz w:val="16"/>
                <w:szCs w:val="18"/>
              </w:rPr>
              <w:t>jacknife</w:t>
            </w:r>
            <w:proofErr w:type="spellEnd"/>
            <w:r w:rsidRPr="008D1BA7">
              <w:rPr>
                <w:sz w:val="16"/>
                <w:szCs w:val="18"/>
              </w:rPr>
              <w:t xml:space="preserve"> fish</w:t>
            </w:r>
          </w:p>
        </w:tc>
        <w:tc>
          <w:tcPr>
            <w:tcW w:w="2160" w:type="dxa"/>
            <w:shd w:val="clear" w:color="auto" w:fill="FFFFFF" w:themeFill="background1"/>
            <w:noWrap/>
            <w:hideMark/>
          </w:tcPr>
          <w:p w14:paraId="3AA174CF"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w:t>
            </w:r>
            <w:proofErr w:type="spellStart"/>
            <w:r w:rsidRPr="008D1BA7">
              <w:rPr>
                <w:i/>
                <w:sz w:val="16"/>
                <w:szCs w:val="18"/>
              </w:rPr>
              <w:t>planifrons</w:t>
            </w:r>
            <w:proofErr w:type="spellEnd"/>
          </w:p>
        </w:tc>
        <w:tc>
          <w:tcPr>
            <w:tcW w:w="2204" w:type="dxa"/>
            <w:shd w:val="clear" w:color="auto" w:fill="FFFFFF" w:themeFill="background1"/>
            <w:noWrap/>
            <w:hideMark/>
          </w:tcPr>
          <w:p w14:paraId="5F0B0702" w14:textId="77777777" w:rsidR="00401C56" w:rsidRPr="008D1BA7" w:rsidRDefault="00401C56" w:rsidP="0029035A">
            <w:pPr>
              <w:spacing w:line="240" w:lineRule="auto"/>
              <w:ind w:firstLine="0"/>
              <w:rPr>
                <w:sz w:val="16"/>
                <w:szCs w:val="18"/>
              </w:rPr>
            </w:pPr>
            <w:proofErr w:type="spellStart"/>
            <w:r w:rsidRPr="008D1BA7">
              <w:rPr>
                <w:sz w:val="16"/>
                <w:szCs w:val="18"/>
              </w:rPr>
              <w:t>threespot</w:t>
            </w:r>
            <w:proofErr w:type="spellEnd"/>
            <w:r w:rsidRPr="008D1BA7">
              <w:rPr>
                <w:sz w:val="16"/>
                <w:szCs w:val="18"/>
              </w:rPr>
              <w:t xml:space="preserve"> damselfish</w:t>
            </w:r>
          </w:p>
        </w:tc>
      </w:tr>
      <w:tr w:rsidR="00401C56" w:rsidRPr="008D1BA7" w14:paraId="6DDC3C68"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1C23DEE" w14:textId="77777777" w:rsidR="00401C56" w:rsidRPr="008D1BA7" w:rsidRDefault="00401C56" w:rsidP="0029035A">
            <w:pPr>
              <w:spacing w:line="240" w:lineRule="auto"/>
              <w:ind w:firstLine="0"/>
              <w:rPr>
                <w:i/>
                <w:sz w:val="16"/>
                <w:szCs w:val="18"/>
              </w:rPr>
            </w:pPr>
            <w:proofErr w:type="spellStart"/>
            <w:r w:rsidRPr="008D1BA7">
              <w:rPr>
                <w:i/>
                <w:sz w:val="16"/>
                <w:szCs w:val="18"/>
              </w:rPr>
              <w:t>Equetus</w:t>
            </w:r>
            <w:proofErr w:type="spellEnd"/>
            <w:r w:rsidRPr="008D1BA7">
              <w:rPr>
                <w:i/>
                <w:sz w:val="16"/>
                <w:szCs w:val="18"/>
              </w:rPr>
              <w:t xml:space="preserve"> punctatus</w:t>
            </w:r>
          </w:p>
        </w:tc>
        <w:tc>
          <w:tcPr>
            <w:tcW w:w="1800" w:type="dxa"/>
            <w:shd w:val="clear" w:color="auto" w:fill="FFFFFF" w:themeFill="background1"/>
            <w:noWrap/>
            <w:hideMark/>
          </w:tcPr>
          <w:p w14:paraId="73CEB58A" w14:textId="77777777" w:rsidR="00401C56" w:rsidRPr="008D1BA7" w:rsidRDefault="00401C56" w:rsidP="0029035A">
            <w:pPr>
              <w:spacing w:line="240" w:lineRule="auto"/>
              <w:ind w:firstLine="0"/>
              <w:rPr>
                <w:sz w:val="16"/>
                <w:szCs w:val="18"/>
              </w:rPr>
            </w:pPr>
            <w:r w:rsidRPr="008D1BA7">
              <w:rPr>
                <w:sz w:val="16"/>
                <w:szCs w:val="18"/>
              </w:rPr>
              <w:t>spotted drum</w:t>
            </w:r>
          </w:p>
        </w:tc>
        <w:tc>
          <w:tcPr>
            <w:tcW w:w="2160" w:type="dxa"/>
            <w:shd w:val="clear" w:color="auto" w:fill="FFFFFF" w:themeFill="background1"/>
            <w:noWrap/>
            <w:hideMark/>
          </w:tcPr>
          <w:p w14:paraId="5C17666B" w14:textId="77777777" w:rsidR="00401C56" w:rsidRPr="008D1BA7" w:rsidRDefault="00401C56" w:rsidP="0029035A">
            <w:pPr>
              <w:spacing w:line="240" w:lineRule="auto"/>
              <w:ind w:firstLine="0"/>
              <w:rPr>
                <w:i/>
                <w:sz w:val="16"/>
                <w:szCs w:val="18"/>
              </w:rPr>
            </w:pPr>
            <w:proofErr w:type="spellStart"/>
            <w:r w:rsidRPr="008D1BA7">
              <w:rPr>
                <w:i/>
                <w:sz w:val="16"/>
                <w:szCs w:val="18"/>
              </w:rPr>
              <w:t>Pseudupeneus</w:t>
            </w:r>
            <w:proofErr w:type="spellEnd"/>
            <w:r w:rsidRPr="008D1BA7">
              <w:rPr>
                <w:i/>
                <w:sz w:val="16"/>
                <w:szCs w:val="18"/>
              </w:rPr>
              <w:t xml:space="preserve"> maculatus</w:t>
            </w:r>
          </w:p>
        </w:tc>
        <w:tc>
          <w:tcPr>
            <w:tcW w:w="2204" w:type="dxa"/>
            <w:shd w:val="clear" w:color="auto" w:fill="FFFFFF" w:themeFill="background1"/>
            <w:noWrap/>
            <w:hideMark/>
          </w:tcPr>
          <w:p w14:paraId="08C0F74F" w14:textId="77777777" w:rsidR="00401C56" w:rsidRPr="008D1BA7" w:rsidRDefault="00401C56" w:rsidP="0029035A">
            <w:pPr>
              <w:spacing w:line="240" w:lineRule="auto"/>
              <w:ind w:firstLine="0"/>
              <w:rPr>
                <w:sz w:val="16"/>
                <w:szCs w:val="18"/>
              </w:rPr>
            </w:pPr>
            <w:r w:rsidRPr="008D1BA7">
              <w:rPr>
                <w:sz w:val="16"/>
                <w:szCs w:val="18"/>
              </w:rPr>
              <w:t>spotted goatfish</w:t>
            </w:r>
          </w:p>
        </w:tc>
      </w:tr>
      <w:tr w:rsidR="00401C56" w:rsidRPr="008D1BA7" w14:paraId="333AC7D1" w14:textId="77777777" w:rsidTr="0029035A">
        <w:trPr>
          <w:trHeight w:val="20"/>
        </w:trPr>
        <w:tc>
          <w:tcPr>
            <w:tcW w:w="2268" w:type="dxa"/>
            <w:shd w:val="clear" w:color="auto" w:fill="FFFFFF" w:themeFill="background1"/>
            <w:noWrap/>
            <w:hideMark/>
          </w:tcPr>
          <w:p w14:paraId="35065027" w14:textId="77777777" w:rsidR="00401C56" w:rsidRPr="008D1BA7" w:rsidRDefault="00401C56" w:rsidP="0029035A">
            <w:pPr>
              <w:spacing w:line="240" w:lineRule="auto"/>
              <w:ind w:firstLine="0"/>
              <w:rPr>
                <w:i/>
                <w:sz w:val="16"/>
                <w:szCs w:val="18"/>
              </w:rPr>
            </w:pPr>
            <w:proofErr w:type="spellStart"/>
            <w:r w:rsidRPr="008D1BA7">
              <w:rPr>
                <w:i/>
                <w:sz w:val="16"/>
                <w:szCs w:val="18"/>
              </w:rPr>
              <w:t>Gerres</w:t>
            </w:r>
            <w:proofErr w:type="spellEnd"/>
            <w:r w:rsidRPr="008D1BA7">
              <w:rPr>
                <w:i/>
                <w:sz w:val="16"/>
                <w:szCs w:val="18"/>
              </w:rPr>
              <w:t xml:space="preserve"> </w:t>
            </w:r>
            <w:proofErr w:type="spellStart"/>
            <w:r w:rsidRPr="008D1BA7">
              <w:rPr>
                <w:i/>
                <w:sz w:val="16"/>
                <w:szCs w:val="18"/>
              </w:rPr>
              <w:t>cinereus</w:t>
            </w:r>
            <w:proofErr w:type="spellEnd"/>
          </w:p>
        </w:tc>
        <w:tc>
          <w:tcPr>
            <w:tcW w:w="1800" w:type="dxa"/>
            <w:shd w:val="clear" w:color="auto" w:fill="FFFFFF" w:themeFill="background1"/>
            <w:noWrap/>
            <w:hideMark/>
          </w:tcPr>
          <w:p w14:paraId="4E3DB113" w14:textId="77777777" w:rsidR="00401C56" w:rsidRPr="008D1BA7" w:rsidRDefault="00401C56" w:rsidP="0029035A">
            <w:pPr>
              <w:spacing w:line="240" w:lineRule="auto"/>
              <w:ind w:firstLine="0"/>
              <w:rPr>
                <w:sz w:val="16"/>
                <w:szCs w:val="18"/>
              </w:rPr>
            </w:pPr>
            <w:r w:rsidRPr="008D1BA7">
              <w:rPr>
                <w:sz w:val="16"/>
                <w:szCs w:val="18"/>
              </w:rPr>
              <w:t>yellowfin mojarra</w:t>
            </w:r>
          </w:p>
        </w:tc>
        <w:tc>
          <w:tcPr>
            <w:tcW w:w="2160" w:type="dxa"/>
            <w:shd w:val="clear" w:color="auto" w:fill="FFFFFF" w:themeFill="background1"/>
            <w:noWrap/>
            <w:hideMark/>
          </w:tcPr>
          <w:p w14:paraId="2FBEF5A1" w14:textId="77777777" w:rsidR="00401C56" w:rsidRPr="008D1BA7" w:rsidRDefault="00401C56" w:rsidP="0029035A">
            <w:pPr>
              <w:spacing w:line="240" w:lineRule="auto"/>
              <w:ind w:firstLine="0"/>
              <w:rPr>
                <w:i/>
                <w:sz w:val="16"/>
                <w:szCs w:val="18"/>
              </w:rPr>
            </w:pPr>
            <w:r w:rsidRPr="008D1BA7">
              <w:rPr>
                <w:i/>
                <w:sz w:val="16"/>
                <w:szCs w:val="18"/>
              </w:rPr>
              <w:t>Pterois volitans</w:t>
            </w:r>
          </w:p>
        </w:tc>
        <w:tc>
          <w:tcPr>
            <w:tcW w:w="2204" w:type="dxa"/>
            <w:shd w:val="clear" w:color="auto" w:fill="FFFFFF" w:themeFill="background1"/>
            <w:noWrap/>
            <w:hideMark/>
          </w:tcPr>
          <w:p w14:paraId="4BE1DF27" w14:textId="77777777" w:rsidR="00401C56" w:rsidRPr="008D1BA7" w:rsidRDefault="00401C56" w:rsidP="0029035A">
            <w:pPr>
              <w:spacing w:line="240" w:lineRule="auto"/>
              <w:ind w:firstLine="0"/>
              <w:rPr>
                <w:sz w:val="16"/>
                <w:szCs w:val="18"/>
              </w:rPr>
            </w:pPr>
            <w:r w:rsidRPr="008D1BA7">
              <w:rPr>
                <w:sz w:val="16"/>
                <w:szCs w:val="18"/>
              </w:rPr>
              <w:t>lionfish</w:t>
            </w:r>
          </w:p>
        </w:tc>
      </w:tr>
      <w:tr w:rsidR="00401C56" w:rsidRPr="008D1BA7" w14:paraId="6D42995F"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1105EEF" w14:textId="77777777" w:rsidR="00401C56" w:rsidRPr="008D1BA7" w:rsidRDefault="00401C56" w:rsidP="0029035A">
            <w:pPr>
              <w:spacing w:line="240" w:lineRule="auto"/>
              <w:ind w:firstLine="0"/>
              <w:rPr>
                <w:i/>
                <w:sz w:val="16"/>
                <w:szCs w:val="18"/>
              </w:rPr>
            </w:pPr>
            <w:r w:rsidRPr="008D1BA7">
              <w:rPr>
                <w:i/>
                <w:sz w:val="16"/>
                <w:szCs w:val="18"/>
              </w:rPr>
              <w:t xml:space="preserve">Gramma </w:t>
            </w:r>
            <w:proofErr w:type="spellStart"/>
            <w:r w:rsidRPr="008D1BA7">
              <w:rPr>
                <w:i/>
                <w:sz w:val="16"/>
                <w:szCs w:val="18"/>
              </w:rPr>
              <w:t>loreto</w:t>
            </w:r>
            <w:proofErr w:type="spellEnd"/>
          </w:p>
        </w:tc>
        <w:tc>
          <w:tcPr>
            <w:tcW w:w="1800" w:type="dxa"/>
            <w:shd w:val="clear" w:color="auto" w:fill="FFFFFF" w:themeFill="background1"/>
            <w:noWrap/>
            <w:hideMark/>
          </w:tcPr>
          <w:p w14:paraId="1C16F801" w14:textId="77777777" w:rsidR="00401C56" w:rsidRPr="008D1BA7" w:rsidRDefault="00401C56" w:rsidP="0029035A">
            <w:pPr>
              <w:spacing w:line="240" w:lineRule="auto"/>
              <w:ind w:firstLine="0"/>
              <w:rPr>
                <w:sz w:val="16"/>
                <w:szCs w:val="18"/>
              </w:rPr>
            </w:pPr>
            <w:r w:rsidRPr="008D1BA7">
              <w:rPr>
                <w:sz w:val="16"/>
                <w:szCs w:val="18"/>
              </w:rPr>
              <w:t xml:space="preserve">fairy </w:t>
            </w:r>
            <w:proofErr w:type="spellStart"/>
            <w:r w:rsidRPr="008D1BA7">
              <w:rPr>
                <w:sz w:val="16"/>
                <w:szCs w:val="18"/>
              </w:rPr>
              <w:t>basslet</w:t>
            </w:r>
            <w:proofErr w:type="spellEnd"/>
          </w:p>
        </w:tc>
        <w:tc>
          <w:tcPr>
            <w:tcW w:w="2160" w:type="dxa"/>
            <w:shd w:val="clear" w:color="auto" w:fill="FFFFFF" w:themeFill="background1"/>
            <w:noWrap/>
            <w:hideMark/>
          </w:tcPr>
          <w:p w14:paraId="3834F789" w14:textId="77777777" w:rsidR="00401C56" w:rsidRPr="008D1BA7" w:rsidRDefault="00401C56" w:rsidP="0029035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coeruleus</w:t>
            </w:r>
          </w:p>
        </w:tc>
        <w:tc>
          <w:tcPr>
            <w:tcW w:w="2204" w:type="dxa"/>
            <w:shd w:val="clear" w:color="auto" w:fill="FFFFFF" w:themeFill="background1"/>
            <w:noWrap/>
            <w:hideMark/>
          </w:tcPr>
          <w:p w14:paraId="63090CF2" w14:textId="77777777" w:rsidR="00401C56" w:rsidRPr="008D1BA7" w:rsidRDefault="00401C56" w:rsidP="0029035A">
            <w:pPr>
              <w:spacing w:line="240" w:lineRule="auto"/>
              <w:ind w:firstLine="0"/>
              <w:rPr>
                <w:sz w:val="16"/>
                <w:szCs w:val="18"/>
              </w:rPr>
            </w:pPr>
            <w:r w:rsidRPr="008D1BA7">
              <w:rPr>
                <w:sz w:val="16"/>
                <w:szCs w:val="18"/>
              </w:rPr>
              <w:t>blue parrotfish</w:t>
            </w:r>
          </w:p>
        </w:tc>
      </w:tr>
      <w:tr w:rsidR="00401C56" w:rsidRPr="008D1BA7" w14:paraId="7010B332" w14:textId="77777777" w:rsidTr="0029035A">
        <w:trPr>
          <w:trHeight w:val="20"/>
        </w:trPr>
        <w:tc>
          <w:tcPr>
            <w:tcW w:w="2268" w:type="dxa"/>
            <w:shd w:val="clear" w:color="auto" w:fill="FFFFFF" w:themeFill="background1"/>
            <w:noWrap/>
            <w:hideMark/>
          </w:tcPr>
          <w:p w14:paraId="2F02BC36"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aurolineatum</w:t>
            </w:r>
            <w:proofErr w:type="spellEnd"/>
          </w:p>
        </w:tc>
        <w:tc>
          <w:tcPr>
            <w:tcW w:w="1800" w:type="dxa"/>
            <w:shd w:val="clear" w:color="auto" w:fill="FFFFFF" w:themeFill="background1"/>
            <w:noWrap/>
            <w:hideMark/>
          </w:tcPr>
          <w:p w14:paraId="16FB3046" w14:textId="77777777" w:rsidR="00401C56" w:rsidRPr="008D1BA7" w:rsidRDefault="00401C56" w:rsidP="0029035A">
            <w:pPr>
              <w:spacing w:line="240" w:lineRule="auto"/>
              <w:ind w:firstLine="0"/>
              <w:rPr>
                <w:sz w:val="16"/>
                <w:szCs w:val="18"/>
              </w:rPr>
            </w:pPr>
            <w:r w:rsidRPr="008D1BA7">
              <w:rPr>
                <w:sz w:val="16"/>
                <w:szCs w:val="18"/>
              </w:rPr>
              <w:t>tomtate grunt</w:t>
            </w:r>
          </w:p>
        </w:tc>
        <w:tc>
          <w:tcPr>
            <w:tcW w:w="2160" w:type="dxa"/>
            <w:shd w:val="clear" w:color="auto" w:fill="FFFFFF" w:themeFill="background1"/>
            <w:noWrap/>
            <w:hideMark/>
          </w:tcPr>
          <w:p w14:paraId="3D7799F0" w14:textId="77777777" w:rsidR="00401C56" w:rsidRPr="008D1BA7" w:rsidRDefault="00401C56" w:rsidP="0029035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croicensis</w:t>
            </w:r>
            <w:proofErr w:type="spellEnd"/>
          </w:p>
        </w:tc>
        <w:tc>
          <w:tcPr>
            <w:tcW w:w="2204" w:type="dxa"/>
            <w:shd w:val="clear" w:color="auto" w:fill="FFFFFF" w:themeFill="background1"/>
            <w:noWrap/>
            <w:hideMark/>
          </w:tcPr>
          <w:p w14:paraId="305961FB" w14:textId="77777777" w:rsidR="00401C56" w:rsidRPr="008D1BA7" w:rsidRDefault="00401C56" w:rsidP="0029035A">
            <w:pPr>
              <w:spacing w:line="240" w:lineRule="auto"/>
              <w:ind w:firstLine="0"/>
              <w:rPr>
                <w:sz w:val="16"/>
                <w:szCs w:val="18"/>
              </w:rPr>
            </w:pPr>
            <w:r w:rsidRPr="008D1BA7">
              <w:rPr>
                <w:sz w:val="16"/>
                <w:szCs w:val="18"/>
              </w:rPr>
              <w:t>striped parrotfish</w:t>
            </w:r>
          </w:p>
        </w:tc>
      </w:tr>
      <w:tr w:rsidR="00401C56" w:rsidRPr="008D1BA7" w14:paraId="2A0276CB"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BB77D46"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carbonarium</w:t>
            </w:r>
            <w:proofErr w:type="spellEnd"/>
          </w:p>
        </w:tc>
        <w:tc>
          <w:tcPr>
            <w:tcW w:w="1800" w:type="dxa"/>
            <w:shd w:val="clear" w:color="auto" w:fill="FFFFFF" w:themeFill="background1"/>
            <w:noWrap/>
            <w:hideMark/>
          </w:tcPr>
          <w:p w14:paraId="594DC6DC" w14:textId="77777777" w:rsidR="00401C56" w:rsidRPr="008D1BA7" w:rsidRDefault="00401C56" w:rsidP="0029035A">
            <w:pPr>
              <w:spacing w:line="240" w:lineRule="auto"/>
              <w:ind w:firstLine="0"/>
              <w:rPr>
                <w:sz w:val="16"/>
                <w:szCs w:val="18"/>
              </w:rPr>
            </w:pPr>
            <w:r w:rsidRPr="008D1BA7">
              <w:rPr>
                <w:sz w:val="16"/>
                <w:szCs w:val="18"/>
              </w:rPr>
              <w:t>Caesar grunt</w:t>
            </w:r>
          </w:p>
        </w:tc>
        <w:tc>
          <w:tcPr>
            <w:tcW w:w="2160" w:type="dxa"/>
            <w:shd w:val="clear" w:color="auto" w:fill="FFFFFF" w:themeFill="background1"/>
            <w:noWrap/>
            <w:hideMark/>
          </w:tcPr>
          <w:p w14:paraId="17D2DD5C" w14:textId="77777777" w:rsidR="00401C56" w:rsidRPr="008D1BA7" w:rsidRDefault="00401C56" w:rsidP="0029035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guacamaia</w:t>
            </w:r>
            <w:proofErr w:type="spellEnd"/>
          </w:p>
        </w:tc>
        <w:tc>
          <w:tcPr>
            <w:tcW w:w="2204" w:type="dxa"/>
            <w:shd w:val="clear" w:color="auto" w:fill="FFFFFF" w:themeFill="background1"/>
            <w:noWrap/>
            <w:hideMark/>
          </w:tcPr>
          <w:p w14:paraId="0F82DA6E" w14:textId="77777777" w:rsidR="00401C56" w:rsidRPr="008D1BA7" w:rsidRDefault="00401C56" w:rsidP="0029035A">
            <w:pPr>
              <w:spacing w:line="240" w:lineRule="auto"/>
              <w:ind w:firstLine="0"/>
              <w:rPr>
                <w:sz w:val="16"/>
                <w:szCs w:val="18"/>
              </w:rPr>
            </w:pPr>
            <w:r w:rsidRPr="008D1BA7">
              <w:rPr>
                <w:sz w:val="16"/>
                <w:szCs w:val="18"/>
              </w:rPr>
              <w:t>rainbow parrotfish</w:t>
            </w:r>
          </w:p>
        </w:tc>
      </w:tr>
      <w:tr w:rsidR="00401C56" w:rsidRPr="008D1BA7" w14:paraId="4516E607" w14:textId="77777777" w:rsidTr="0029035A">
        <w:trPr>
          <w:trHeight w:val="20"/>
        </w:trPr>
        <w:tc>
          <w:tcPr>
            <w:tcW w:w="2268" w:type="dxa"/>
            <w:shd w:val="clear" w:color="auto" w:fill="FFFFFF" w:themeFill="background1"/>
            <w:noWrap/>
            <w:hideMark/>
          </w:tcPr>
          <w:p w14:paraId="3B941281"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chrysargyreum</w:t>
            </w:r>
            <w:proofErr w:type="spellEnd"/>
          </w:p>
        </w:tc>
        <w:tc>
          <w:tcPr>
            <w:tcW w:w="1800" w:type="dxa"/>
            <w:shd w:val="clear" w:color="auto" w:fill="FFFFFF" w:themeFill="background1"/>
            <w:noWrap/>
            <w:hideMark/>
          </w:tcPr>
          <w:p w14:paraId="3A96A0A7" w14:textId="77777777" w:rsidR="00401C56" w:rsidRPr="008D1BA7" w:rsidRDefault="00401C56" w:rsidP="0029035A">
            <w:pPr>
              <w:spacing w:line="240" w:lineRule="auto"/>
              <w:ind w:firstLine="0"/>
              <w:rPr>
                <w:sz w:val="16"/>
                <w:szCs w:val="18"/>
              </w:rPr>
            </w:pPr>
            <w:r w:rsidRPr="008D1BA7">
              <w:rPr>
                <w:sz w:val="16"/>
                <w:szCs w:val="18"/>
              </w:rPr>
              <w:t>smallmouth grunt</w:t>
            </w:r>
          </w:p>
        </w:tc>
        <w:tc>
          <w:tcPr>
            <w:tcW w:w="2160" w:type="dxa"/>
            <w:shd w:val="clear" w:color="auto" w:fill="FFFFFF" w:themeFill="background1"/>
            <w:noWrap/>
            <w:hideMark/>
          </w:tcPr>
          <w:p w14:paraId="3F9DEC94" w14:textId="77777777" w:rsidR="00401C56" w:rsidRPr="008D1BA7" w:rsidRDefault="00401C56" w:rsidP="0029035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taeniopterus</w:t>
            </w:r>
            <w:proofErr w:type="spellEnd"/>
          </w:p>
        </w:tc>
        <w:tc>
          <w:tcPr>
            <w:tcW w:w="2204" w:type="dxa"/>
            <w:shd w:val="clear" w:color="auto" w:fill="FFFFFF" w:themeFill="background1"/>
            <w:noWrap/>
            <w:hideMark/>
          </w:tcPr>
          <w:p w14:paraId="2889AF4D" w14:textId="77777777" w:rsidR="00401C56" w:rsidRPr="008D1BA7" w:rsidRDefault="00401C56" w:rsidP="0029035A">
            <w:pPr>
              <w:spacing w:line="240" w:lineRule="auto"/>
              <w:ind w:firstLine="0"/>
              <w:rPr>
                <w:sz w:val="16"/>
                <w:szCs w:val="18"/>
              </w:rPr>
            </w:pPr>
            <w:r w:rsidRPr="008D1BA7">
              <w:rPr>
                <w:sz w:val="16"/>
                <w:szCs w:val="18"/>
              </w:rPr>
              <w:t>princess parrotfish</w:t>
            </w:r>
          </w:p>
        </w:tc>
      </w:tr>
      <w:tr w:rsidR="00401C56" w:rsidRPr="008D1BA7" w14:paraId="68C4A899"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A837835"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flavolineatum</w:t>
            </w:r>
            <w:proofErr w:type="spellEnd"/>
          </w:p>
        </w:tc>
        <w:tc>
          <w:tcPr>
            <w:tcW w:w="1800" w:type="dxa"/>
            <w:shd w:val="clear" w:color="auto" w:fill="FFFFFF" w:themeFill="background1"/>
            <w:noWrap/>
            <w:hideMark/>
          </w:tcPr>
          <w:p w14:paraId="40A73EAE" w14:textId="77777777" w:rsidR="00401C56" w:rsidRPr="008D1BA7" w:rsidRDefault="00401C56" w:rsidP="0029035A">
            <w:pPr>
              <w:spacing w:line="240" w:lineRule="auto"/>
              <w:ind w:firstLine="0"/>
              <w:rPr>
                <w:sz w:val="16"/>
                <w:szCs w:val="18"/>
              </w:rPr>
            </w:pPr>
            <w:r w:rsidRPr="008D1BA7">
              <w:rPr>
                <w:sz w:val="16"/>
                <w:szCs w:val="18"/>
              </w:rPr>
              <w:t>French grunt</w:t>
            </w:r>
          </w:p>
        </w:tc>
        <w:tc>
          <w:tcPr>
            <w:tcW w:w="2160" w:type="dxa"/>
            <w:shd w:val="clear" w:color="auto" w:fill="FFFFFF" w:themeFill="background1"/>
            <w:noWrap/>
            <w:hideMark/>
          </w:tcPr>
          <w:p w14:paraId="6B1C603E" w14:textId="77777777" w:rsidR="00401C56" w:rsidRPr="008D1BA7" w:rsidRDefault="00401C56" w:rsidP="0029035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vetula</w:t>
            </w:r>
            <w:proofErr w:type="spellEnd"/>
          </w:p>
        </w:tc>
        <w:tc>
          <w:tcPr>
            <w:tcW w:w="2204" w:type="dxa"/>
            <w:shd w:val="clear" w:color="auto" w:fill="FFFFFF" w:themeFill="background1"/>
            <w:noWrap/>
            <w:hideMark/>
          </w:tcPr>
          <w:p w14:paraId="3AA50BDB" w14:textId="77777777" w:rsidR="00401C56" w:rsidRPr="008D1BA7" w:rsidRDefault="00401C56" w:rsidP="0029035A">
            <w:pPr>
              <w:spacing w:line="240" w:lineRule="auto"/>
              <w:ind w:firstLine="0"/>
              <w:rPr>
                <w:sz w:val="16"/>
                <w:szCs w:val="18"/>
              </w:rPr>
            </w:pPr>
            <w:r w:rsidRPr="008D1BA7">
              <w:rPr>
                <w:sz w:val="16"/>
                <w:szCs w:val="18"/>
              </w:rPr>
              <w:t>queen parrotfish</w:t>
            </w:r>
          </w:p>
        </w:tc>
      </w:tr>
      <w:tr w:rsidR="00401C56" w:rsidRPr="008D1BA7" w14:paraId="364E57C1" w14:textId="77777777" w:rsidTr="0029035A">
        <w:trPr>
          <w:trHeight w:val="20"/>
        </w:trPr>
        <w:tc>
          <w:tcPr>
            <w:tcW w:w="2268" w:type="dxa"/>
            <w:shd w:val="clear" w:color="auto" w:fill="FFFFFF" w:themeFill="background1"/>
            <w:noWrap/>
            <w:hideMark/>
          </w:tcPr>
          <w:p w14:paraId="5B84DFD4"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macrostomum</w:t>
            </w:r>
            <w:proofErr w:type="spellEnd"/>
          </w:p>
        </w:tc>
        <w:tc>
          <w:tcPr>
            <w:tcW w:w="1800" w:type="dxa"/>
            <w:shd w:val="clear" w:color="auto" w:fill="FFFFFF" w:themeFill="background1"/>
            <w:noWrap/>
            <w:hideMark/>
          </w:tcPr>
          <w:p w14:paraId="138BB796" w14:textId="77777777" w:rsidR="00401C56" w:rsidRPr="008D1BA7" w:rsidRDefault="00401C56" w:rsidP="0029035A">
            <w:pPr>
              <w:spacing w:line="240" w:lineRule="auto"/>
              <w:ind w:firstLine="0"/>
              <w:rPr>
                <w:sz w:val="16"/>
                <w:szCs w:val="18"/>
              </w:rPr>
            </w:pPr>
            <w:r w:rsidRPr="008D1BA7">
              <w:rPr>
                <w:sz w:val="16"/>
                <w:szCs w:val="18"/>
              </w:rPr>
              <w:t>Spanish grunt</w:t>
            </w:r>
          </w:p>
        </w:tc>
        <w:tc>
          <w:tcPr>
            <w:tcW w:w="2160" w:type="dxa"/>
            <w:shd w:val="clear" w:color="auto" w:fill="FFFFFF" w:themeFill="background1"/>
            <w:noWrap/>
            <w:hideMark/>
          </w:tcPr>
          <w:p w14:paraId="720EBAB9" w14:textId="77777777" w:rsidR="00401C56" w:rsidRPr="008D1BA7" w:rsidRDefault="00401C56" w:rsidP="0029035A">
            <w:pPr>
              <w:spacing w:line="240" w:lineRule="auto"/>
              <w:ind w:firstLine="0"/>
              <w:rPr>
                <w:i/>
                <w:sz w:val="16"/>
                <w:szCs w:val="18"/>
              </w:rPr>
            </w:pPr>
            <w:r w:rsidRPr="008D1BA7">
              <w:rPr>
                <w:i/>
                <w:sz w:val="16"/>
                <w:szCs w:val="18"/>
              </w:rPr>
              <w:t xml:space="preserve">Serranus </w:t>
            </w:r>
            <w:proofErr w:type="spellStart"/>
            <w:r w:rsidRPr="008D1BA7">
              <w:rPr>
                <w:i/>
                <w:sz w:val="16"/>
                <w:szCs w:val="18"/>
              </w:rPr>
              <w:t>baldwini</w:t>
            </w:r>
            <w:proofErr w:type="spellEnd"/>
          </w:p>
        </w:tc>
        <w:tc>
          <w:tcPr>
            <w:tcW w:w="2204" w:type="dxa"/>
            <w:shd w:val="clear" w:color="auto" w:fill="FFFFFF" w:themeFill="background1"/>
            <w:noWrap/>
            <w:hideMark/>
          </w:tcPr>
          <w:p w14:paraId="3A1E451E" w14:textId="77777777" w:rsidR="00401C56" w:rsidRPr="008D1BA7" w:rsidRDefault="00401C56" w:rsidP="0029035A">
            <w:pPr>
              <w:spacing w:line="240" w:lineRule="auto"/>
              <w:ind w:firstLine="0"/>
              <w:rPr>
                <w:sz w:val="16"/>
                <w:szCs w:val="18"/>
              </w:rPr>
            </w:pPr>
            <w:r w:rsidRPr="008D1BA7">
              <w:rPr>
                <w:sz w:val="16"/>
                <w:szCs w:val="18"/>
              </w:rPr>
              <w:t>lantern bass</w:t>
            </w:r>
          </w:p>
        </w:tc>
      </w:tr>
      <w:tr w:rsidR="00401C56" w:rsidRPr="008D1BA7" w14:paraId="23785553"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689685E"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melanurum</w:t>
            </w:r>
            <w:proofErr w:type="spellEnd"/>
          </w:p>
        </w:tc>
        <w:tc>
          <w:tcPr>
            <w:tcW w:w="1800" w:type="dxa"/>
            <w:shd w:val="clear" w:color="auto" w:fill="FFFFFF" w:themeFill="background1"/>
            <w:noWrap/>
            <w:hideMark/>
          </w:tcPr>
          <w:p w14:paraId="1075D583" w14:textId="77777777" w:rsidR="00401C56" w:rsidRPr="008D1BA7" w:rsidRDefault="00401C56" w:rsidP="0029035A">
            <w:pPr>
              <w:spacing w:line="240" w:lineRule="auto"/>
              <w:ind w:firstLine="0"/>
              <w:rPr>
                <w:sz w:val="16"/>
                <w:szCs w:val="18"/>
              </w:rPr>
            </w:pPr>
            <w:proofErr w:type="spellStart"/>
            <w:r w:rsidRPr="008D1BA7">
              <w:rPr>
                <w:sz w:val="16"/>
                <w:szCs w:val="18"/>
              </w:rPr>
              <w:t>cottonwick</w:t>
            </w:r>
            <w:proofErr w:type="spellEnd"/>
            <w:r w:rsidRPr="008D1BA7">
              <w:rPr>
                <w:sz w:val="16"/>
                <w:szCs w:val="18"/>
              </w:rPr>
              <w:t xml:space="preserve"> grunt</w:t>
            </w:r>
          </w:p>
        </w:tc>
        <w:tc>
          <w:tcPr>
            <w:tcW w:w="2160" w:type="dxa"/>
            <w:shd w:val="clear" w:color="auto" w:fill="FFFFFF" w:themeFill="background1"/>
            <w:noWrap/>
            <w:hideMark/>
          </w:tcPr>
          <w:p w14:paraId="138CC3B5" w14:textId="77777777" w:rsidR="00401C56" w:rsidRPr="008D1BA7" w:rsidRDefault="00401C56" w:rsidP="0029035A">
            <w:pPr>
              <w:spacing w:line="240" w:lineRule="auto"/>
              <w:ind w:firstLine="0"/>
              <w:rPr>
                <w:i/>
                <w:sz w:val="16"/>
                <w:szCs w:val="18"/>
              </w:rPr>
            </w:pPr>
            <w:r w:rsidRPr="008D1BA7">
              <w:rPr>
                <w:i/>
                <w:sz w:val="16"/>
                <w:szCs w:val="18"/>
              </w:rPr>
              <w:t xml:space="preserve">Serranus </w:t>
            </w:r>
            <w:proofErr w:type="spellStart"/>
            <w:r w:rsidRPr="008D1BA7">
              <w:rPr>
                <w:i/>
                <w:sz w:val="16"/>
                <w:szCs w:val="18"/>
              </w:rPr>
              <w:t>tabacarius</w:t>
            </w:r>
            <w:proofErr w:type="spellEnd"/>
          </w:p>
        </w:tc>
        <w:tc>
          <w:tcPr>
            <w:tcW w:w="2204" w:type="dxa"/>
            <w:shd w:val="clear" w:color="auto" w:fill="FFFFFF" w:themeFill="background1"/>
            <w:noWrap/>
            <w:hideMark/>
          </w:tcPr>
          <w:p w14:paraId="1A3CA450" w14:textId="77777777" w:rsidR="00401C56" w:rsidRPr="008D1BA7" w:rsidRDefault="00401C56" w:rsidP="0029035A">
            <w:pPr>
              <w:spacing w:line="240" w:lineRule="auto"/>
              <w:ind w:firstLine="0"/>
              <w:rPr>
                <w:sz w:val="16"/>
                <w:szCs w:val="18"/>
              </w:rPr>
            </w:pPr>
            <w:r w:rsidRPr="008D1BA7">
              <w:rPr>
                <w:sz w:val="16"/>
                <w:szCs w:val="18"/>
              </w:rPr>
              <w:t>tobacco fish</w:t>
            </w:r>
          </w:p>
        </w:tc>
      </w:tr>
      <w:tr w:rsidR="00401C56" w:rsidRPr="008D1BA7" w14:paraId="7F4F4BCD" w14:textId="77777777" w:rsidTr="0029035A">
        <w:trPr>
          <w:trHeight w:val="20"/>
        </w:trPr>
        <w:tc>
          <w:tcPr>
            <w:tcW w:w="2268" w:type="dxa"/>
            <w:shd w:val="clear" w:color="auto" w:fill="FFFFFF" w:themeFill="background1"/>
            <w:noWrap/>
            <w:hideMark/>
          </w:tcPr>
          <w:p w14:paraId="5A6E16D6"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plumierii</w:t>
            </w:r>
            <w:proofErr w:type="spellEnd"/>
          </w:p>
        </w:tc>
        <w:tc>
          <w:tcPr>
            <w:tcW w:w="1800" w:type="dxa"/>
            <w:shd w:val="clear" w:color="auto" w:fill="FFFFFF" w:themeFill="background1"/>
            <w:noWrap/>
            <w:hideMark/>
          </w:tcPr>
          <w:p w14:paraId="4C6EE6BC" w14:textId="77777777" w:rsidR="00401C56" w:rsidRPr="008D1BA7" w:rsidRDefault="00401C56" w:rsidP="0029035A">
            <w:pPr>
              <w:spacing w:line="240" w:lineRule="auto"/>
              <w:ind w:firstLine="0"/>
              <w:rPr>
                <w:sz w:val="16"/>
                <w:szCs w:val="18"/>
              </w:rPr>
            </w:pPr>
            <w:r w:rsidRPr="008D1BA7">
              <w:rPr>
                <w:sz w:val="16"/>
                <w:szCs w:val="18"/>
              </w:rPr>
              <w:t>white grunt</w:t>
            </w:r>
          </w:p>
        </w:tc>
        <w:tc>
          <w:tcPr>
            <w:tcW w:w="2160" w:type="dxa"/>
            <w:shd w:val="clear" w:color="auto" w:fill="FFFFFF" w:themeFill="background1"/>
            <w:noWrap/>
            <w:hideMark/>
          </w:tcPr>
          <w:p w14:paraId="55968FB7" w14:textId="77777777" w:rsidR="00401C56" w:rsidRPr="008D1BA7" w:rsidRDefault="00401C56" w:rsidP="0029035A">
            <w:pPr>
              <w:spacing w:line="240" w:lineRule="auto"/>
              <w:ind w:firstLine="0"/>
              <w:rPr>
                <w:i/>
                <w:sz w:val="16"/>
                <w:szCs w:val="18"/>
              </w:rPr>
            </w:pPr>
            <w:r w:rsidRPr="008D1BA7">
              <w:rPr>
                <w:i/>
                <w:sz w:val="16"/>
                <w:szCs w:val="18"/>
              </w:rPr>
              <w:t xml:space="preserve">Serranus </w:t>
            </w:r>
            <w:proofErr w:type="spellStart"/>
            <w:r w:rsidRPr="008D1BA7">
              <w:rPr>
                <w:i/>
                <w:sz w:val="16"/>
                <w:szCs w:val="18"/>
              </w:rPr>
              <w:t>tigrinus</w:t>
            </w:r>
            <w:proofErr w:type="spellEnd"/>
          </w:p>
        </w:tc>
        <w:tc>
          <w:tcPr>
            <w:tcW w:w="2204" w:type="dxa"/>
            <w:shd w:val="clear" w:color="auto" w:fill="FFFFFF" w:themeFill="background1"/>
            <w:noWrap/>
            <w:hideMark/>
          </w:tcPr>
          <w:p w14:paraId="0C143C05" w14:textId="77777777" w:rsidR="00401C56" w:rsidRPr="008D1BA7" w:rsidRDefault="00401C56" w:rsidP="0029035A">
            <w:pPr>
              <w:spacing w:line="240" w:lineRule="auto"/>
              <w:ind w:firstLine="0"/>
              <w:rPr>
                <w:sz w:val="16"/>
                <w:szCs w:val="18"/>
              </w:rPr>
            </w:pPr>
            <w:r w:rsidRPr="008D1BA7">
              <w:rPr>
                <w:sz w:val="16"/>
                <w:szCs w:val="18"/>
              </w:rPr>
              <w:t>harlequin bass</w:t>
            </w:r>
          </w:p>
        </w:tc>
      </w:tr>
      <w:tr w:rsidR="00401C56" w:rsidRPr="008D1BA7" w14:paraId="3A30970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01BFC53"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sciurus</w:t>
            </w:r>
            <w:proofErr w:type="spellEnd"/>
          </w:p>
        </w:tc>
        <w:tc>
          <w:tcPr>
            <w:tcW w:w="1800" w:type="dxa"/>
            <w:shd w:val="clear" w:color="auto" w:fill="FFFFFF" w:themeFill="background1"/>
            <w:noWrap/>
            <w:hideMark/>
          </w:tcPr>
          <w:p w14:paraId="6CABB193" w14:textId="77777777" w:rsidR="00401C56" w:rsidRPr="008D1BA7" w:rsidRDefault="00401C56" w:rsidP="0029035A">
            <w:pPr>
              <w:spacing w:line="240" w:lineRule="auto"/>
              <w:ind w:firstLine="0"/>
              <w:rPr>
                <w:sz w:val="16"/>
                <w:szCs w:val="18"/>
              </w:rPr>
            </w:pPr>
            <w:r w:rsidRPr="008D1BA7">
              <w:rPr>
                <w:sz w:val="16"/>
                <w:szCs w:val="18"/>
              </w:rPr>
              <w:t>blue striped grunt</w:t>
            </w:r>
          </w:p>
        </w:tc>
        <w:tc>
          <w:tcPr>
            <w:tcW w:w="2160" w:type="dxa"/>
            <w:shd w:val="clear" w:color="auto" w:fill="FFFFFF" w:themeFill="background1"/>
            <w:noWrap/>
            <w:hideMark/>
          </w:tcPr>
          <w:p w14:paraId="11C841CD" w14:textId="77777777" w:rsidR="00401C56" w:rsidRPr="008D1BA7" w:rsidRDefault="00401C56" w:rsidP="0029035A">
            <w:pPr>
              <w:spacing w:line="240" w:lineRule="auto"/>
              <w:ind w:firstLine="0"/>
              <w:rPr>
                <w:i/>
                <w:sz w:val="16"/>
                <w:szCs w:val="18"/>
              </w:rPr>
            </w:pPr>
            <w:r w:rsidRPr="008D1BA7">
              <w:rPr>
                <w:i/>
                <w:sz w:val="16"/>
                <w:szCs w:val="18"/>
              </w:rPr>
              <w:t xml:space="preserve">Serranus </w:t>
            </w:r>
            <w:proofErr w:type="spellStart"/>
            <w:r w:rsidRPr="008D1BA7">
              <w:rPr>
                <w:i/>
                <w:sz w:val="16"/>
                <w:szCs w:val="18"/>
              </w:rPr>
              <w:t>tortugarum</w:t>
            </w:r>
            <w:proofErr w:type="spellEnd"/>
          </w:p>
        </w:tc>
        <w:tc>
          <w:tcPr>
            <w:tcW w:w="2204" w:type="dxa"/>
            <w:shd w:val="clear" w:color="auto" w:fill="FFFFFF" w:themeFill="background1"/>
            <w:noWrap/>
            <w:hideMark/>
          </w:tcPr>
          <w:p w14:paraId="4A911071" w14:textId="77777777" w:rsidR="00401C56" w:rsidRPr="008D1BA7" w:rsidRDefault="00401C56" w:rsidP="0029035A">
            <w:pPr>
              <w:spacing w:line="240" w:lineRule="auto"/>
              <w:ind w:firstLine="0"/>
              <w:rPr>
                <w:sz w:val="16"/>
                <w:szCs w:val="18"/>
              </w:rPr>
            </w:pPr>
            <w:r w:rsidRPr="008D1BA7">
              <w:rPr>
                <w:sz w:val="16"/>
                <w:szCs w:val="18"/>
              </w:rPr>
              <w:t>chalk bass</w:t>
            </w:r>
          </w:p>
        </w:tc>
      </w:tr>
      <w:tr w:rsidR="00401C56" w:rsidRPr="008D1BA7" w14:paraId="299C676C" w14:textId="77777777" w:rsidTr="0029035A">
        <w:trPr>
          <w:trHeight w:val="20"/>
        </w:trPr>
        <w:tc>
          <w:tcPr>
            <w:tcW w:w="2268" w:type="dxa"/>
            <w:shd w:val="clear" w:color="auto" w:fill="FFFFFF" w:themeFill="background1"/>
            <w:noWrap/>
            <w:hideMark/>
          </w:tcPr>
          <w:p w14:paraId="751E57BB"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sp. unidentified</w:t>
            </w:r>
          </w:p>
        </w:tc>
        <w:tc>
          <w:tcPr>
            <w:tcW w:w="1800" w:type="dxa"/>
            <w:shd w:val="clear" w:color="auto" w:fill="FFFFFF" w:themeFill="background1"/>
            <w:noWrap/>
            <w:hideMark/>
          </w:tcPr>
          <w:p w14:paraId="281894A0" w14:textId="77777777" w:rsidR="00401C56" w:rsidRPr="008D1BA7" w:rsidRDefault="00401C56" w:rsidP="0029035A">
            <w:pPr>
              <w:spacing w:line="240" w:lineRule="auto"/>
              <w:ind w:firstLine="0"/>
              <w:rPr>
                <w:sz w:val="16"/>
                <w:szCs w:val="18"/>
              </w:rPr>
            </w:pPr>
            <w:r w:rsidRPr="008D1BA7">
              <w:rPr>
                <w:sz w:val="16"/>
                <w:szCs w:val="18"/>
              </w:rPr>
              <w:t>unidentified grunt</w:t>
            </w:r>
          </w:p>
        </w:tc>
        <w:tc>
          <w:tcPr>
            <w:tcW w:w="2160" w:type="dxa"/>
            <w:shd w:val="clear" w:color="auto" w:fill="FFFFFF" w:themeFill="background1"/>
            <w:noWrap/>
            <w:hideMark/>
          </w:tcPr>
          <w:p w14:paraId="520A82FC"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atomarium</w:t>
            </w:r>
            <w:proofErr w:type="spellEnd"/>
          </w:p>
        </w:tc>
        <w:tc>
          <w:tcPr>
            <w:tcW w:w="2204" w:type="dxa"/>
            <w:shd w:val="clear" w:color="auto" w:fill="FFFFFF" w:themeFill="background1"/>
            <w:noWrap/>
            <w:hideMark/>
          </w:tcPr>
          <w:p w14:paraId="784FD49C" w14:textId="77777777" w:rsidR="00401C56" w:rsidRPr="008D1BA7" w:rsidRDefault="00401C56" w:rsidP="0029035A">
            <w:pPr>
              <w:spacing w:line="240" w:lineRule="auto"/>
              <w:ind w:firstLine="0"/>
              <w:rPr>
                <w:sz w:val="16"/>
                <w:szCs w:val="18"/>
              </w:rPr>
            </w:pPr>
            <w:proofErr w:type="spellStart"/>
            <w:r w:rsidRPr="008D1BA7">
              <w:rPr>
                <w:sz w:val="16"/>
                <w:szCs w:val="18"/>
              </w:rPr>
              <w:t>greenblotch</w:t>
            </w:r>
            <w:proofErr w:type="spellEnd"/>
            <w:r w:rsidRPr="008D1BA7">
              <w:rPr>
                <w:sz w:val="16"/>
                <w:szCs w:val="18"/>
              </w:rPr>
              <w:t xml:space="preserve"> parrotfish</w:t>
            </w:r>
          </w:p>
        </w:tc>
      </w:tr>
      <w:tr w:rsidR="00401C56" w:rsidRPr="008D1BA7" w14:paraId="51AF9291"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03872B9"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striatum</w:t>
            </w:r>
          </w:p>
        </w:tc>
        <w:tc>
          <w:tcPr>
            <w:tcW w:w="1800" w:type="dxa"/>
            <w:shd w:val="clear" w:color="auto" w:fill="FFFFFF" w:themeFill="background1"/>
            <w:noWrap/>
            <w:hideMark/>
          </w:tcPr>
          <w:p w14:paraId="409610E7" w14:textId="77777777" w:rsidR="00401C56" w:rsidRPr="008D1BA7" w:rsidRDefault="00401C56" w:rsidP="0029035A">
            <w:pPr>
              <w:spacing w:line="240" w:lineRule="auto"/>
              <w:ind w:firstLine="0"/>
              <w:rPr>
                <w:sz w:val="16"/>
                <w:szCs w:val="18"/>
              </w:rPr>
            </w:pPr>
            <w:r w:rsidRPr="008D1BA7">
              <w:rPr>
                <w:sz w:val="16"/>
                <w:szCs w:val="18"/>
              </w:rPr>
              <w:t>striped grunt</w:t>
            </w:r>
          </w:p>
        </w:tc>
        <w:tc>
          <w:tcPr>
            <w:tcW w:w="2160" w:type="dxa"/>
            <w:shd w:val="clear" w:color="auto" w:fill="FFFFFF" w:themeFill="background1"/>
            <w:noWrap/>
            <w:hideMark/>
          </w:tcPr>
          <w:p w14:paraId="581344C2"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aurofrenatum</w:t>
            </w:r>
            <w:proofErr w:type="spellEnd"/>
          </w:p>
        </w:tc>
        <w:tc>
          <w:tcPr>
            <w:tcW w:w="2204" w:type="dxa"/>
            <w:shd w:val="clear" w:color="auto" w:fill="FFFFFF" w:themeFill="background1"/>
            <w:noWrap/>
            <w:hideMark/>
          </w:tcPr>
          <w:p w14:paraId="7641B452" w14:textId="77777777" w:rsidR="00401C56" w:rsidRPr="008D1BA7" w:rsidRDefault="00401C56" w:rsidP="0029035A">
            <w:pPr>
              <w:spacing w:line="240" w:lineRule="auto"/>
              <w:ind w:firstLine="0"/>
              <w:rPr>
                <w:sz w:val="16"/>
                <w:szCs w:val="18"/>
              </w:rPr>
            </w:pPr>
            <w:proofErr w:type="spellStart"/>
            <w:r w:rsidRPr="008D1BA7">
              <w:rPr>
                <w:sz w:val="16"/>
                <w:szCs w:val="18"/>
              </w:rPr>
              <w:t>redband</w:t>
            </w:r>
            <w:proofErr w:type="spellEnd"/>
            <w:r w:rsidRPr="008D1BA7">
              <w:rPr>
                <w:sz w:val="16"/>
                <w:szCs w:val="18"/>
              </w:rPr>
              <w:t xml:space="preserve"> parrotfish</w:t>
            </w:r>
          </w:p>
        </w:tc>
      </w:tr>
      <w:tr w:rsidR="00401C56" w:rsidRPr="008D1BA7" w14:paraId="45D7C0C4" w14:textId="77777777" w:rsidTr="0029035A">
        <w:trPr>
          <w:trHeight w:val="20"/>
        </w:trPr>
        <w:tc>
          <w:tcPr>
            <w:tcW w:w="2268" w:type="dxa"/>
            <w:shd w:val="clear" w:color="auto" w:fill="FFFFFF" w:themeFill="background1"/>
            <w:noWrap/>
            <w:hideMark/>
          </w:tcPr>
          <w:p w14:paraId="5796AA5A"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bivittatus</w:t>
            </w:r>
            <w:proofErr w:type="spellEnd"/>
          </w:p>
        </w:tc>
        <w:tc>
          <w:tcPr>
            <w:tcW w:w="1800" w:type="dxa"/>
            <w:shd w:val="clear" w:color="auto" w:fill="FFFFFF" w:themeFill="background1"/>
            <w:noWrap/>
            <w:hideMark/>
          </w:tcPr>
          <w:p w14:paraId="4A122B31" w14:textId="77777777" w:rsidR="00401C56" w:rsidRPr="008D1BA7" w:rsidRDefault="00401C56" w:rsidP="0029035A">
            <w:pPr>
              <w:spacing w:line="240" w:lineRule="auto"/>
              <w:ind w:firstLine="0"/>
              <w:rPr>
                <w:sz w:val="16"/>
                <w:szCs w:val="18"/>
              </w:rPr>
            </w:pPr>
            <w:r w:rsidRPr="008D1BA7">
              <w:rPr>
                <w:sz w:val="16"/>
                <w:szCs w:val="18"/>
              </w:rPr>
              <w:t>slippery dick</w:t>
            </w:r>
          </w:p>
        </w:tc>
        <w:tc>
          <w:tcPr>
            <w:tcW w:w="2160" w:type="dxa"/>
            <w:shd w:val="clear" w:color="auto" w:fill="FFFFFF" w:themeFill="background1"/>
            <w:noWrap/>
            <w:hideMark/>
          </w:tcPr>
          <w:p w14:paraId="360FD13D"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chrysopterum</w:t>
            </w:r>
            <w:proofErr w:type="spellEnd"/>
          </w:p>
        </w:tc>
        <w:tc>
          <w:tcPr>
            <w:tcW w:w="2204" w:type="dxa"/>
            <w:shd w:val="clear" w:color="auto" w:fill="FFFFFF" w:themeFill="background1"/>
            <w:noWrap/>
            <w:hideMark/>
          </w:tcPr>
          <w:p w14:paraId="17DAF438" w14:textId="77777777" w:rsidR="00401C56" w:rsidRPr="008D1BA7" w:rsidRDefault="00401C56" w:rsidP="0029035A">
            <w:pPr>
              <w:spacing w:line="240" w:lineRule="auto"/>
              <w:ind w:firstLine="0"/>
              <w:rPr>
                <w:sz w:val="16"/>
                <w:szCs w:val="18"/>
              </w:rPr>
            </w:pPr>
            <w:proofErr w:type="spellStart"/>
            <w:r w:rsidRPr="008D1BA7">
              <w:rPr>
                <w:sz w:val="16"/>
                <w:szCs w:val="18"/>
              </w:rPr>
              <w:t>redtail</w:t>
            </w:r>
            <w:proofErr w:type="spellEnd"/>
            <w:r w:rsidRPr="008D1BA7">
              <w:rPr>
                <w:sz w:val="16"/>
                <w:szCs w:val="18"/>
              </w:rPr>
              <w:t xml:space="preserve"> parrotfish</w:t>
            </w:r>
          </w:p>
        </w:tc>
      </w:tr>
      <w:tr w:rsidR="00401C56" w:rsidRPr="008D1BA7" w14:paraId="1AD58A6F"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010AF06E"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cyanocephalus</w:t>
            </w:r>
            <w:proofErr w:type="spellEnd"/>
          </w:p>
        </w:tc>
        <w:tc>
          <w:tcPr>
            <w:tcW w:w="1800" w:type="dxa"/>
            <w:shd w:val="clear" w:color="auto" w:fill="FFFFFF" w:themeFill="background1"/>
            <w:noWrap/>
            <w:hideMark/>
          </w:tcPr>
          <w:p w14:paraId="1BB65B8B" w14:textId="77777777" w:rsidR="00401C56" w:rsidRPr="008D1BA7" w:rsidRDefault="00401C56" w:rsidP="0029035A">
            <w:pPr>
              <w:spacing w:line="240" w:lineRule="auto"/>
              <w:ind w:firstLine="0"/>
              <w:rPr>
                <w:sz w:val="16"/>
                <w:szCs w:val="18"/>
              </w:rPr>
            </w:pPr>
            <w:proofErr w:type="spellStart"/>
            <w:r w:rsidRPr="008D1BA7">
              <w:rPr>
                <w:sz w:val="16"/>
                <w:szCs w:val="18"/>
              </w:rPr>
              <w:t>yellowcheek</w:t>
            </w:r>
            <w:proofErr w:type="spellEnd"/>
            <w:r w:rsidRPr="008D1BA7">
              <w:rPr>
                <w:sz w:val="16"/>
                <w:szCs w:val="18"/>
              </w:rPr>
              <w:t xml:space="preserve"> wrasse</w:t>
            </w:r>
          </w:p>
        </w:tc>
        <w:tc>
          <w:tcPr>
            <w:tcW w:w="2160" w:type="dxa"/>
            <w:shd w:val="clear" w:color="auto" w:fill="FFFFFF" w:themeFill="background1"/>
            <w:noWrap/>
            <w:hideMark/>
          </w:tcPr>
          <w:p w14:paraId="3DE2A416"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radians</w:t>
            </w:r>
          </w:p>
        </w:tc>
        <w:tc>
          <w:tcPr>
            <w:tcW w:w="2204" w:type="dxa"/>
            <w:shd w:val="clear" w:color="auto" w:fill="FFFFFF" w:themeFill="background1"/>
            <w:noWrap/>
            <w:hideMark/>
          </w:tcPr>
          <w:p w14:paraId="3ABDB500" w14:textId="77777777" w:rsidR="00401C56" w:rsidRPr="008D1BA7" w:rsidRDefault="00401C56" w:rsidP="0029035A">
            <w:pPr>
              <w:spacing w:line="240" w:lineRule="auto"/>
              <w:ind w:firstLine="0"/>
              <w:rPr>
                <w:sz w:val="16"/>
                <w:szCs w:val="18"/>
              </w:rPr>
            </w:pPr>
            <w:r w:rsidRPr="008D1BA7">
              <w:rPr>
                <w:sz w:val="16"/>
                <w:szCs w:val="18"/>
              </w:rPr>
              <w:t>bucktooth parrotfish</w:t>
            </w:r>
          </w:p>
        </w:tc>
      </w:tr>
      <w:tr w:rsidR="00401C56" w:rsidRPr="008D1BA7" w14:paraId="787BD568" w14:textId="77777777" w:rsidTr="0029035A">
        <w:trPr>
          <w:trHeight w:val="20"/>
        </w:trPr>
        <w:tc>
          <w:tcPr>
            <w:tcW w:w="2268" w:type="dxa"/>
            <w:shd w:val="clear" w:color="auto" w:fill="FFFFFF" w:themeFill="background1"/>
            <w:noWrap/>
            <w:hideMark/>
          </w:tcPr>
          <w:p w14:paraId="0D2C781A"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garnoti</w:t>
            </w:r>
            <w:proofErr w:type="spellEnd"/>
          </w:p>
        </w:tc>
        <w:tc>
          <w:tcPr>
            <w:tcW w:w="1800" w:type="dxa"/>
            <w:shd w:val="clear" w:color="auto" w:fill="FFFFFF" w:themeFill="background1"/>
            <w:noWrap/>
            <w:hideMark/>
          </w:tcPr>
          <w:p w14:paraId="7E0844A0" w14:textId="77777777" w:rsidR="00401C56" w:rsidRPr="008D1BA7" w:rsidRDefault="00401C56" w:rsidP="0029035A">
            <w:pPr>
              <w:spacing w:line="240" w:lineRule="auto"/>
              <w:ind w:firstLine="0"/>
              <w:rPr>
                <w:sz w:val="16"/>
                <w:szCs w:val="18"/>
              </w:rPr>
            </w:pPr>
            <w:r w:rsidRPr="008D1BA7">
              <w:rPr>
                <w:sz w:val="16"/>
                <w:szCs w:val="18"/>
              </w:rPr>
              <w:t>yellowhead wrasse</w:t>
            </w:r>
          </w:p>
        </w:tc>
        <w:tc>
          <w:tcPr>
            <w:tcW w:w="2160" w:type="dxa"/>
            <w:shd w:val="clear" w:color="auto" w:fill="FFFFFF" w:themeFill="background1"/>
            <w:noWrap/>
            <w:hideMark/>
          </w:tcPr>
          <w:p w14:paraId="1E3D9D65"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rubripinne</w:t>
            </w:r>
            <w:proofErr w:type="spellEnd"/>
          </w:p>
        </w:tc>
        <w:tc>
          <w:tcPr>
            <w:tcW w:w="2204" w:type="dxa"/>
            <w:shd w:val="clear" w:color="auto" w:fill="FFFFFF" w:themeFill="background1"/>
            <w:noWrap/>
            <w:hideMark/>
          </w:tcPr>
          <w:p w14:paraId="3CCBFB7E" w14:textId="77777777" w:rsidR="00401C56" w:rsidRPr="008D1BA7" w:rsidRDefault="00401C56" w:rsidP="0029035A">
            <w:pPr>
              <w:spacing w:line="240" w:lineRule="auto"/>
              <w:ind w:firstLine="0"/>
              <w:rPr>
                <w:sz w:val="16"/>
                <w:szCs w:val="18"/>
              </w:rPr>
            </w:pPr>
            <w:r w:rsidRPr="008D1BA7">
              <w:rPr>
                <w:sz w:val="16"/>
                <w:szCs w:val="18"/>
              </w:rPr>
              <w:t>yellowtail parrotfish</w:t>
            </w:r>
          </w:p>
        </w:tc>
      </w:tr>
      <w:tr w:rsidR="00401C56" w:rsidRPr="008D1BA7" w14:paraId="3655CE09"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1B6DF4E"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maculipinna</w:t>
            </w:r>
            <w:proofErr w:type="spellEnd"/>
          </w:p>
        </w:tc>
        <w:tc>
          <w:tcPr>
            <w:tcW w:w="1800" w:type="dxa"/>
            <w:shd w:val="clear" w:color="auto" w:fill="FFFFFF" w:themeFill="background1"/>
            <w:noWrap/>
            <w:hideMark/>
          </w:tcPr>
          <w:p w14:paraId="1FA19C2A" w14:textId="77777777" w:rsidR="00401C56" w:rsidRPr="008D1BA7" w:rsidRDefault="00401C56" w:rsidP="0029035A">
            <w:pPr>
              <w:spacing w:line="240" w:lineRule="auto"/>
              <w:ind w:firstLine="0"/>
              <w:rPr>
                <w:sz w:val="16"/>
                <w:szCs w:val="18"/>
              </w:rPr>
            </w:pPr>
            <w:r w:rsidRPr="008D1BA7">
              <w:rPr>
                <w:sz w:val="16"/>
                <w:szCs w:val="18"/>
              </w:rPr>
              <w:t>clown wrasse</w:t>
            </w:r>
          </w:p>
        </w:tc>
        <w:tc>
          <w:tcPr>
            <w:tcW w:w="2160" w:type="dxa"/>
            <w:shd w:val="clear" w:color="auto" w:fill="FFFFFF" w:themeFill="background1"/>
            <w:noWrap/>
            <w:hideMark/>
          </w:tcPr>
          <w:p w14:paraId="15F0AF28"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viride</w:t>
            </w:r>
            <w:proofErr w:type="spellEnd"/>
          </w:p>
        </w:tc>
        <w:tc>
          <w:tcPr>
            <w:tcW w:w="2204" w:type="dxa"/>
            <w:shd w:val="clear" w:color="auto" w:fill="FFFFFF" w:themeFill="background1"/>
            <w:noWrap/>
            <w:hideMark/>
          </w:tcPr>
          <w:p w14:paraId="4D7C5857" w14:textId="77777777" w:rsidR="00401C56" w:rsidRPr="008D1BA7" w:rsidRDefault="00401C56" w:rsidP="0029035A">
            <w:pPr>
              <w:spacing w:line="240" w:lineRule="auto"/>
              <w:ind w:firstLine="0"/>
              <w:rPr>
                <w:sz w:val="16"/>
                <w:szCs w:val="18"/>
              </w:rPr>
            </w:pPr>
            <w:r w:rsidRPr="008D1BA7">
              <w:rPr>
                <w:sz w:val="16"/>
                <w:szCs w:val="18"/>
              </w:rPr>
              <w:t>stoplight parrotfish</w:t>
            </w:r>
          </w:p>
        </w:tc>
      </w:tr>
      <w:tr w:rsidR="00401C56" w:rsidRPr="008D1BA7" w14:paraId="31FB0D4B" w14:textId="77777777" w:rsidTr="0029035A">
        <w:trPr>
          <w:trHeight w:val="20"/>
        </w:trPr>
        <w:tc>
          <w:tcPr>
            <w:tcW w:w="2268" w:type="dxa"/>
            <w:shd w:val="clear" w:color="auto" w:fill="FFFFFF" w:themeFill="background1"/>
            <w:noWrap/>
            <w:hideMark/>
          </w:tcPr>
          <w:p w14:paraId="14CDED3D"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pictus</w:t>
            </w:r>
            <w:proofErr w:type="spellEnd"/>
          </w:p>
        </w:tc>
        <w:tc>
          <w:tcPr>
            <w:tcW w:w="1800" w:type="dxa"/>
            <w:shd w:val="clear" w:color="auto" w:fill="FFFFFF" w:themeFill="background1"/>
            <w:noWrap/>
            <w:hideMark/>
          </w:tcPr>
          <w:p w14:paraId="3B12F8F4" w14:textId="77777777" w:rsidR="00401C56" w:rsidRPr="008D1BA7" w:rsidRDefault="00401C56" w:rsidP="0029035A">
            <w:pPr>
              <w:spacing w:line="240" w:lineRule="auto"/>
              <w:ind w:firstLine="0"/>
              <w:rPr>
                <w:sz w:val="16"/>
                <w:szCs w:val="18"/>
              </w:rPr>
            </w:pPr>
            <w:r w:rsidRPr="008D1BA7">
              <w:rPr>
                <w:sz w:val="16"/>
                <w:szCs w:val="18"/>
              </w:rPr>
              <w:t>rainbow wrasse</w:t>
            </w:r>
          </w:p>
        </w:tc>
        <w:tc>
          <w:tcPr>
            <w:tcW w:w="2160" w:type="dxa"/>
            <w:shd w:val="clear" w:color="auto" w:fill="FFFFFF" w:themeFill="background1"/>
            <w:noWrap/>
            <w:hideMark/>
          </w:tcPr>
          <w:p w14:paraId="61E58088" w14:textId="77777777" w:rsidR="00401C56" w:rsidRPr="008D1BA7" w:rsidRDefault="00401C56" w:rsidP="0029035A">
            <w:pPr>
              <w:spacing w:line="240" w:lineRule="auto"/>
              <w:ind w:firstLine="0"/>
              <w:rPr>
                <w:i/>
                <w:sz w:val="16"/>
                <w:szCs w:val="18"/>
              </w:rPr>
            </w:pPr>
            <w:proofErr w:type="spellStart"/>
            <w:r w:rsidRPr="008D1BA7">
              <w:rPr>
                <w:i/>
                <w:sz w:val="16"/>
                <w:szCs w:val="18"/>
              </w:rPr>
              <w:t>Sphoeroides</w:t>
            </w:r>
            <w:proofErr w:type="spellEnd"/>
            <w:r w:rsidRPr="008D1BA7">
              <w:rPr>
                <w:i/>
                <w:sz w:val="16"/>
                <w:szCs w:val="18"/>
              </w:rPr>
              <w:t xml:space="preserve"> dorsalis</w:t>
            </w:r>
          </w:p>
        </w:tc>
        <w:tc>
          <w:tcPr>
            <w:tcW w:w="2204" w:type="dxa"/>
            <w:shd w:val="clear" w:color="auto" w:fill="FFFFFF" w:themeFill="background1"/>
            <w:noWrap/>
            <w:hideMark/>
          </w:tcPr>
          <w:p w14:paraId="3C80BDB8" w14:textId="77777777" w:rsidR="00401C56" w:rsidRPr="008D1BA7" w:rsidRDefault="00401C56" w:rsidP="0029035A">
            <w:pPr>
              <w:spacing w:line="240" w:lineRule="auto"/>
              <w:ind w:firstLine="0"/>
              <w:rPr>
                <w:sz w:val="16"/>
                <w:szCs w:val="18"/>
              </w:rPr>
            </w:pPr>
            <w:r w:rsidRPr="008D1BA7">
              <w:rPr>
                <w:sz w:val="16"/>
                <w:szCs w:val="18"/>
              </w:rPr>
              <w:t>marbled puffer</w:t>
            </w:r>
          </w:p>
        </w:tc>
      </w:tr>
      <w:tr w:rsidR="00401C56" w:rsidRPr="008D1BA7" w14:paraId="05F04680"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0739BABC"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poeyi</w:t>
            </w:r>
            <w:proofErr w:type="spellEnd"/>
          </w:p>
        </w:tc>
        <w:tc>
          <w:tcPr>
            <w:tcW w:w="1800" w:type="dxa"/>
            <w:shd w:val="clear" w:color="auto" w:fill="FFFFFF" w:themeFill="background1"/>
            <w:noWrap/>
            <w:hideMark/>
          </w:tcPr>
          <w:p w14:paraId="4CBD7285" w14:textId="77777777" w:rsidR="00401C56" w:rsidRPr="008D1BA7" w:rsidRDefault="00401C56" w:rsidP="0029035A">
            <w:pPr>
              <w:spacing w:line="240" w:lineRule="auto"/>
              <w:ind w:firstLine="0"/>
              <w:rPr>
                <w:sz w:val="16"/>
                <w:szCs w:val="18"/>
              </w:rPr>
            </w:pPr>
            <w:proofErr w:type="spellStart"/>
            <w:r w:rsidRPr="008D1BA7">
              <w:rPr>
                <w:sz w:val="16"/>
                <w:szCs w:val="18"/>
              </w:rPr>
              <w:t>blackear</w:t>
            </w:r>
            <w:proofErr w:type="spellEnd"/>
            <w:r w:rsidRPr="008D1BA7">
              <w:rPr>
                <w:sz w:val="16"/>
                <w:szCs w:val="18"/>
              </w:rPr>
              <w:t xml:space="preserve"> wrasse</w:t>
            </w:r>
          </w:p>
        </w:tc>
        <w:tc>
          <w:tcPr>
            <w:tcW w:w="2160" w:type="dxa"/>
            <w:shd w:val="clear" w:color="auto" w:fill="FFFFFF" w:themeFill="background1"/>
            <w:noWrap/>
            <w:hideMark/>
          </w:tcPr>
          <w:p w14:paraId="1ADF4950" w14:textId="77777777" w:rsidR="00401C56" w:rsidRPr="008D1BA7" w:rsidRDefault="00401C56" w:rsidP="0029035A">
            <w:pPr>
              <w:spacing w:line="240" w:lineRule="auto"/>
              <w:ind w:firstLine="0"/>
              <w:rPr>
                <w:i/>
                <w:sz w:val="16"/>
                <w:szCs w:val="18"/>
              </w:rPr>
            </w:pPr>
            <w:proofErr w:type="spellStart"/>
            <w:r w:rsidRPr="008D1BA7">
              <w:rPr>
                <w:i/>
                <w:sz w:val="16"/>
                <w:szCs w:val="18"/>
              </w:rPr>
              <w:t>Sphoeroides</w:t>
            </w:r>
            <w:proofErr w:type="spellEnd"/>
            <w:r w:rsidRPr="008D1BA7">
              <w:rPr>
                <w:i/>
                <w:sz w:val="16"/>
                <w:szCs w:val="18"/>
              </w:rPr>
              <w:t xml:space="preserve"> </w:t>
            </w:r>
            <w:proofErr w:type="spellStart"/>
            <w:r w:rsidRPr="008D1BA7">
              <w:rPr>
                <w:i/>
                <w:sz w:val="16"/>
                <w:szCs w:val="18"/>
              </w:rPr>
              <w:t>spengleri</w:t>
            </w:r>
            <w:proofErr w:type="spellEnd"/>
          </w:p>
        </w:tc>
        <w:tc>
          <w:tcPr>
            <w:tcW w:w="2204" w:type="dxa"/>
            <w:shd w:val="clear" w:color="auto" w:fill="FFFFFF" w:themeFill="background1"/>
            <w:noWrap/>
            <w:hideMark/>
          </w:tcPr>
          <w:p w14:paraId="030C323F" w14:textId="77777777" w:rsidR="00401C56" w:rsidRPr="008D1BA7" w:rsidRDefault="00401C56" w:rsidP="0029035A">
            <w:pPr>
              <w:spacing w:line="240" w:lineRule="auto"/>
              <w:ind w:firstLine="0"/>
              <w:rPr>
                <w:sz w:val="16"/>
                <w:szCs w:val="18"/>
              </w:rPr>
            </w:pPr>
            <w:proofErr w:type="spellStart"/>
            <w:r w:rsidRPr="008D1BA7">
              <w:rPr>
                <w:sz w:val="16"/>
                <w:szCs w:val="18"/>
              </w:rPr>
              <w:t>bandtail</w:t>
            </w:r>
            <w:proofErr w:type="spellEnd"/>
            <w:r w:rsidRPr="008D1BA7">
              <w:rPr>
                <w:sz w:val="16"/>
                <w:szCs w:val="18"/>
              </w:rPr>
              <w:t xml:space="preserve"> puffer</w:t>
            </w:r>
          </w:p>
        </w:tc>
      </w:tr>
      <w:tr w:rsidR="00401C56" w:rsidRPr="008D1BA7" w14:paraId="6A90DB11" w14:textId="77777777" w:rsidTr="0029035A">
        <w:trPr>
          <w:trHeight w:val="20"/>
        </w:trPr>
        <w:tc>
          <w:tcPr>
            <w:tcW w:w="2268" w:type="dxa"/>
            <w:shd w:val="clear" w:color="auto" w:fill="FFFFFF" w:themeFill="background1"/>
            <w:noWrap/>
            <w:hideMark/>
          </w:tcPr>
          <w:p w14:paraId="6DCD4509"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radiatus</w:t>
            </w:r>
          </w:p>
        </w:tc>
        <w:tc>
          <w:tcPr>
            <w:tcW w:w="1800" w:type="dxa"/>
            <w:shd w:val="clear" w:color="auto" w:fill="FFFFFF" w:themeFill="background1"/>
            <w:noWrap/>
            <w:hideMark/>
          </w:tcPr>
          <w:p w14:paraId="76DE655E" w14:textId="77777777" w:rsidR="00401C56" w:rsidRPr="008D1BA7" w:rsidRDefault="00401C56" w:rsidP="0029035A">
            <w:pPr>
              <w:spacing w:line="240" w:lineRule="auto"/>
              <w:ind w:firstLine="0"/>
              <w:rPr>
                <w:sz w:val="16"/>
                <w:szCs w:val="18"/>
              </w:rPr>
            </w:pPr>
            <w:r w:rsidRPr="008D1BA7">
              <w:rPr>
                <w:sz w:val="16"/>
                <w:szCs w:val="18"/>
              </w:rPr>
              <w:t>puddingwife</w:t>
            </w:r>
          </w:p>
        </w:tc>
        <w:tc>
          <w:tcPr>
            <w:tcW w:w="2160" w:type="dxa"/>
            <w:shd w:val="clear" w:color="auto" w:fill="FFFFFF" w:themeFill="background1"/>
            <w:noWrap/>
            <w:hideMark/>
          </w:tcPr>
          <w:p w14:paraId="4CE3D07E" w14:textId="77777777" w:rsidR="00401C56" w:rsidRPr="008D1BA7" w:rsidRDefault="00401C56" w:rsidP="0029035A">
            <w:pPr>
              <w:spacing w:line="240" w:lineRule="auto"/>
              <w:ind w:firstLine="0"/>
              <w:rPr>
                <w:i/>
                <w:sz w:val="16"/>
                <w:szCs w:val="18"/>
              </w:rPr>
            </w:pPr>
            <w:proofErr w:type="spellStart"/>
            <w:r w:rsidRPr="008D1BA7">
              <w:rPr>
                <w:i/>
                <w:sz w:val="16"/>
                <w:szCs w:val="18"/>
              </w:rPr>
              <w:t>Synodus</w:t>
            </w:r>
            <w:proofErr w:type="spellEnd"/>
            <w:r w:rsidRPr="008D1BA7">
              <w:rPr>
                <w:i/>
                <w:sz w:val="16"/>
                <w:szCs w:val="18"/>
              </w:rPr>
              <w:t xml:space="preserve"> intermedius</w:t>
            </w:r>
          </w:p>
        </w:tc>
        <w:tc>
          <w:tcPr>
            <w:tcW w:w="2204" w:type="dxa"/>
            <w:shd w:val="clear" w:color="auto" w:fill="FFFFFF" w:themeFill="background1"/>
            <w:noWrap/>
            <w:hideMark/>
          </w:tcPr>
          <w:p w14:paraId="5AC249AA" w14:textId="77777777" w:rsidR="00401C56" w:rsidRPr="008D1BA7" w:rsidRDefault="00401C56" w:rsidP="0029035A">
            <w:pPr>
              <w:spacing w:line="240" w:lineRule="auto"/>
              <w:ind w:firstLine="0"/>
              <w:rPr>
                <w:sz w:val="16"/>
                <w:szCs w:val="18"/>
              </w:rPr>
            </w:pPr>
            <w:r w:rsidRPr="008D1BA7">
              <w:rPr>
                <w:sz w:val="16"/>
                <w:szCs w:val="18"/>
              </w:rPr>
              <w:t>sand diver</w:t>
            </w:r>
          </w:p>
        </w:tc>
      </w:tr>
      <w:tr w:rsidR="00401C56" w:rsidRPr="008D1BA7" w14:paraId="4AB17690"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523112FC" w14:textId="77777777" w:rsidR="00401C56" w:rsidRPr="008D1BA7" w:rsidRDefault="00401C56" w:rsidP="0029035A">
            <w:pPr>
              <w:spacing w:line="240" w:lineRule="auto"/>
              <w:ind w:firstLine="0"/>
              <w:rPr>
                <w:i/>
                <w:sz w:val="16"/>
                <w:szCs w:val="18"/>
              </w:rPr>
            </w:pPr>
            <w:proofErr w:type="spellStart"/>
            <w:r w:rsidRPr="008D1BA7">
              <w:rPr>
                <w:i/>
                <w:sz w:val="16"/>
                <w:szCs w:val="18"/>
              </w:rPr>
              <w:t>Holacanthus</w:t>
            </w:r>
            <w:proofErr w:type="spellEnd"/>
            <w:r w:rsidRPr="008D1BA7">
              <w:rPr>
                <w:i/>
                <w:sz w:val="16"/>
                <w:szCs w:val="18"/>
              </w:rPr>
              <w:t xml:space="preserve"> </w:t>
            </w:r>
            <w:proofErr w:type="spellStart"/>
            <w:r w:rsidRPr="008D1BA7">
              <w:rPr>
                <w:i/>
                <w:sz w:val="16"/>
                <w:szCs w:val="18"/>
              </w:rPr>
              <w:t>ciliaris</w:t>
            </w:r>
            <w:proofErr w:type="spellEnd"/>
          </w:p>
        </w:tc>
        <w:tc>
          <w:tcPr>
            <w:tcW w:w="1800" w:type="dxa"/>
            <w:shd w:val="clear" w:color="auto" w:fill="FFFFFF" w:themeFill="background1"/>
            <w:noWrap/>
            <w:hideMark/>
          </w:tcPr>
          <w:p w14:paraId="3FB23865" w14:textId="77777777" w:rsidR="00401C56" w:rsidRPr="008D1BA7" w:rsidRDefault="00401C56" w:rsidP="0029035A">
            <w:pPr>
              <w:spacing w:line="240" w:lineRule="auto"/>
              <w:ind w:firstLine="0"/>
              <w:rPr>
                <w:sz w:val="16"/>
                <w:szCs w:val="18"/>
              </w:rPr>
            </w:pPr>
            <w:r w:rsidRPr="008D1BA7">
              <w:rPr>
                <w:sz w:val="16"/>
                <w:szCs w:val="18"/>
              </w:rPr>
              <w:t>queen angelfish</w:t>
            </w:r>
          </w:p>
        </w:tc>
        <w:tc>
          <w:tcPr>
            <w:tcW w:w="2160" w:type="dxa"/>
            <w:shd w:val="clear" w:color="auto" w:fill="FFFFFF" w:themeFill="background1"/>
            <w:noWrap/>
            <w:hideMark/>
          </w:tcPr>
          <w:p w14:paraId="332A5548" w14:textId="77777777" w:rsidR="00401C56" w:rsidRPr="008D1BA7" w:rsidRDefault="00401C56" w:rsidP="0029035A">
            <w:pPr>
              <w:spacing w:line="240" w:lineRule="auto"/>
              <w:ind w:firstLine="0"/>
              <w:rPr>
                <w:i/>
                <w:sz w:val="16"/>
                <w:szCs w:val="18"/>
              </w:rPr>
            </w:pPr>
            <w:proofErr w:type="spellStart"/>
            <w:r w:rsidRPr="008D1BA7">
              <w:rPr>
                <w:i/>
                <w:sz w:val="16"/>
                <w:szCs w:val="18"/>
              </w:rPr>
              <w:t>Synodus</w:t>
            </w:r>
            <w:proofErr w:type="spellEnd"/>
            <w:r w:rsidRPr="008D1BA7">
              <w:rPr>
                <w:i/>
                <w:sz w:val="16"/>
                <w:szCs w:val="18"/>
              </w:rPr>
              <w:t xml:space="preserve"> </w:t>
            </w:r>
            <w:proofErr w:type="spellStart"/>
            <w:r w:rsidRPr="008D1BA7">
              <w:rPr>
                <w:i/>
                <w:sz w:val="16"/>
                <w:szCs w:val="18"/>
              </w:rPr>
              <w:t>saurus</w:t>
            </w:r>
            <w:proofErr w:type="spellEnd"/>
          </w:p>
        </w:tc>
        <w:tc>
          <w:tcPr>
            <w:tcW w:w="2204" w:type="dxa"/>
            <w:shd w:val="clear" w:color="auto" w:fill="FFFFFF" w:themeFill="background1"/>
            <w:noWrap/>
            <w:hideMark/>
          </w:tcPr>
          <w:p w14:paraId="7A1675C8" w14:textId="77777777" w:rsidR="00401C56" w:rsidRPr="008D1BA7" w:rsidRDefault="00401C56" w:rsidP="0029035A">
            <w:pPr>
              <w:spacing w:line="240" w:lineRule="auto"/>
              <w:ind w:firstLine="0"/>
              <w:rPr>
                <w:sz w:val="16"/>
                <w:szCs w:val="18"/>
              </w:rPr>
            </w:pPr>
            <w:proofErr w:type="spellStart"/>
            <w:r w:rsidRPr="008D1BA7">
              <w:rPr>
                <w:sz w:val="16"/>
                <w:szCs w:val="18"/>
              </w:rPr>
              <w:t>bluestripe</w:t>
            </w:r>
            <w:proofErr w:type="spellEnd"/>
            <w:r w:rsidRPr="008D1BA7">
              <w:rPr>
                <w:sz w:val="16"/>
                <w:szCs w:val="18"/>
              </w:rPr>
              <w:t xml:space="preserve"> lizardfish</w:t>
            </w:r>
          </w:p>
        </w:tc>
      </w:tr>
      <w:tr w:rsidR="00401C56" w:rsidRPr="008D1BA7" w14:paraId="1DBCAD2A" w14:textId="77777777" w:rsidTr="0029035A">
        <w:trPr>
          <w:trHeight w:val="20"/>
        </w:trPr>
        <w:tc>
          <w:tcPr>
            <w:tcW w:w="2268" w:type="dxa"/>
            <w:shd w:val="clear" w:color="auto" w:fill="FFFFFF" w:themeFill="background1"/>
            <w:noWrap/>
            <w:hideMark/>
          </w:tcPr>
          <w:p w14:paraId="151E445D" w14:textId="77777777" w:rsidR="00401C56" w:rsidRPr="008D1BA7" w:rsidRDefault="00401C56" w:rsidP="0029035A">
            <w:pPr>
              <w:spacing w:line="240" w:lineRule="auto"/>
              <w:ind w:firstLine="0"/>
              <w:rPr>
                <w:i/>
                <w:sz w:val="16"/>
                <w:szCs w:val="18"/>
              </w:rPr>
            </w:pPr>
            <w:proofErr w:type="spellStart"/>
            <w:r w:rsidRPr="008D1BA7">
              <w:rPr>
                <w:i/>
                <w:sz w:val="16"/>
                <w:szCs w:val="18"/>
              </w:rPr>
              <w:t>Holacanthus</w:t>
            </w:r>
            <w:proofErr w:type="spellEnd"/>
            <w:r w:rsidRPr="008D1BA7">
              <w:rPr>
                <w:i/>
                <w:sz w:val="16"/>
                <w:szCs w:val="18"/>
              </w:rPr>
              <w:t xml:space="preserve"> tricolor</w:t>
            </w:r>
          </w:p>
        </w:tc>
        <w:tc>
          <w:tcPr>
            <w:tcW w:w="1800" w:type="dxa"/>
            <w:shd w:val="clear" w:color="auto" w:fill="FFFFFF" w:themeFill="background1"/>
            <w:noWrap/>
            <w:hideMark/>
          </w:tcPr>
          <w:p w14:paraId="4531534A" w14:textId="77777777" w:rsidR="00401C56" w:rsidRPr="008D1BA7" w:rsidRDefault="00401C56" w:rsidP="0029035A">
            <w:pPr>
              <w:spacing w:line="240" w:lineRule="auto"/>
              <w:ind w:firstLine="0"/>
              <w:rPr>
                <w:sz w:val="16"/>
                <w:szCs w:val="18"/>
              </w:rPr>
            </w:pPr>
            <w:r w:rsidRPr="008D1BA7">
              <w:rPr>
                <w:sz w:val="16"/>
                <w:szCs w:val="18"/>
              </w:rPr>
              <w:t>rock beauty</w:t>
            </w:r>
          </w:p>
        </w:tc>
        <w:tc>
          <w:tcPr>
            <w:tcW w:w="2160" w:type="dxa"/>
            <w:shd w:val="clear" w:color="auto" w:fill="FFFFFF" w:themeFill="background1"/>
            <w:noWrap/>
            <w:hideMark/>
          </w:tcPr>
          <w:p w14:paraId="10551DDF" w14:textId="77777777" w:rsidR="00401C56" w:rsidRPr="008D1BA7" w:rsidRDefault="00401C56" w:rsidP="0029035A">
            <w:pPr>
              <w:spacing w:line="240" w:lineRule="auto"/>
              <w:ind w:firstLine="0"/>
              <w:rPr>
                <w:i/>
                <w:sz w:val="16"/>
                <w:szCs w:val="18"/>
              </w:rPr>
            </w:pPr>
            <w:proofErr w:type="spellStart"/>
            <w:r w:rsidRPr="008D1BA7">
              <w:rPr>
                <w:i/>
                <w:sz w:val="16"/>
                <w:szCs w:val="18"/>
              </w:rPr>
              <w:t>Synodus</w:t>
            </w:r>
            <w:proofErr w:type="spellEnd"/>
            <w:r w:rsidRPr="008D1BA7">
              <w:rPr>
                <w:i/>
                <w:sz w:val="16"/>
                <w:szCs w:val="18"/>
              </w:rPr>
              <w:t xml:space="preserve"> </w:t>
            </w:r>
            <w:proofErr w:type="spellStart"/>
            <w:r w:rsidRPr="008D1BA7">
              <w:rPr>
                <w:i/>
                <w:sz w:val="16"/>
                <w:szCs w:val="18"/>
              </w:rPr>
              <w:t>synodus</w:t>
            </w:r>
            <w:proofErr w:type="spellEnd"/>
          </w:p>
        </w:tc>
        <w:tc>
          <w:tcPr>
            <w:tcW w:w="2204" w:type="dxa"/>
            <w:shd w:val="clear" w:color="auto" w:fill="FFFFFF" w:themeFill="background1"/>
            <w:noWrap/>
            <w:hideMark/>
          </w:tcPr>
          <w:p w14:paraId="2C679B47" w14:textId="77777777" w:rsidR="00401C56" w:rsidRPr="008D1BA7" w:rsidRDefault="00401C56" w:rsidP="0029035A">
            <w:pPr>
              <w:spacing w:line="240" w:lineRule="auto"/>
              <w:ind w:firstLine="0"/>
              <w:rPr>
                <w:sz w:val="16"/>
                <w:szCs w:val="18"/>
              </w:rPr>
            </w:pPr>
            <w:r w:rsidRPr="008D1BA7">
              <w:rPr>
                <w:sz w:val="16"/>
                <w:szCs w:val="18"/>
              </w:rPr>
              <w:t>red lizardfish</w:t>
            </w:r>
          </w:p>
        </w:tc>
      </w:tr>
      <w:tr w:rsidR="00401C56" w:rsidRPr="008D1BA7" w14:paraId="7BC29A46"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A4BEAD7" w14:textId="77777777" w:rsidR="00401C56" w:rsidRPr="008D1BA7" w:rsidRDefault="00401C56" w:rsidP="0029035A">
            <w:pPr>
              <w:spacing w:line="240" w:lineRule="auto"/>
              <w:ind w:firstLine="0"/>
              <w:rPr>
                <w:rFonts w:ascii="Calibri" w:hAnsi="Calibri" w:cs="Calibri"/>
                <w:sz w:val="16"/>
                <w:szCs w:val="18"/>
              </w:rPr>
            </w:pPr>
            <w:r w:rsidRPr="008D1BA7">
              <w:rPr>
                <w:rFonts w:ascii="Calibri" w:hAnsi="Calibri" w:cs="Calibri"/>
                <w:sz w:val="16"/>
                <w:szCs w:val="18"/>
              </w:rPr>
              <w:t> </w:t>
            </w:r>
          </w:p>
        </w:tc>
        <w:tc>
          <w:tcPr>
            <w:tcW w:w="1800" w:type="dxa"/>
            <w:shd w:val="clear" w:color="auto" w:fill="FFFFFF" w:themeFill="background1"/>
            <w:noWrap/>
            <w:hideMark/>
          </w:tcPr>
          <w:p w14:paraId="7D7D17FD" w14:textId="77777777" w:rsidR="00401C56" w:rsidRPr="008D1BA7" w:rsidRDefault="00401C56" w:rsidP="0029035A">
            <w:pPr>
              <w:spacing w:line="240" w:lineRule="auto"/>
              <w:ind w:firstLine="0"/>
              <w:rPr>
                <w:rFonts w:ascii="Calibri" w:hAnsi="Calibri" w:cs="Calibri"/>
                <w:sz w:val="16"/>
                <w:szCs w:val="18"/>
              </w:rPr>
            </w:pPr>
            <w:r w:rsidRPr="008D1BA7">
              <w:rPr>
                <w:rFonts w:ascii="Calibri" w:hAnsi="Calibri" w:cs="Calibri"/>
                <w:sz w:val="16"/>
                <w:szCs w:val="18"/>
              </w:rPr>
              <w:t> </w:t>
            </w:r>
          </w:p>
        </w:tc>
        <w:tc>
          <w:tcPr>
            <w:tcW w:w="2160" w:type="dxa"/>
            <w:shd w:val="clear" w:color="auto" w:fill="FFFFFF" w:themeFill="background1"/>
            <w:noWrap/>
            <w:hideMark/>
          </w:tcPr>
          <w:p w14:paraId="430E359A" w14:textId="77777777" w:rsidR="00401C56" w:rsidRPr="008D1BA7" w:rsidRDefault="00401C56" w:rsidP="0029035A">
            <w:pPr>
              <w:spacing w:line="240" w:lineRule="auto"/>
              <w:ind w:firstLine="0"/>
              <w:rPr>
                <w:i/>
                <w:sz w:val="16"/>
                <w:szCs w:val="18"/>
              </w:rPr>
            </w:pPr>
            <w:proofErr w:type="spellStart"/>
            <w:r w:rsidRPr="008D1BA7">
              <w:rPr>
                <w:i/>
                <w:sz w:val="16"/>
                <w:szCs w:val="18"/>
              </w:rPr>
              <w:t>Thalassoma</w:t>
            </w:r>
            <w:proofErr w:type="spellEnd"/>
            <w:r w:rsidRPr="008D1BA7">
              <w:rPr>
                <w:i/>
                <w:sz w:val="16"/>
                <w:szCs w:val="18"/>
              </w:rPr>
              <w:t xml:space="preserve"> </w:t>
            </w:r>
            <w:proofErr w:type="spellStart"/>
            <w:r w:rsidRPr="008D1BA7">
              <w:rPr>
                <w:i/>
                <w:sz w:val="16"/>
                <w:szCs w:val="18"/>
              </w:rPr>
              <w:t>bifasciatum</w:t>
            </w:r>
            <w:proofErr w:type="spellEnd"/>
          </w:p>
        </w:tc>
        <w:tc>
          <w:tcPr>
            <w:tcW w:w="2204" w:type="dxa"/>
            <w:shd w:val="clear" w:color="auto" w:fill="FFFFFF" w:themeFill="background1"/>
            <w:noWrap/>
            <w:hideMark/>
          </w:tcPr>
          <w:p w14:paraId="132B35FB" w14:textId="77777777" w:rsidR="00401C56" w:rsidRPr="008D1BA7" w:rsidRDefault="00401C56" w:rsidP="0029035A">
            <w:pPr>
              <w:spacing w:line="240" w:lineRule="auto"/>
              <w:ind w:firstLine="0"/>
              <w:rPr>
                <w:sz w:val="16"/>
                <w:szCs w:val="18"/>
              </w:rPr>
            </w:pPr>
            <w:r w:rsidRPr="008D1BA7">
              <w:rPr>
                <w:sz w:val="16"/>
                <w:szCs w:val="18"/>
              </w:rPr>
              <w:t>bluehead wrasse</w:t>
            </w:r>
          </w:p>
        </w:tc>
      </w:tr>
    </w:tbl>
    <w:p w14:paraId="73A56331" w14:textId="77777777" w:rsidR="00401C56" w:rsidRDefault="00401C56" w:rsidP="00401C56">
      <w:pPr>
        <w:widowControl w:val="0"/>
        <w:spacing w:line="240" w:lineRule="auto"/>
        <w:ind w:left="480" w:hanging="480"/>
      </w:pPr>
    </w:p>
    <w:p w14:paraId="2ADB4111" w14:textId="77777777" w:rsidR="00401C56" w:rsidRDefault="00401C56" w:rsidP="00401C56">
      <w:pPr>
        <w:widowControl w:val="0"/>
        <w:spacing w:line="240" w:lineRule="auto"/>
        <w:ind w:left="480" w:hanging="480"/>
      </w:pPr>
    </w:p>
    <w:p w14:paraId="385C032A" w14:textId="77777777" w:rsidR="00401C56" w:rsidRDefault="00401C56" w:rsidP="00401C56">
      <w:pPr>
        <w:widowControl w:val="0"/>
        <w:spacing w:line="240" w:lineRule="auto"/>
        <w:ind w:left="480" w:hanging="480"/>
      </w:pPr>
    </w:p>
    <w:p w14:paraId="3CF241DE" w14:textId="77777777" w:rsidR="00401C56" w:rsidRDefault="00401C56" w:rsidP="00401C56">
      <w:pPr>
        <w:widowControl w:val="0"/>
        <w:spacing w:line="240" w:lineRule="auto"/>
        <w:ind w:left="480" w:hanging="480"/>
      </w:pPr>
    </w:p>
    <w:p w14:paraId="34D5B2CC" w14:textId="77777777" w:rsidR="00401C56" w:rsidRDefault="00401C56" w:rsidP="00401C56">
      <w:pPr>
        <w:widowControl w:val="0"/>
        <w:spacing w:line="240" w:lineRule="auto"/>
        <w:ind w:left="480" w:hanging="480"/>
      </w:pPr>
    </w:p>
    <w:p w14:paraId="05390B16" w14:textId="77777777" w:rsidR="00401C56" w:rsidRDefault="00401C56" w:rsidP="00401C56">
      <w:pPr>
        <w:widowControl w:val="0"/>
        <w:spacing w:line="240" w:lineRule="auto"/>
        <w:ind w:left="480" w:hanging="480"/>
      </w:pPr>
      <w:r w:rsidRPr="0018320D">
        <w:lastRenderedPageBreak/>
        <w:t>Table A.</w:t>
      </w:r>
      <w:r>
        <w:t>2. Benthic species included in richness calculations. * indicates recognizable taxonomic unit.</w:t>
      </w:r>
    </w:p>
    <w:tbl>
      <w:tblPr>
        <w:tblW w:w="8295" w:type="dxa"/>
        <w:tblInd w:w="93" w:type="dxa"/>
        <w:tblBorders>
          <w:top w:val="single" w:sz="4" w:space="0" w:color="auto"/>
          <w:bottom w:val="single" w:sz="4" w:space="0" w:color="auto"/>
        </w:tblBorders>
        <w:tblLook w:val="04A0" w:firstRow="1" w:lastRow="0" w:firstColumn="1" w:lastColumn="0" w:noHBand="0" w:noVBand="1"/>
      </w:tblPr>
      <w:tblGrid>
        <w:gridCol w:w="3845"/>
        <w:gridCol w:w="4450"/>
      </w:tblGrid>
      <w:tr w:rsidR="00401C56" w:rsidRPr="007C6425" w14:paraId="268013F2" w14:textId="77777777" w:rsidTr="0029035A">
        <w:trPr>
          <w:trHeight w:val="21"/>
        </w:trPr>
        <w:tc>
          <w:tcPr>
            <w:tcW w:w="3845" w:type="dxa"/>
            <w:tcBorders>
              <w:top w:val="single" w:sz="4" w:space="0" w:color="auto"/>
              <w:bottom w:val="single" w:sz="4" w:space="0" w:color="auto"/>
            </w:tcBorders>
            <w:shd w:val="clear" w:color="auto" w:fill="FFFFFF" w:themeFill="background1"/>
            <w:noWrap/>
            <w:vAlign w:val="bottom"/>
            <w:hideMark/>
          </w:tcPr>
          <w:p w14:paraId="786B0FB3" w14:textId="77777777" w:rsidR="00401C56" w:rsidRPr="007C6425" w:rsidRDefault="00401C56" w:rsidP="0029035A">
            <w:pPr>
              <w:spacing w:line="240" w:lineRule="auto"/>
              <w:ind w:firstLine="0"/>
              <w:rPr>
                <w:b/>
                <w:bCs/>
                <w:sz w:val="16"/>
                <w:szCs w:val="18"/>
              </w:rPr>
            </w:pPr>
            <w:r w:rsidRPr="007C6425">
              <w:rPr>
                <w:b/>
                <w:bCs/>
                <w:sz w:val="16"/>
                <w:szCs w:val="18"/>
              </w:rPr>
              <w:t>Coral species</w:t>
            </w:r>
          </w:p>
        </w:tc>
        <w:tc>
          <w:tcPr>
            <w:tcW w:w="4450" w:type="dxa"/>
            <w:tcBorders>
              <w:top w:val="single" w:sz="4" w:space="0" w:color="auto"/>
              <w:bottom w:val="single" w:sz="4" w:space="0" w:color="auto"/>
            </w:tcBorders>
            <w:shd w:val="clear" w:color="auto" w:fill="FFFFFF" w:themeFill="background1"/>
            <w:noWrap/>
            <w:vAlign w:val="bottom"/>
            <w:hideMark/>
          </w:tcPr>
          <w:p w14:paraId="3E463585" w14:textId="77777777" w:rsidR="00401C56" w:rsidRPr="007C6425" w:rsidRDefault="00401C56" w:rsidP="0029035A">
            <w:pPr>
              <w:spacing w:line="240" w:lineRule="auto"/>
              <w:ind w:firstLine="0"/>
              <w:rPr>
                <w:b/>
                <w:bCs/>
                <w:sz w:val="16"/>
                <w:szCs w:val="18"/>
              </w:rPr>
            </w:pPr>
            <w:r w:rsidRPr="007C6425">
              <w:rPr>
                <w:b/>
                <w:bCs/>
                <w:sz w:val="16"/>
                <w:szCs w:val="18"/>
              </w:rPr>
              <w:t>Sponge species</w:t>
            </w:r>
          </w:p>
        </w:tc>
      </w:tr>
      <w:tr w:rsidR="00401C56" w:rsidRPr="007C6425" w14:paraId="64B9C694" w14:textId="77777777" w:rsidTr="0029035A">
        <w:trPr>
          <w:trHeight w:val="21"/>
        </w:trPr>
        <w:tc>
          <w:tcPr>
            <w:tcW w:w="3845" w:type="dxa"/>
            <w:tcBorders>
              <w:top w:val="single" w:sz="4" w:space="0" w:color="auto"/>
            </w:tcBorders>
            <w:shd w:val="clear" w:color="auto" w:fill="FFFFFF" w:themeFill="background1"/>
            <w:noWrap/>
            <w:vAlign w:val="bottom"/>
            <w:hideMark/>
          </w:tcPr>
          <w:p w14:paraId="1A8A0295" w14:textId="77777777" w:rsidR="00401C56" w:rsidRPr="007C6425" w:rsidRDefault="00401C56" w:rsidP="0029035A">
            <w:pPr>
              <w:spacing w:line="240" w:lineRule="auto"/>
              <w:ind w:firstLine="0"/>
              <w:rPr>
                <w:i/>
                <w:sz w:val="16"/>
                <w:szCs w:val="18"/>
              </w:rPr>
            </w:pPr>
            <w:r w:rsidRPr="007C6425">
              <w:rPr>
                <w:i/>
                <w:sz w:val="16"/>
                <w:szCs w:val="18"/>
              </w:rPr>
              <w:t xml:space="preserve">Acropora </w:t>
            </w:r>
            <w:proofErr w:type="spellStart"/>
            <w:r w:rsidRPr="007C6425">
              <w:rPr>
                <w:i/>
                <w:sz w:val="16"/>
                <w:szCs w:val="18"/>
              </w:rPr>
              <w:t>cervicornis</w:t>
            </w:r>
            <w:proofErr w:type="spellEnd"/>
          </w:p>
        </w:tc>
        <w:tc>
          <w:tcPr>
            <w:tcW w:w="4450" w:type="dxa"/>
            <w:tcBorders>
              <w:top w:val="single" w:sz="4" w:space="0" w:color="auto"/>
            </w:tcBorders>
            <w:shd w:val="clear" w:color="auto" w:fill="FFFFFF" w:themeFill="background1"/>
            <w:noWrap/>
            <w:vAlign w:val="bottom"/>
            <w:hideMark/>
          </w:tcPr>
          <w:p w14:paraId="3B91D589"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Agelas</w:t>
            </w:r>
            <w:proofErr w:type="spellEnd"/>
            <w:r w:rsidRPr="007C6425">
              <w:rPr>
                <w:i/>
                <w:sz w:val="16"/>
                <w:szCs w:val="18"/>
              </w:rPr>
              <w:t xml:space="preserve"> </w:t>
            </w:r>
            <w:proofErr w:type="spellStart"/>
            <w:r w:rsidRPr="007C6425">
              <w:rPr>
                <w:i/>
                <w:sz w:val="16"/>
                <w:szCs w:val="18"/>
              </w:rPr>
              <w:t>citrina</w:t>
            </w:r>
            <w:proofErr w:type="spellEnd"/>
            <w:r w:rsidRPr="007C6425">
              <w:rPr>
                <w:sz w:val="16"/>
                <w:szCs w:val="18"/>
              </w:rPr>
              <w:t xml:space="preserve">, </w:t>
            </w:r>
            <w:proofErr w:type="spellStart"/>
            <w:r w:rsidRPr="007C6425">
              <w:rPr>
                <w:i/>
                <w:sz w:val="16"/>
                <w:szCs w:val="18"/>
              </w:rPr>
              <w:t>Agelas</w:t>
            </w:r>
            <w:proofErr w:type="spellEnd"/>
            <w:r w:rsidRPr="007C6425">
              <w:rPr>
                <w:i/>
                <w:sz w:val="16"/>
                <w:szCs w:val="18"/>
              </w:rPr>
              <w:t xml:space="preserve"> </w:t>
            </w:r>
            <w:proofErr w:type="spellStart"/>
            <w:r w:rsidRPr="007C6425">
              <w:rPr>
                <w:i/>
                <w:sz w:val="16"/>
                <w:szCs w:val="18"/>
              </w:rPr>
              <w:t>clathrodes</w:t>
            </w:r>
            <w:proofErr w:type="spellEnd"/>
            <w:r w:rsidRPr="007C6425">
              <w:rPr>
                <w:sz w:val="16"/>
                <w:szCs w:val="18"/>
              </w:rPr>
              <w:t xml:space="preserve">, or </w:t>
            </w:r>
            <w:proofErr w:type="spellStart"/>
            <w:r w:rsidRPr="007C6425">
              <w:rPr>
                <w:i/>
                <w:sz w:val="16"/>
                <w:szCs w:val="18"/>
              </w:rPr>
              <w:t>Clathria</w:t>
            </w:r>
            <w:proofErr w:type="spellEnd"/>
            <w:r w:rsidRPr="007C6425">
              <w:rPr>
                <w:i/>
                <w:sz w:val="16"/>
                <w:szCs w:val="18"/>
              </w:rPr>
              <w:t xml:space="preserve"> </w:t>
            </w:r>
            <w:proofErr w:type="spellStart"/>
            <w:r w:rsidRPr="007C6425">
              <w:rPr>
                <w:i/>
                <w:sz w:val="16"/>
                <w:szCs w:val="18"/>
              </w:rPr>
              <w:t>faviformis</w:t>
            </w:r>
            <w:proofErr w:type="spellEnd"/>
          </w:p>
        </w:tc>
      </w:tr>
      <w:tr w:rsidR="00401C56" w:rsidRPr="007C6425" w14:paraId="53388365" w14:textId="77777777" w:rsidTr="0029035A">
        <w:trPr>
          <w:trHeight w:val="21"/>
        </w:trPr>
        <w:tc>
          <w:tcPr>
            <w:tcW w:w="3845" w:type="dxa"/>
            <w:shd w:val="clear" w:color="auto" w:fill="FFFFFF" w:themeFill="background1"/>
            <w:noWrap/>
            <w:vAlign w:val="bottom"/>
            <w:hideMark/>
          </w:tcPr>
          <w:p w14:paraId="4604057D" w14:textId="77777777" w:rsidR="00401C56" w:rsidRPr="007C6425" w:rsidRDefault="00401C56" w:rsidP="0029035A">
            <w:pPr>
              <w:spacing w:line="240" w:lineRule="auto"/>
              <w:ind w:firstLine="0"/>
              <w:rPr>
                <w:i/>
                <w:sz w:val="16"/>
                <w:szCs w:val="18"/>
              </w:rPr>
            </w:pPr>
            <w:r w:rsidRPr="007C6425">
              <w:rPr>
                <w:i/>
                <w:sz w:val="16"/>
                <w:szCs w:val="18"/>
              </w:rPr>
              <w:t xml:space="preserve">Acropora </w:t>
            </w:r>
            <w:proofErr w:type="spellStart"/>
            <w:r w:rsidRPr="007C6425">
              <w:rPr>
                <w:i/>
                <w:sz w:val="16"/>
                <w:szCs w:val="18"/>
              </w:rPr>
              <w:t>palmata</w:t>
            </w:r>
            <w:proofErr w:type="spellEnd"/>
          </w:p>
        </w:tc>
        <w:tc>
          <w:tcPr>
            <w:tcW w:w="4450" w:type="dxa"/>
            <w:shd w:val="clear" w:color="auto" w:fill="FFFFFF" w:themeFill="background1"/>
            <w:noWrap/>
            <w:vAlign w:val="bottom"/>
            <w:hideMark/>
          </w:tcPr>
          <w:p w14:paraId="23537191" w14:textId="77777777" w:rsidR="00401C56" w:rsidRPr="007C6425" w:rsidRDefault="00401C56" w:rsidP="0029035A">
            <w:pPr>
              <w:spacing w:line="240" w:lineRule="auto"/>
              <w:ind w:firstLine="0"/>
              <w:rPr>
                <w:i/>
                <w:sz w:val="16"/>
                <w:szCs w:val="18"/>
              </w:rPr>
            </w:pPr>
            <w:proofErr w:type="spellStart"/>
            <w:r w:rsidRPr="007C6425">
              <w:rPr>
                <w:i/>
                <w:sz w:val="16"/>
                <w:szCs w:val="18"/>
              </w:rPr>
              <w:t>Agelas</w:t>
            </w:r>
            <w:proofErr w:type="spellEnd"/>
            <w:r w:rsidRPr="007C6425">
              <w:rPr>
                <w:i/>
                <w:sz w:val="16"/>
                <w:szCs w:val="18"/>
              </w:rPr>
              <w:t xml:space="preserve"> </w:t>
            </w:r>
            <w:proofErr w:type="spellStart"/>
            <w:r w:rsidRPr="007C6425">
              <w:rPr>
                <w:i/>
                <w:sz w:val="16"/>
                <w:szCs w:val="18"/>
              </w:rPr>
              <w:t>conifera</w:t>
            </w:r>
            <w:proofErr w:type="spellEnd"/>
          </w:p>
        </w:tc>
      </w:tr>
      <w:tr w:rsidR="00401C56" w:rsidRPr="007C6425" w14:paraId="566D91AA" w14:textId="77777777" w:rsidTr="0029035A">
        <w:trPr>
          <w:trHeight w:val="21"/>
        </w:trPr>
        <w:tc>
          <w:tcPr>
            <w:tcW w:w="3845" w:type="dxa"/>
            <w:shd w:val="clear" w:color="auto" w:fill="FFFFFF" w:themeFill="background1"/>
            <w:noWrap/>
            <w:vAlign w:val="bottom"/>
            <w:hideMark/>
          </w:tcPr>
          <w:p w14:paraId="3A158A9D" w14:textId="77777777" w:rsidR="00401C56" w:rsidRPr="007C6425" w:rsidRDefault="00401C56" w:rsidP="0029035A">
            <w:pPr>
              <w:spacing w:line="240" w:lineRule="auto"/>
              <w:ind w:firstLine="0"/>
              <w:rPr>
                <w:i/>
                <w:sz w:val="16"/>
                <w:szCs w:val="18"/>
              </w:rPr>
            </w:pPr>
            <w:proofErr w:type="spellStart"/>
            <w:r w:rsidRPr="007C6425">
              <w:rPr>
                <w:i/>
                <w:sz w:val="16"/>
                <w:szCs w:val="18"/>
              </w:rPr>
              <w:t>Agaricia</w:t>
            </w:r>
            <w:proofErr w:type="spellEnd"/>
            <w:r w:rsidRPr="007C6425">
              <w:rPr>
                <w:i/>
                <w:sz w:val="16"/>
                <w:szCs w:val="18"/>
              </w:rPr>
              <w:t xml:space="preserve"> </w:t>
            </w:r>
            <w:proofErr w:type="spellStart"/>
            <w:r w:rsidRPr="007C6425">
              <w:rPr>
                <w:i/>
                <w:sz w:val="16"/>
                <w:szCs w:val="18"/>
              </w:rPr>
              <w:t>agaricites</w:t>
            </w:r>
            <w:proofErr w:type="spellEnd"/>
          </w:p>
        </w:tc>
        <w:tc>
          <w:tcPr>
            <w:tcW w:w="4450" w:type="dxa"/>
            <w:shd w:val="clear" w:color="auto" w:fill="FFFFFF" w:themeFill="background1"/>
            <w:noWrap/>
            <w:vAlign w:val="bottom"/>
            <w:hideMark/>
          </w:tcPr>
          <w:p w14:paraId="67738977"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Agelas</w:t>
            </w:r>
            <w:proofErr w:type="spellEnd"/>
            <w:r w:rsidRPr="007C6425">
              <w:rPr>
                <w:sz w:val="16"/>
                <w:szCs w:val="18"/>
              </w:rPr>
              <w:t xml:space="preserve"> spp.</w:t>
            </w:r>
          </w:p>
        </w:tc>
      </w:tr>
      <w:tr w:rsidR="00401C56" w:rsidRPr="007C6425" w14:paraId="2294500C" w14:textId="77777777" w:rsidTr="0029035A">
        <w:trPr>
          <w:trHeight w:val="21"/>
        </w:trPr>
        <w:tc>
          <w:tcPr>
            <w:tcW w:w="3845" w:type="dxa"/>
            <w:shd w:val="clear" w:color="auto" w:fill="FFFFFF" w:themeFill="background1"/>
            <w:noWrap/>
            <w:vAlign w:val="bottom"/>
            <w:hideMark/>
          </w:tcPr>
          <w:p w14:paraId="447A1521"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Agaricia</w:t>
            </w:r>
            <w:proofErr w:type="spellEnd"/>
            <w:r w:rsidRPr="007C6425">
              <w:rPr>
                <w:sz w:val="16"/>
                <w:szCs w:val="18"/>
              </w:rPr>
              <w:t xml:space="preserve"> spp. (mostly </w:t>
            </w:r>
            <w:proofErr w:type="spellStart"/>
            <w:r w:rsidRPr="007C6425">
              <w:rPr>
                <w:i/>
                <w:sz w:val="16"/>
                <w:szCs w:val="18"/>
              </w:rPr>
              <w:t>Agaricia</w:t>
            </w:r>
            <w:proofErr w:type="spellEnd"/>
            <w:r w:rsidRPr="007C6425">
              <w:rPr>
                <w:i/>
                <w:sz w:val="16"/>
                <w:szCs w:val="18"/>
              </w:rPr>
              <w:t xml:space="preserve"> humilis</w:t>
            </w:r>
          </w:p>
        </w:tc>
        <w:tc>
          <w:tcPr>
            <w:tcW w:w="4450" w:type="dxa"/>
            <w:shd w:val="clear" w:color="auto" w:fill="FFFFFF" w:themeFill="background1"/>
            <w:noWrap/>
            <w:vAlign w:val="bottom"/>
            <w:hideMark/>
          </w:tcPr>
          <w:p w14:paraId="1A895BD2"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Aiolochroia</w:t>
            </w:r>
            <w:proofErr w:type="spellEnd"/>
            <w:r w:rsidRPr="007C6425">
              <w:rPr>
                <w:i/>
                <w:sz w:val="16"/>
                <w:szCs w:val="18"/>
              </w:rPr>
              <w:t xml:space="preserve"> </w:t>
            </w:r>
            <w:proofErr w:type="spellStart"/>
            <w:r w:rsidRPr="007C6425">
              <w:rPr>
                <w:i/>
                <w:sz w:val="16"/>
                <w:szCs w:val="18"/>
              </w:rPr>
              <w:t>crassa</w:t>
            </w:r>
            <w:proofErr w:type="spellEnd"/>
            <w:r w:rsidRPr="007C6425">
              <w:rPr>
                <w:sz w:val="16"/>
                <w:szCs w:val="18"/>
              </w:rPr>
              <w:t xml:space="preserve"> and </w:t>
            </w:r>
            <w:proofErr w:type="spellStart"/>
            <w:r w:rsidRPr="007C6425">
              <w:rPr>
                <w:i/>
                <w:sz w:val="16"/>
                <w:szCs w:val="18"/>
              </w:rPr>
              <w:t>Verongula</w:t>
            </w:r>
            <w:proofErr w:type="spellEnd"/>
            <w:r w:rsidRPr="007C6425">
              <w:rPr>
                <w:i/>
                <w:sz w:val="16"/>
                <w:szCs w:val="18"/>
              </w:rPr>
              <w:t xml:space="preserve"> </w:t>
            </w:r>
            <w:proofErr w:type="spellStart"/>
            <w:r w:rsidRPr="007C6425">
              <w:rPr>
                <w:i/>
                <w:sz w:val="16"/>
                <w:szCs w:val="18"/>
              </w:rPr>
              <w:t>rigida</w:t>
            </w:r>
            <w:proofErr w:type="spellEnd"/>
          </w:p>
        </w:tc>
      </w:tr>
      <w:tr w:rsidR="00401C56" w:rsidRPr="007C6425" w14:paraId="19307B04" w14:textId="77777777" w:rsidTr="0029035A">
        <w:trPr>
          <w:trHeight w:val="21"/>
        </w:trPr>
        <w:tc>
          <w:tcPr>
            <w:tcW w:w="3845" w:type="dxa"/>
            <w:shd w:val="clear" w:color="auto" w:fill="FFFFFF" w:themeFill="background1"/>
            <w:noWrap/>
            <w:vAlign w:val="bottom"/>
            <w:hideMark/>
          </w:tcPr>
          <w:p w14:paraId="2ECF9E26" w14:textId="77777777" w:rsidR="00401C56" w:rsidRPr="007C6425" w:rsidRDefault="00401C56" w:rsidP="0029035A">
            <w:pPr>
              <w:spacing w:line="240" w:lineRule="auto"/>
              <w:ind w:firstLine="0"/>
              <w:rPr>
                <w:sz w:val="16"/>
                <w:szCs w:val="18"/>
              </w:rPr>
            </w:pPr>
            <w:r w:rsidRPr="007C6425">
              <w:rPr>
                <w:sz w:val="16"/>
                <w:szCs w:val="18"/>
              </w:rPr>
              <w:t xml:space="preserve">   and </w:t>
            </w:r>
            <w:proofErr w:type="spellStart"/>
            <w:r w:rsidRPr="007C6425">
              <w:rPr>
                <w:i/>
                <w:sz w:val="16"/>
                <w:szCs w:val="18"/>
              </w:rPr>
              <w:t>Agaricia</w:t>
            </w:r>
            <w:proofErr w:type="spellEnd"/>
            <w:r w:rsidRPr="007C6425">
              <w:rPr>
                <w:i/>
                <w:sz w:val="16"/>
                <w:szCs w:val="18"/>
              </w:rPr>
              <w:t xml:space="preserve"> </w:t>
            </w:r>
            <w:proofErr w:type="spellStart"/>
            <w:r w:rsidRPr="007C6425">
              <w:rPr>
                <w:i/>
                <w:sz w:val="16"/>
                <w:szCs w:val="18"/>
              </w:rPr>
              <w:t>lamarcki</w:t>
            </w:r>
            <w:proofErr w:type="spellEnd"/>
            <w:r w:rsidRPr="007C6425">
              <w:rPr>
                <w:sz w:val="16"/>
                <w:szCs w:val="18"/>
              </w:rPr>
              <w:t>)</w:t>
            </w:r>
          </w:p>
        </w:tc>
        <w:tc>
          <w:tcPr>
            <w:tcW w:w="4450" w:type="dxa"/>
            <w:shd w:val="clear" w:color="auto" w:fill="FFFFFF" w:themeFill="background1"/>
            <w:noWrap/>
            <w:vAlign w:val="bottom"/>
            <w:hideMark/>
          </w:tcPr>
          <w:p w14:paraId="6DF2DDB6" w14:textId="77777777" w:rsidR="00401C56" w:rsidRPr="007C6425" w:rsidRDefault="00401C56" w:rsidP="0029035A">
            <w:pPr>
              <w:spacing w:line="240" w:lineRule="auto"/>
              <w:ind w:firstLine="0"/>
              <w:rPr>
                <w:i/>
                <w:sz w:val="16"/>
                <w:szCs w:val="18"/>
              </w:rPr>
            </w:pPr>
            <w:proofErr w:type="spellStart"/>
            <w:r w:rsidRPr="007C6425">
              <w:rPr>
                <w:i/>
                <w:sz w:val="16"/>
                <w:szCs w:val="18"/>
              </w:rPr>
              <w:t>Amphimedon</w:t>
            </w:r>
            <w:proofErr w:type="spellEnd"/>
            <w:r w:rsidRPr="007C6425">
              <w:rPr>
                <w:i/>
                <w:sz w:val="16"/>
                <w:szCs w:val="18"/>
              </w:rPr>
              <w:t xml:space="preserve"> </w:t>
            </w:r>
            <w:proofErr w:type="spellStart"/>
            <w:r w:rsidRPr="007C6425">
              <w:rPr>
                <w:i/>
                <w:sz w:val="16"/>
                <w:szCs w:val="18"/>
              </w:rPr>
              <w:t>compressa</w:t>
            </w:r>
            <w:proofErr w:type="spellEnd"/>
          </w:p>
        </w:tc>
      </w:tr>
      <w:tr w:rsidR="00401C56" w:rsidRPr="007C6425" w14:paraId="3EE53141" w14:textId="77777777" w:rsidTr="0029035A">
        <w:trPr>
          <w:trHeight w:val="21"/>
        </w:trPr>
        <w:tc>
          <w:tcPr>
            <w:tcW w:w="3845" w:type="dxa"/>
            <w:shd w:val="clear" w:color="auto" w:fill="FFFFFF" w:themeFill="background1"/>
            <w:noWrap/>
            <w:vAlign w:val="bottom"/>
            <w:hideMark/>
          </w:tcPr>
          <w:p w14:paraId="73EC1181" w14:textId="77777777" w:rsidR="00401C56" w:rsidRPr="007C6425" w:rsidRDefault="00401C56" w:rsidP="0029035A">
            <w:pPr>
              <w:spacing w:line="240" w:lineRule="auto"/>
              <w:ind w:firstLine="0"/>
              <w:rPr>
                <w:i/>
                <w:sz w:val="16"/>
                <w:szCs w:val="18"/>
              </w:rPr>
            </w:pPr>
            <w:proofErr w:type="spellStart"/>
            <w:r w:rsidRPr="007C6425">
              <w:rPr>
                <w:i/>
                <w:sz w:val="16"/>
                <w:szCs w:val="18"/>
              </w:rPr>
              <w:t>Cladocora</w:t>
            </w:r>
            <w:proofErr w:type="spellEnd"/>
            <w:r w:rsidRPr="007C6425">
              <w:rPr>
                <w:i/>
                <w:sz w:val="16"/>
                <w:szCs w:val="18"/>
              </w:rPr>
              <w:t xml:space="preserve"> </w:t>
            </w:r>
            <w:proofErr w:type="spellStart"/>
            <w:r w:rsidRPr="007C6425">
              <w:rPr>
                <w:i/>
                <w:sz w:val="16"/>
                <w:szCs w:val="18"/>
              </w:rPr>
              <w:t>arbuscula</w:t>
            </w:r>
            <w:proofErr w:type="spellEnd"/>
          </w:p>
        </w:tc>
        <w:tc>
          <w:tcPr>
            <w:tcW w:w="4450" w:type="dxa"/>
            <w:shd w:val="clear" w:color="auto" w:fill="FFFFFF" w:themeFill="background1"/>
            <w:noWrap/>
            <w:vAlign w:val="bottom"/>
            <w:hideMark/>
          </w:tcPr>
          <w:p w14:paraId="426885E3"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Amphimedon</w:t>
            </w:r>
            <w:proofErr w:type="spellEnd"/>
            <w:r w:rsidRPr="007C6425">
              <w:rPr>
                <w:sz w:val="16"/>
                <w:szCs w:val="18"/>
              </w:rPr>
              <w:t xml:space="preserve"> sp. (maybe </w:t>
            </w:r>
            <w:proofErr w:type="spellStart"/>
            <w:r w:rsidRPr="007C6425">
              <w:rPr>
                <w:i/>
                <w:sz w:val="16"/>
                <w:szCs w:val="18"/>
              </w:rPr>
              <w:t>Amphimedon</w:t>
            </w:r>
            <w:proofErr w:type="spellEnd"/>
            <w:r w:rsidRPr="007C6425">
              <w:rPr>
                <w:i/>
                <w:sz w:val="16"/>
                <w:szCs w:val="18"/>
              </w:rPr>
              <w:t xml:space="preserve"> </w:t>
            </w:r>
            <w:proofErr w:type="spellStart"/>
            <w:r w:rsidRPr="007C6425">
              <w:rPr>
                <w:i/>
                <w:sz w:val="16"/>
                <w:szCs w:val="18"/>
              </w:rPr>
              <w:t>complanata</w:t>
            </w:r>
            <w:proofErr w:type="spellEnd"/>
            <w:r w:rsidRPr="007C6425">
              <w:rPr>
                <w:sz w:val="16"/>
                <w:szCs w:val="18"/>
              </w:rPr>
              <w:t>)</w:t>
            </w:r>
          </w:p>
        </w:tc>
      </w:tr>
      <w:tr w:rsidR="00401C56" w:rsidRPr="007C6425" w14:paraId="18A63D79" w14:textId="77777777" w:rsidTr="0029035A">
        <w:trPr>
          <w:trHeight w:val="21"/>
        </w:trPr>
        <w:tc>
          <w:tcPr>
            <w:tcW w:w="3845" w:type="dxa"/>
            <w:shd w:val="clear" w:color="auto" w:fill="FFFFFF" w:themeFill="background1"/>
            <w:noWrap/>
            <w:vAlign w:val="bottom"/>
            <w:hideMark/>
          </w:tcPr>
          <w:p w14:paraId="799F51A4" w14:textId="77777777" w:rsidR="00401C56" w:rsidRPr="007C6425" w:rsidRDefault="00401C56" w:rsidP="0029035A">
            <w:pPr>
              <w:spacing w:line="240" w:lineRule="auto"/>
              <w:ind w:firstLine="0"/>
              <w:rPr>
                <w:i/>
                <w:sz w:val="16"/>
                <w:szCs w:val="18"/>
              </w:rPr>
            </w:pPr>
            <w:proofErr w:type="spellStart"/>
            <w:r w:rsidRPr="007C6425">
              <w:rPr>
                <w:i/>
                <w:sz w:val="16"/>
                <w:szCs w:val="18"/>
              </w:rPr>
              <w:t>Colpophyllia</w:t>
            </w:r>
            <w:proofErr w:type="spellEnd"/>
            <w:r w:rsidRPr="007C6425">
              <w:rPr>
                <w:i/>
                <w:sz w:val="16"/>
                <w:szCs w:val="18"/>
              </w:rPr>
              <w:t xml:space="preserve"> </w:t>
            </w:r>
            <w:proofErr w:type="spellStart"/>
            <w:r w:rsidRPr="007C6425">
              <w:rPr>
                <w:i/>
                <w:sz w:val="16"/>
                <w:szCs w:val="18"/>
              </w:rPr>
              <w:t>natans</w:t>
            </w:r>
            <w:proofErr w:type="spellEnd"/>
          </w:p>
        </w:tc>
        <w:tc>
          <w:tcPr>
            <w:tcW w:w="4450" w:type="dxa"/>
            <w:shd w:val="clear" w:color="auto" w:fill="FFFFFF" w:themeFill="background1"/>
            <w:noWrap/>
            <w:vAlign w:val="bottom"/>
            <w:hideMark/>
          </w:tcPr>
          <w:p w14:paraId="700C0845" w14:textId="77777777" w:rsidR="00401C56" w:rsidRPr="007C6425" w:rsidRDefault="00401C56" w:rsidP="0029035A">
            <w:pPr>
              <w:spacing w:line="240" w:lineRule="auto"/>
              <w:ind w:firstLine="0"/>
              <w:rPr>
                <w:i/>
                <w:sz w:val="16"/>
                <w:szCs w:val="18"/>
              </w:rPr>
            </w:pPr>
            <w:proofErr w:type="spellStart"/>
            <w:r w:rsidRPr="007C6425">
              <w:rPr>
                <w:i/>
                <w:sz w:val="16"/>
                <w:szCs w:val="18"/>
              </w:rPr>
              <w:t>Amphimedon</w:t>
            </w:r>
            <w:proofErr w:type="spellEnd"/>
            <w:r w:rsidRPr="007C6425">
              <w:rPr>
                <w:i/>
                <w:sz w:val="16"/>
                <w:szCs w:val="18"/>
              </w:rPr>
              <w:t xml:space="preserve"> </w:t>
            </w:r>
            <w:proofErr w:type="spellStart"/>
            <w:r w:rsidRPr="007C6425">
              <w:rPr>
                <w:i/>
                <w:sz w:val="16"/>
                <w:szCs w:val="18"/>
              </w:rPr>
              <w:t>viridis</w:t>
            </w:r>
            <w:proofErr w:type="spellEnd"/>
          </w:p>
        </w:tc>
      </w:tr>
      <w:tr w:rsidR="00401C56" w:rsidRPr="007C6425" w14:paraId="33D844F9" w14:textId="77777777" w:rsidTr="0029035A">
        <w:trPr>
          <w:trHeight w:val="21"/>
        </w:trPr>
        <w:tc>
          <w:tcPr>
            <w:tcW w:w="3845" w:type="dxa"/>
            <w:shd w:val="clear" w:color="auto" w:fill="FFFFFF" w:themeFill="background1"/>
            <w:noWrap/>
            <w:vAlign w:val="bottom"/>
            <w:hideMark/>
          </w:tcPr>
          <w:p w14:paraId="3C910EEB" w14:textId="77777777" w:rsidR="00401C56" w:rsidRPr="007C6425" w:rsidRDefault="00401C56" w:rsidP="0029035A">
            <w:pPr>
              <w:spacing w:line="240" w:lineRule="auto"/>
              <w:ind w:firstLine="0"/>
              <w:rPr>
                <w:i/>
                <w:sz w:val="16"/>
                <w:szCs w:val="18"/>
              </w:rPr>
            </w:pPr>
            <w:proofErr w:type="spellStart"/>
            <w:r w:rsidRPr="007C6425">
              <w:rPr>
                <w:i/>
                <w:sz w:val="16"/>
                <w:szCs w:val="18"/>
              </w:rPr>
              <w:t>Dendrogyra</w:t>
            </w:r>
            <w:proofErr w:type="spellEnd"/>
            <w:r w:rsidRPr="007C6425">
              <w:rPr>
                <w:i/>
                <w:sz w:val="16"/>
                <w:szCs w:val="18"/>
              </w:rPr>
              <w:t xml:space="preserve"> </w:t>
            </w:r>
            <w:proofErr w:type="spellStart"/>
            <w:r w:rsidRPr="007C6425">
              <w:rPr>
                <w:i/>
                <w:sz w:val="16"/>
                <w:szCs w:val="18"/>
              </w:rPr>
              <w:t>cylindrus</w:t>
            </w:r>
            <w:proofErr w:type="spellEnd"/>
          </w:p>
        </w:tc>
        <w:tc>
          <w:tcPr>
            <w:tcW w:w="4450" w:type="dxa"/>
            <w:shd w:val="clear" w:color="auto" w:fill="FFFFFF" w:themeFill="background1"/>
            <w:noWrap/>
            <w:vAlign w:val="bottom"/>
            <w:hideMark/>
          </w:tcPr>
          <w:p w14:paraId="23F61D8C"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fistularis</w:t>
            </w:r>
            <w:proofErr w:type="spellEnd"/>
            <w:r w:rsidRPr="007C6425">
              <w:rPr>
                <w:sz w:val="16"/>
                <w:szCs w:val="18"/>
              </w:rPr>
              <w:t xml:space="preserve">, </w:t>
            </w:r>
            <w:proofErr w:type="spellStart"/>
            <w:r w:rsidRPr="007C6425">
              <w:rPr>
                <w:i/>
                <w:sz w:val="16"/>
                <w:szCs w:val="18"/>
              </w:rPr>
              <w:t>Aplysina</w:t>
            </w:r>
            <w:proofErr w:type="spellEnd"/>
            <w:r w:rsidRPr="007C6425">
              <w:rPr>
                <w:i/>
                <w:sz w:val="16"/>
                <w:szCs w:val="18"/>
              </w:rPr>
              <w:t xml:space="preserve"> fulva</w:t>
            </w:r>
            <w:r w:rsidRPr="007C6425">
              <w:rPr>
                <w:sz w:val="16"/>
                <w:szCs w:val="18"/>
              </w:rPr>
              <w:t xml:space="preserve">, and </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insularis</w:t>
            </w:r>
            <w:proofErr w:type="spellEnd"/>
          </w:p>
        </w:tc>
      </w:tr>
      <w:tr w:rsidR="00401C56" w:rsidRPr="007C6425" w14:paraId="40C4852F" w14:textId="77777777" w:rsidTr="0029035A">
        <w:trPr>
          <w:trHeight w:val="21"/>
        </w:trPr>
        <w:tc>
          <w:tcPr>
            <w:tcW w:w="3845" w:type="dxa"/>
            <w:shd w:val="clear" w:color="auto" w:fill="FFFFFF" w:themeFill="background1"/>
            <w:noWrap/>
            <w:vAlign w:val="bottom"/>
            <w:hideMark/>
          </w:tcPr>
          <w:p w14:paraId="0ADAD861" w14:textId="77777777" w:rsidR="00401C56" w:rsidRPr="007C6425" w:rsidRDefault="00401C56" w:rsidP="0029035A">
            <w:pPr>
              <w:spacing w:line="240" w:lineRule="auto"/>
              <w:ind w:firstLine="0"/>
              <w:rPr>
                <w:i/>
                <w:sz w:val="16"/>
                <w:szCs w:val="18"/>
              </w:rPr>
            </w:pPr>
            <w:proofErr w:type="spellStart"/>
            <w:r w:rsidRPr="007C6425">
              <w:rPr>
                <w:i/>
                <w:sz w:val="16"/>
                <w:szCs w:val="18"/>
              </w:rPr>
              <w:t>Diploria</w:t>
            </w:r>
            <w:proofErr w:type="spellEnd"/>
            <w:r w:rsidRPr="007C6425">
              <w:rPr>
                <w:i/>
                <w:sz w:val="16"/>
                <w:szCs w:val="18"/>
              </w:rPr>
              <w:t xml:space="preserve"> </w:t>
            </w:r>
            <w:proofErr w:type="spellStart"/>
            <w:r w:rsidRPr="007C6425">
              <w:rPr>
                <w:i/>
                <w:sz w:val="16"/>
                <w:szCs w:val="18"/>
              </w:rPr>
              <w:t>labyrinthiformis</w:t>
            </w:r>
            <w:proofErr w:type="spellEnd"/>
          </w:p>
        </w:tc>
        <w:tc>
          <w:tcPr>
            <w:tcW w:w="4450" w:type="dxa"/>
            <w:shd w:val="clear" w:color="auto" w:fill="FFFFFF" w:themeFill="background1"/>
            <w:noWrap/>
            <w:vAlign w:val="bottom"/>
            <w:hideMark/>
          </w:tcPr>
          <w:p w14:paraId="08ABC580" w14:textId="77777777" w:rsidR="00401C56" w:rsidRPr="007C6425" w:rsidRDefault="00401C56" w:rsidP="0029035A">
            <w:pPr>
              <w:spacing w:line="240" w:lineRule="auto"/>
              <w:ind w:firstLine="0"/>
              <w:rPr>
                <w:i/>
                <w:sz w:val="16"/>
                <w:szCs w:val="18"/>
              </w:rPr>
            </w:pP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cauliformis</w:t>
            </w:r>
            <w:proofErr w:type="spellEnd"/>
          </w:p>
        </w:tc>
      </w:tr>
      <w:tr w:rsidR="00401C56" w:rsidRPr="007C6425" w14:paraId="3154EBC2" w14:textId="77777777" w:rsidTr="0029035A">
        <w:trPr>
          <w:trHeight w:val="21"/>
        </w:trPr>
        <w:tc>
          <w:tcPr>
            <w:tcW w:w="3845" w:type="dxa"/>
            <w:shd w:val="clear" w:color="auto" w:fill="FFFFFF" w:themeFill="background1"/>
            <w:noWrap/>
            <w:vAlign w:val="bottom"/>
            <w:hideMark/>
          </w:tcPr>
          <w:p w14:paraId="4E363311"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Diploria</w:t>
            </w:r>
            <w:proofErr w:type="spellEnd"/>
            <w:r w:rsidRPr="007C6425">
              <w:rPr>
                <w:i/>
                <w:sz w:val="16"/>
                <w:szCs w:val="18"/>
              </w:rPr>
              <w:t xml:space="preserve"> </w:t>
            </w:r>
            <w:proofErr w:type="spellStart"/>
            <w:r w:rsidRPr="007C6425">
              <w:rPr>
                <w:i/>
                <w:sz w:val="16"/>
                <w:szCs w:val="18"/>
              </w:rPr>
              <w:t>strigosa</w:t>
            </w:r>
            <w:proofErr w:type="spellEnd"/>
            <w:r w:rsidRPr="007C6425">
              <w:rPr>
                <w:sz w:val="16"/>
                <w:szCs w:val="18"/>
              </w:rPr>
              <w:t xml:space="preserve"> and </w:t>
            </w:r>
            <w:proofErr w:type="spellStart"/>
            <w:r w:rsidRPr="007C6425">
              <w:rPr>
                <w:i/>
                <w:sz w:val="16"/>
                <w:szCs w:val="18"/>
              </w:rPr>
              <w:t>Diploria</w:t>
            </w:r>
            <w:proofErr w:type="spellEnd"/>
            <w:r w:rsidRPr="007C6425">
              <w:rPr>
                <w:i/>
                <w:sz w:val="16"/>
                <w:szCs w:val="18"/>
              </w:rPr>
              <w:t xml:space="preserve"> </w:t>
            </w:r>
            <w:proofErr w:type="spellStart"/>
            <w:r w:rsidRPr="007C6425">
              <w:rPr>
                <w:i/>
                <w:sz w:val="16"/>
                <w:szCs w:val="18"/>
              </w:rPr>
              <w:t>clivosa</w:t>
            </w:r>
            <w:proofErr w:type="spellEnd"/>
          </w:p>
        </w:tc>
        <w:tc>
          <w:tcPr>
            <w:tcW w:w="4450" w:type="dxa"/>
            <w:shd w:val="clear" w:color="auto" w:fill="FFFFFF" w:themeFill="background1"/>
            <w:noWrap/>
            <w:vAlign w:val="bottom"/>
            <w:hideMark/>
          </w:tcPr>
          <w:p w14:paraId="1051E899"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lacunosa</w:t>
            </w:r>
            <w:proofErr w:type="spellEnd"/>
            <w:r w:rsidRPr="007C6425">
              <w:rPr>
                <w:sz w:val="16"/>
                <w:szCs w:val="18"/>
              </w:rPr>
              <w:t xml:space="preserve">, </w:t>
            </w:r>
            <w:proofErr w:type="spellStart"/>
            <w:r w:rsidRPr="007C6425">
              <w:rPr>
                <w:i/>
                <w:sz w:val="16"/>
                <w:szCs w:val="18"/>
              </w:rPr>
              <w:t>Suberea</w:t>
            </w:r>
            <w:proofErr w:type="spellEnd"/>
            <w:r w:rsidRPr="007C6425">
              <w:rPr>
                <w:sz w:val="16"/>
                <w:szCs w:val="18"/>
              </w:rPr>
              <w:t xml:space="preserve"> sp., and </w:t>
            </w:r>
            <w:proofErr w:type="spellStart"/>
            <w:r w:rsidRPr="007C6425">
              <w:rPr>
                <w:i/>
                <w:sz w:val="16"/>
                <w:szCs w:val="18"/>
              </w:rPr>
              <w:t>Verongula</w:t>
            </w:r>
            <w:proofErr w:type="spellEnd"/>
            <w:r w:rsidRPr="007C6425">
              <w:rPr>
                <w:i/>
                <w:sz w:val="16"/>
                <w:szCs w:val="18"/>
              </w:rPr>
              <w:t xml:space="preserve"> </w:t>
            </w:r>
            <w:proofErr w:type="spellStart"/>
            <w:r w:rsidRPr="007C6425">
              <w:rPr>
                <w:i/>
                <w:sz w:val="16"/>
                <w:szCs w:val="18"/>
              </w:rPr>
              <w:t>reiswigi</w:t>
            </w:r>
            <w:proofErr w:type="spellEnd"/>
          </w:p>
        </w:tc>
      </w:tr>
      <w:tr w:rsidR="00401C56" w:rsidRPr="007C6425" w14:paraId="6501C831" w14:textId="77777777" w:rsidTr="0029035A">
        <w:trPr>
          <w:trHeight w:val="21"/>
        </w:trPr>
        <w:tc>
          <w:tcPr>
            <w:tcW w:w="3845" w:type="dxa"/>
            <w:shd w:val="clear" w:color="auto" w:fill="FFFFFF" w:themeFill="background1"/>
            <w:noWrap/>
            <w:vAlign w:val="bottom"/>
            <w:hideMark/>
          </w:tcPr>
          <w:p w14:paraId="21E53178" w14:textId="77777777" w:rsidR="00401C56" w:rsidRPr="007C6425" w:rsidRDefault="00401C56" w:rsidP="0029035A">
            <w:pPr>
              <w:spacing w:line="240" w:lineRule="auto"/>
              <w:ind w:firstLine="0"/>
              <w:rPr>
                <w:i/>
                <w:sz w:val="16"/>
                <w:szCs w:val="18"/>
              </w:rPr>
            </w:pPr>
            <w:proofErr w:type="spellStart"/>
            <w:r w:rsidRPr="007C6425">
              <w:rPr>
                <w:i/>
                <w:sz w:val="16"/>
                <w:szCs w:val="18"/>
              </w:rPr>
              <w:t>Dichocoenia</w:t>
            </w:r>
            <w:proofErr w:type="spellEnd"/>
            <w:r w:rsidRPr="007C6425">
              <w:rPr>
                <w:i/>
                <w:sz w:val="16"/>
                <w:szCs w:val="18"/>
              </w:rPr>
              <w:t xml:space="preserve"> </w:t>
            </w:r>
            <w:proofErr w:type="spellStart"/>
            <w:r w:rsidRPr="007C6425">
              <w:rPr>
                <w:i/>
                <w:sz w:val="16"/>
                <w:szCs w:val="18"/>
              </w:rPr>
              <w:t>stokesi</w:t>
            </w:r>
            <w:proofErr w:type="spellEnd"/>
          </w:p>
        </w:tc>
        <w:tc>
          <w:tcPr>
            <w:tcW w:w="4450" w:type="dxa"/>
            <w:shd w:val="clear" w:color="auto" w:fill="FFFFFF" w:themeFill="background1"/>
            <w:noWrap/>
            <w:vAlign w:val="bottom"/>
            <w:hideMark/>
          </w:tcPr>
          <w:p w14:paraId="70A780B6"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Artemisina</w:t>
            </w:r>
            <w:proofErr w:type="spellEnd"/>
            <w:r w:rsidRPr="007C6425">
              <w:rPr>
                <w:i/>
                <w:sz w:val="16"/>
                <w:szCs w:val="18"/>
              </w:rPr>
              <w:t xml:space="preserve"> </w:t>
            </w:r>
            <w:proofErr w:type="spellStart"/>
            <w:r w:rsidRPr="007C6425">
              <w:rPr>
                <w:i/>
                <w:sz w:val="16"/>
                <w:szCs w:val="18"/>
              </w:rPr>
              <w:t>melana</w:t>
            </w:r>
            <w:proofErr w:type="spellEnd"/>
            <w:r w:rsidRPr="007C6425">
              <w:rPr>
                <w:sz w:val="16"/>
                <w:szCs w:val="18"/>
              </w:rPr>
              <w:t xml:space="preserve"> or </w:t>
            </w:r>
            <w:proofErr w:type="spellStart"/>
            <w:r w:rsidRPr="007C6425">
              <w:rPr>
                <w:i/>
                <w:sz w:val="16"/>
                <w:szCs w:val="18"/>
              </w:rPr>
              <w:t>Iotrochota</w:t>
            </w:r>
            <w:proofErr w:type="spellEnd"/>
            <w:r w:rsidRPr="007C6425">
              <w:rPr>
                <w:i/>
                <w:sz w:val="16"/>
                <w:szCs w:val="18"/>
              </w:rPr>
              <w:t xml:space="preserve"> </w:t>
            </w:r>
            <w:proofErr w:type="spellStart"/>
            <w:r w:rsidRPr="007C6425">
              <w:rPr>
                <w:i/>
                <w:sz w:val="16"/>
                <w:szCs w:val="18"/>
              </w:rPr>
              <w:t>arenosa</w:t>
            </w:r>
            <w:proofErr w:type="spellEnd"/>
          </w:p>
        </w:tc>
      </w:tr>
      <w:tr w:rsidR="00401C56" w:rsidRPr="007C6425" w14:paraId="52300045" w14:textId="77777777" w:rsidTr="0029035A">
        <w:trPr>
          <w:trHeight w:val="21"/>
        </w:trPr>
        <w:tc>
          <w:tcPr>
            <w:tcW w:w="3845" w:type="dxa"/>
            <w:shd w:val="clear" w:color="auto" w:fill="FFFFFF" w:themeFill="background1"/>
            <w:noWrap/>
            <w:vAlign w:val="bottom"/>
            <w:hideMark/>
          </w:tcPr>
          <w:p w14:paraId="1069E63B" w14:textId="77777777" w:rsidR="00401C56" w:rsidRPr="007C6425" w:rsidRDefault="00401C56" w:rsidP="0029035A">
            <w:pPr>
              <w:spacing w:line="240" w:lineRule="auto"/>
              <w:ind w:firstLine="0"/>
              <w:rPr>
                <w:i/>
                <w:sz w:val="16"/>
                <w:szCs w:val="18"/>
              </w:rPr>
            </w:pPr>
            <w:proofErr w:type="spellStart"/>
            <w:r w:rsidRPr="007C6425">
              <w:rPr>
                <w:i/>
                <w:sz w:val="16"/>
                <w:szCs w:val="18"/>
              </w:rPr>
              <w:t>Eusmilia</w:t>
            </w:r>
            <w:proofErr w:type="spellEnd"/>
            <w:r w:rsidRPr="007C6425">
              <w:rPr>
                <w:i/>
                <w:sz w:val="16"/>
                <w:szCs w:val="18"/>
              </w:rPr>
              <w:t xml:space="preserve"> </w:t>
            </w:r>
            <w:proofErr w:type="spellStart"/>
            <w:r w:rsidRPr="007C6425">
              <w:rPr>
                <w:i/>
                <w:sz w:val="16"/>
                <w:szCs w:val="18"/>
              </w:rPr>
              <w:t>fastigiata</w:t>
            </w:r>
            <w:proofErr w:type="spellEnd"/>
          </w:p>
        </w:tc>
        <w:tc>
          <w:tcPr>
            <w:tcW w:w="4450" w:type="dxa"/>
            <w:shd w:val="clear" w:color="auto" w:fill="FFFFFF" w:themeFill="background1"/>
            <w:noWrap/>
            <w:vAlign w:val="bottom"/>
            <w:hideMark/>
          </w:tcPr>
          <w:p w14:paraId="49B22486" w14:textId="77777777" w:rsidR="00401C56" w:rsidRPr="007C6425" w:rsidRDefault="00401C56" w:rsidP="0029035A">
            <w:pPr>
              <w:spacing w:line="240" w:lineRule="auto"/>
              <w:ind w:firstLine="0"/>
              <w:rPr>
                <w:sz w:val="16"/>
                <w:szCs w:val="18"/>
              </w:rPr>
            </w:pPr>
            <w:r w:rsidRPr="007C6425">
              <w:rPr>
                <w:sz w:val="16"/>
                <w:szCs w:val="18"/>
              </w:rPr>
              <w:t>*Black, spiny, purple exudate, but not slimy</w:t>
            </w:r>
          </w:p>
        </w:tc>
      </w:tr>
      <w:tr w:rsidR="00401C56" w:rsidRPr="007C6425" w14:paraId="5FC2CA1D" w14:textId="77777777" w:rsidTr="0029035A">
        <w:trPr>
          <w:trHeight w:val="21"/>
        </w:trPr>
        <w:tc>
          <w:tcPr>
            <w:tcW w:w="3845" w:type="dxa"/>
            <w:shd w:val="clear" w:color="auto" w:fill="FFFFFF" w:themeFill="background1"/>
            <w:noWrap/>
            <w:vAlign w:val="bottom"/>
            <w:hideMark/>
          </w:tcPr>
          <w:p w14:paraId="16873DDF" w14:textId="77777777" w:rsidR="00401C56" w:rsidRPr="007C6425" w:rsidRDefault="00401C56" w:rsidP="0029035A">
            <w:pPr>
              <w:spacing w:line="240" w:lineRule="auto"/>
              <w:ind w:firstLine="0"/>
              <w:rPr>
                <w:i/>
                <w:sz w:val="16"/>
                <w:szCs w:val="18"/>
              </w:rPr>
            </w:pPr>
            <w:proofErr w:type="spellStart"/>
            <w:r w:rsidRPr="007C6425">
              <w:rPr>
                <w:i/>
                <w:sz w:val="16"/>
                <w:szCs w:val="18"/>
              </w:rPr>
              <w:t>Favia</w:t>
            </w:r>
            <w:proofErr w:type="spellEnd"/>
            <w:r w:rsidRPr="007C6425">
              <w:rPr>
                <w:i/>
                <w:sz w:val="16"/>
                <w:szCs w:val="18"/>
              </w:rPr>
              <w:t xml:space="preserve"> </w:t>
            </w:r>
            <w:proofErr w:type="spellStart"/>
            <w:r w:rsidRPr="007C6425">
              <w:rPr>
                <w:i/>
                <w:sz w:val="16"/>
                <w:szCs w:val="18"/>
              </w:rPr>
              <w:t>fragum</w:t>
            </w:r>
            <w:proofErr w:type="spellEnd"/>
          </w:p>
        </w:tc>
        <w:tc>
          <w:tcPr>
            <w:tcW w:w="4450" w:type="dxa"/>
            <w:shd w:val="clear" w:color="auto" w:fill="FFFFFF" w:themeFill="background1"/>
            <w:noWrap/>
            <w:vAlign w:val="bottom"/>
            <w:hideMark/>
          </w:tcPr>
          <w:p w14:paraId="5D5D4F94" w14:textId="77777777" w:rsidR="00401C56" w:rsidRPr="007C6425" w:rsidRDefault="00401C56" w:rsidP="0029035A">
            <w:pPr>
              <w:spacing w:line="240" w:lineRule="auto"/>
              <w:ind w:firstLine="0"/>
              <w:rPr>
                <w:sz w:val="16"/>
                <w:szCs w:val="18"/>
              </w:rPr>
            </w:pPr>
            <w:r w:rsidRPr="007C6425">
              <w:rPr>
                <w:sz w:val="16"/>
                <w:szCs w:val="18"/>
              </w:rPr>
              <w:t>*Breadcrumb (</w:t>
            </w:r>
            <w:r w:rsidRPr="007C6425">
              <w:rPr>
                <w:i/>
                <w:sz w:val="16"/>
                <w:szCs w:val="18"/>
              </w:rPr>
              <w:t xml:space="preserve">Calyx </w:t>
            </w:r>
            <w:proofErr w:type="spellStart"/>
            <w:r w:rsidRPr="007C6425">
              <w:rPr>
                <w:i/>
                <w:sz w:val="16"/>
                <w:szCs w:val="18"/>
              </w:rPr>
              <w:t>podatypa</w:t>
            </w:r>
            <w:proofErr w:type="spellEnd"/>
            <w:r w:rsidRPr="007C6425">
              <w:rPr>
                <w:sz w:val="16"/>
                <w:szCs w:val="18"/>
              </w:rPr>
              <w:t xml:space="preserve">, </w:t>
            </w:r>
            <w:proofErr w:type="spellStart"/>
            <w:r w:rsidRPr="007C6425">
              <w:rPr>
                <w:i/>
                <w:sz w:val="16"/>
                <w:szCs w:val="18"/>
              </w:rPr>
              <w:t>Svenzea</w:t>
            </w:r>
            <w:proofErr w:type="spellEnd"/>
          </w:p>
        </w:tc>
      </w:tr>
      <w:tr w:rsidR="00401C56" w:rsidRPr="007C6425" w14:paraId="1339D29A" w14:textId="77777777" w:rsidTr="0029035A">
        <w:trPr>
          <w:trHeight w:val="21"/>
        </w:trPr>
        <w:tc>
          <w:tcPr>
            <w:tcW w:w="3845" w:type="dxa"/>
            <w:shd w:val="clear" w:color="auto" w:fill="FFFFFF" w:themeFill="background1"/>
            <w:noWrap/>
            <w:vAlign w:val="bottom"/>
            <w:hideMark/>
          </w:tcPr>
          <w:p w14:paraId="4ED0A336" w14:textId="77777777" w:rsidR="00401C56" w:rsidRPr="007C6425" w:rsidRDefault="00401C56" w:rsidP="0029035A">
            <w:pPr>
              <w:spacing w:line="240" w:lineRule="auto"/>
              <w:ind w:firstLine="0"/>
              <w:rPr>
                <w:i/>
                <w:sz w:val="16"/>
                <w:szCs w:val="18"/>
              </w:rPr>
            </w:pPr>
            <w:proofErr w:type="spellStart"/>
            <w:r w:rsidRPr="007C6425">
              <w:rPr>
                <w:i/>
                <w:sz w:val="16"/>
                <w:szCs w:val="18"/>
              </w:rPr>
              <w:t>Helioceris</w:t>
            </w:r>
            <w:proofErr w:type="spellEnd"/>
            <w:r w:rsidRPr="007C6425">
              <w:rPr>
                <w:i/>
                <w:sz w:val="16"/>
                <w:szCs w:val="18"/>
              </w:rPr>
              <w:t xml:space="preserve"> </w:t>
            </w:r>
            <w:proofErr w:type="spellStart"/>
            <w:r w:rsidRPr="007C6425">
              <w:rPr>
                <w:i/>
                <w:sz w:val="16"/>
                <w:szCs w:val="18"/>
              </w:rPr>
              <w:t>cucullata</w:t>
            </w:r>
            <w:proofErr w:type="spellEnd"/>
          </w:p>
        </w:tc>
        <w:tc>
          <w:tcPr>
            <w:tcW w:w="4450" w:type="dxa"/>
            <w:shd w:val="clear" w:color="auto" w:fill="FFFFFF" w:themeFill="background1"/>
            <w:noWrap/>
            <w:vAlign w:val="bottom"/>
            <w:hideMark/>
          </w:tcPr>
          <w:p w14:paraId="35121EF1" w14:textId="77777777" w:rsidR="00401C56" w:rsidRPr="007C6425" w:rsidRDefault="00401C56" w:rsidP="0029035A">
            <w:pPr>
              <w:spacing w:line="240" w:lineRule="auto"/>
              <w:ind w:firstLine="0"/>
              <w:rPr>
                <w:sz w:val="16"/>
                <w:szCs w:val="18"/>
              </w:rPr>
            </w:pPr>
            <w:r w:rsidRPr="007C6425">
              <w:rPr>
                <w:sz w:val="16"/>
                <w:szCs w:val="18"/>
              </w:rPr>
              <w:t xml:space="preserve">   </w:t>
            </w:r>
            <w:proofErr w:type="spellStart"/>
            <w:r w:rsidRPr="007C6425">
              <w:rPr>
                <w:i/>
                <w:sz w:val="16"/>
                <w:szCs w:val="18"/>
              </w:rPr>
              <w:t>cristinae</w:t>
            </w:r>
            <w:proofErr w:type="spellEnd"/>
            <w:r w:rsidRPr="007C6425">
              <w:rPr>
                <w:sz w:val="16"/>
                <w:szCs w:val="18"/>
              </w:rPr>
              <w:t xml:space="preserve">, or </w:t>
            </w:r>
            <w:proofErr w:type="spellStart"/>
            <w:r w:rsidRPr="007C6425">
              <w:rPr>
                <w:i/>
                <w:sz w:val="16"/>
                <w:szCs w:val="18"/>
              </w:rPr>
              <w:t>Svenzea</w:t>
            </w:r>
            <w:proofErr w:type="spellEnd"/>
            <w:r w:rsidRPr="007C6425">
              <w:rPr>
                <w:i/>
                <w:sz w:val="16"/>
                <w:szCs w:val="18"/>
              </w:rPr>
              <w:t xml:space="preserve"> </w:t>
            </w:r>
            <w:proofErr w:type="spellStart"/>
            <w:r w:rsidRPr="007C6425">
              <w:rPr>
                <w:i/>
                <w:sz w:val="16"/>
                <w:szCs w:val="18"/>
              </w:rPr>
              <w:t>zeai</w:t>
            </w:r>
            <w:proofErr w:type="spellEnd"/>
            <w:r w:rsidRPr="007C6425">
              <w:rPr>
                <w:sz w:val="16"/>
                <w:szCs w:val="18"/>
              </w:rPr>
              <w:t>)</w:t>
            </w:r>
          </w:p>
        </w:tc>
      </w:tr>
      <w:tr w:rsidR="00401C56" w:rsidRPr="007C6425" w14:paraId="39C3915B" w14:textId="77777777" w:rsidTr="0029035A">
        <w:trPr>
          <w:trHeight w:val="21"/>
        </w:trPr>
        <w:tc>
          <w:tcPr>
            <w:tcW w:w="3845" w:type="dxa"/>
            <w:shd w:val="clear" w:color="auto" w:fill="FFFFFF" w:themeFill="background1"/>
            <w:noWrap/>
            <w:vAlign w:val="bottom"/>
            <w:hideMark/>
          </w:tcPr>
          <w:p w14:paraId="2C5129A0" w14:textId="77777777" w:rsidR="00401C56" w:rsidRPr="007C6425" w:rsidRDefault="00401C56" w:rsidP="0029035A">
            <w:pPr>
              <w:spacing w:line="240" w:lineRule="auto"/>
              <w:ind w:firstLine="0"/>
              <w:rPr>
                <w:i/>
                <w:sz w:val="16"/>
                <w:szCs w:val="18"/>
              </w:rPr>
            </w:pPr>
            <w:proofErr w:type="spellStart"/>
            <w:r w:rsidRPr="007C6425">
              <w:rPr>
                <w:i/>
                <w:sz w:val="16"/>
                <w:szCs w:val="18"/>
              </w:rPr>
              <w:t>Isophyllia</w:t>
            </w:r>
            <w:proofErr w:type="spellEnd"/>
            <w:r w:rsidRPr="007C6425">
              <w:rPr>
                <w:i/>
                <w:sz w:val="16"/>
                <w:szCs w:val="18"/>
              </w:rPr>
              <w:t xml:space="preserve"> </w:t>
            </w:r>
            <w:proofErr w:type="spellStart"/>
            <w:r w:rsidRPr="007C6425">
              <w:rPr>
                <w:i/>
                <w:sz w:val="16"/>
                <w:szCs w:val="18"/>
              </w:rPr>
              <w:t>sinuosa</w:t>
            </w:r>
            <w:proofErr w:type="spellEnd"/>
          </w:p>
        </w:tc>
        <w:tc>
          <w:tcPr>
            <w:tcW w:w="4450" w:type="dxa"/>
            <w:shd w:val="clear" w:color="auto" w:fill="FFFFFF" w:themeFill="background1"/>
            <w:noWrap/>
            <w:vAlign w:val="bottom"/>
            <w:hideMark/>
          </w:tcPr>
          <w:p w14:paraId="40B6A422" w14:textId="77777777" w:rsidR="00401C56" w:rsidRPr="007C6425" w:rsidRDefault="00401C56" w:rsidP="0029035A">
            <w:pPr>
              <w:spacing w:line="240" w:lineRule="auto"/>
              <w:ind w:firstLine="0"/>
              <w:rPr>
                <w:i/>
                <w:sz w:val="16"/>
                <w:szCs w:val="18"/>
              </w:rPr>
            </w:pPr>
            <w:proofErr w:type="spellStart"/>
            <w:r w:rsidRPr="007C6425">
              <w:rPr>
                <w:i/>
                <w:sz w:val="16"/>
                <w:szCs w:val="18"/>
              </w:rPr>
              <w:t>Callyspongia</w:t>
            </w:r>
            <w:proofErr w:type="spellEnd"/>
            <w:r w:rsidRPr="007C6425">
              <w:rPr>
                <w:i/>
                <w:sz w:val="16"/>
                <w:szCs w:val="18"/>
              </w:rPr>
              <w:t xml:space="preserve"> </w:t>
            </w:r>
            <w:proofErr w:type="spellStart"/>
            <w:r w:rsidRPr="007C6425">
              <w:rPr>
                <w:i/>
                <w:sz w:val="16"/>
                <w:szCs w:val="18"/>
              </w:rPr>
              <w:t>fallax</w:t>
            </w:r>
            <w:proofErr w:type="spellEnd"/>
          </w:p>
        </w:tc>
      </w:tr>
      <w:tr w:rsidR="00401C56" w:rsidRPr="007C6425" w14:paraId="09A2D0C6" w14:textId="77777777" w:rsidTr="0029035A">
        <w:trPr>
          <w:trHeight w:val="21"/>
        </w:trPr>
        <w:tc>
          <w:tcPr>
            <w:tcW w:w="3845" w:type="dxa"/>
            <w:shd w:val="clear" w:color="auto" w:fill="FFFFFF" w:themeFill="background1"/>
            <w:noWrap/>
            <w:vAlign w:val="bottom"/>
            <w:hideMark/>
          </w:tcPr>
          <w:p w14:paraId="1EAC2435" w14:textId="77777777" w:rsidR="00401C56" w:rsidRPr="007C6425" w:rsidRDefault="00401C56" w:rsidP="0029035A">
            <w:pPr>
              <w:spacing w:line="240" w:lineRule="auto"/>
              <w:ind w:firstLine="0"/>
              <w:rPr>
                <w:i/>
                <w:sz w:val="16"/>
                <w:szCs w:val="18"/>
              </w:rPr>
            </w:pPr>
            <w:proofErr w:type="spellStart"/>
            <w:r w:rsidRPr="007C6425">
              <w:rPr>
                <w:i/>
                <w:sz w:val="16"/>
                <w:szCs w:val="18"/>
              </w:rPr>
              <w:t>Manicina</w:t>
            </w:r>
            <w:proofErr w:type="spellEnd"/>
            <w:r w:rsidRPr="007C6425">
              <w:rPr>
                <w:i/>
                <w:sz w:val="16"/>
                <w:szCs w:val="18"/>
              </w:rPr>
              <w:t xml:space="preserve"> </w:t>
            </w:r>
            <w:proofErr w:type="spellStart"/>
            <w:r w:rsidRPr="007C6425">
              <w:rPr>
                <w:i/>
                <w:sz w:val="16"/>
                <w:szCs w:val="18"/>
              </w:rPr>
              <w:t>areolata</w:t>
            </w:r>
            <w:proofErr w:type="spellEnd"/>
          </w:p>
        </w:tc>
        <w:tc>
          <w:tcPr>
            <w:tcW w:w="4450" w:type="dxa"/>
            <w:shd w:val="clear" w:color="auto" w:fill="FFFFFF" w:themeFill="background1"/>
            <w:noWrap/>
            <w:vAlign w:val="bottom"/>
            <w:hideMark/>
          </w:tcPr>
          <w:p w14:paraId="4CF5B80E" w14:textId="77777777" w:rsidR="00401C56" w:rsidRPr="007C6425" w:rsidRDefault="00401C56" w:rsidP="0029035A">
            <w:pPr>
              <w:spacing w:line="240" w:lineRule="auto"/>
              <w:ind w:firstLine="0"/>
              <w:rPr>
                <w:sz w:val="16"/>
                <w:szCs w:val="18"/>
              </w:rPr>
            </w:pPr>
            <w:r w:rsidRPr="007C6425">
              <w:rPr>
                <w:sz w:val="16"/>
                <w:szCs w:val="18"/>
              </w:rPr>
              <w:t xml:space="preserve">*Like </w:t>
            </w:r>
            <w:proofErr w:type="spellStart"/>
            <w:r w:rsidRPr="007C6425">
              <w:rPr>
                <w:i/>
                <w:sz w:val="16"/>
                <w:szCs w:val="18"/>
              </w:rPr>
              <w:t>Callyspongia</w:t>
            </w:r>
            <w:proofErr w:type="spellEnd"/>
            <w:r w:rsidRPr="007C6425">
              <w:rPr>
                <w:i/>
                <w:sz w:val="16"/>
                <w:szCs w:val="18"/>
              </w:rPr>
              <w:t xml:space="preserve"> </w:t>
            </w:r>
            <w:proofErr w:type="spellStart"/>
            <w:r w:rsidRPr="007C6425">
              <w:rPr>
                <w:i/>
                <w:sz w:val="16"/>
                <w:szCs w:val="18"/>
              </w:rPr>
              <w:t>fallax</w:t>
            </w:r>
            <w:proofErr w:type="spellEnd"/>
            <w:r w:rsidRPr="007C6425">
              <w:rPr>
                <w:sz w:val="16"/>
                <w:szCs w:val="18"/>
              </w:rPr>
              <w:t xml:space="preserve"> but soft with pinched tube ends</w:t>
            </w:r>
          </w:p>
        </w:tc>
      </w:tr>
      <w:tr w:rsidR="00401C56" w:rsidRPr="007C6425" w14:paraId="137BCA0C" w14:textId="77777777" w:rsidTr="0029035A">
        <w:trPr>
          <w:trHeight w:val="21"/>
        </w:trPr>
        <w:tc>
          <w:tcPr>
            <w:tcW w:w="3845" w:type="dxa"/>
            <w:shd w:val="clear" w:color="auto" w:fill="FFFFFF" w:themeFill="background1"/>
            <w:noWrap/>
            <w:vAlign w:val="bottom"/>
            <w:hideMark/>
          </w:tcPr>
          <w:p w14:paraId="462FEDAF" w14:textId="77777777" w:rsidR="00401C56" w:rsidRPr="007C6425" w:rsidRDefault="00401C56" w:rsidP="0029035A">
            <w:pPr>
              <w:spacing w:line="240" w:lineRule="auto"/>
              <w:ind w:firstLine="0"/>
              <w:rPr>
                <w:i/>
                <w:sz w:val="16"/>
                <w:szCs w:val="18"/>
              </w:rPr>
            </w:pPr>
            <w:proofErr w:type="spellStart"/>
            <w:r w:rsidRPr="007C6425">
              <w:rPr>
                <w:i/>
                <w:sz w:val="16"/>
                <w:szCs w:val="18"/>
              </w:rPr>
              <w:t>Montastraea</w:t>
            </w:r>
            <w:proofErr w:type="spellEnd"/>
            <w:r w:rsidRPr="007C6425">
              <w:rPr>
                <w:i/>
                <w:sz w:val="16"/>
                <w:szCs w:val="18"/>
              </w:rPr>
              <w:t xml:space="preserve"> cavernosa</w:t>
            </w:r>
          </w:p>
        </w:tc>
        <w:tc>
          <w:tcPr>
            <w:tcW w:w="4450" w:type="dxa"/>
            <w:shd w:val="clear" w:color="auto" w:fill="FFFFFF" w:themeFill="background1"/>
            <w:noWrap/>
            <w:vAlign w:val="bottom"/>
            <w:hideMark/>
          </w:tcPr>
          <w:p w14:paraId="37BE1D6E" w14:textId="77777777" w:rsidR="00401C56" w:rsidRPr="007C6425" w:rsidRDefault="00401C56" w:rsidP="0029035A">
            <w:pPr>
              <w:spacing w:line="240" w:lineRule="auto"/>
              <w:ind w:firstLine="0"/>
              <w:rPr>
                <w:i/>
                <w:sz w:val="16"/>
                <w:szCs w:val="18"/>
              </w:rPr>
            </w:pPr>
            <w:proofErr w:type="spellStart"/>
            <w:r w:rsidRPr="007C6425">
              <w:rPr>
                <w:i/>
                <w:sz w:val="16"/>
                <w:szCs w:val="18"/>
              </w:rPr>
              <w:t>Callyspongia</w:t>
            </w:r>
            <w:proofErr w:type="spellEnd"/>
            <w:r w:rsidRPr="007C6425">
              <w:rPr>
                <w:i/>
                <w:sz w:val="16"/>
                <w:szCs w:val="18"/>
              </w:rPr>
              <w:t xml:space="preserve"> </w:t>
            </w:r>
            <w:proofErr w:type="spellStart"/>
            <w:r w:rsidRPr="007C6425">
              <w:rPr>
                <w:i/>
                <w:sz w:val="16"/>
                <w:szCs w:val="18"/>
              </w:rPr>
              <w:t>plicifera</w:t>
            </w:r>
            <w:proofErr w:type="spellEnd"/>
          </w:p>
        </w:tc>
      </w:tr>
      <w:tr w:rsidR="00401C56" w:rsidRPr="007C6425" w14:paraId="2B0CF570" w14:textId="77777777" w:rsidTr="0029035A">
        <w:trPr>
          <w:trHeight w:val="21"/>
        </w:trPr>
        <w:tc>
          <w:tcPr>
            <w:tcW w:w="3845" w:type="dxa"/>
            <w:shd w:val="clear" w:color="auto" w:fill="FFFFFF" w:themeFill="background1"/>
            <w:noWrap/>
            <w:vAlign w:val="bottom"/>
            <w:hideMark/>
          </w:tcPr>
          <w:p w14:paraId="0F02F3F9"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Madracis</w:t>
            </w:r>
            <w:proofErr w:type="spellEnd"/>
            <w:r w:rsidRPr="007C6425">
              <w:rPr>
                <w:i/>
                <w:sz w:val="16"/>
                <w:szCs w:val="18"/>
              </w:rPr>
              <w:t xml:space="preserve"> mirabilis</w:t>
            </w:r>
            <w:r w:rsidRPr="007C6425">
              <w:rPr>
                <w:sz w:val="16"/>
                <w:szCs w:val="18"/>
              </w:rPr>
              <w:t xml:space="preserve"> and </w:t>
            </w:r>
            <w:proofErr w:type="spellStart"/>
            <w:r w:rsidRPr="007C6425">
              <w:rPr>
                <w:i/>
                <w:sz w:val="16"/>
                <w:szCs w:val="18"/>
              </w:rPr>
              <w:t>Madracis</w:t>
            </w:r>
            <w:proofErr w:type="spellEnd"/>
            <w:r w:rsidRPr="007C6425">
              <w:rPr>
                <w:i/>
                <w:sz w:val="16"/>
                <w:szCs w:val="18"/>
              </w:rPr>
              <w:t xml:space="preserve"> </w:t>
            </w:r>
            <w:proofErr w:type="spellStart"/>
            <w:r w:rsidRPr="007C6425">
              <w:rPr>
                <w:i/>
                <w:sz w:val="16"/>
                <w:szCs w:val="18"/>
              </w:rPr>
              <w:t>decactis</w:t>
            </w:r>
            <w:proofErr w:type="spellEnd"/>
          </w:p>
        </w:tc>
        <w:tc>
          <w:tcPr>
            <w:tcW w:w="4450" w:type="dxa"/>
            <w:shd w:val="clear" w:color="auto" w:fill="FFFFFF" w:themeFill="background1"/>
            <w:noWrap/>
            <w:vAlign w:val="bottom"/>
            <w:hideMark/>
          </w:tcPr>
          <w:p w14:paraId="7F56411D" w14:textId="77777777" w:rsidR="00401C56" w:rsidRPr="007C6425" w:rsidRDefault="00401C56" w:rsidP="0029035A">
            <w:pPr>
              <w:spacing w:line="240" w:lineRule="auto"/>
              <w:ind w:firstLine="0"/>
              <w:rPr>
                <w:i/>
                <w:sz w:val="16"/>
                <w:szCs w:val="18"/>
              </w:rPr>
            </w:pPr>
            <w:proofErr w:type="spellStart"/>
            <w:r w:rsidRPr="007C6425">
              <w:rPr>
                <w:i/>
                <w:sz w:val="16"/>
                <w:szCs w:val="18"/>
              </w:rPr>
              <w:t>Callyspongia</w:t>
            </w:r>
            <w:proofErr w:type="spellEnd"/>
            <w:r w:rsidRPr="007C6425">
              <w:rPr>
                <w:i/>
                <w:sz w:val="16"/>
                <w:szCs w:val="18"/>
              </w:rPr>
              <w:t xml:space="preserve"> vaginalis</w:t>
            </w:r>
          </w:p>
        </w:tc>
      </w:tr>
      <w:tr w:rsidR="00401C56" w:rsidRPr="007C6425" w14:paraId="1545D960" w14:textId="77777777" w:rsidTr="0029035A">
        <w:trPr>
          <w:trHeight w:val="21"/>
        </w:trPr>
        <w:tc>
          <w:tcPr>
            <w:tcW w:w="3845" w:type="dxa"/>
            <w:shd w:val="clear" w:color="auto" w:fill="FFFFFF" w:themeFill="background1"/>
            <w:noWrap/>
            <w:vAlign w:val="bottom"/>
            <w:hideMark/>
          </w:tcPr>
          <w:p w14:paraId="2B30A5ED" w14:textId="77777777" w:rsidR="00401C56" w:rsidRPr="007C6425" w:rsidRDefault="00401C56" w:rsidP="0029035A">
            <w:pPr>
              <w:spacing w:line="240" w:lineRule="auto"/>
              <w:ind w:firstLine="0"/>
              <w:rPr>
                <w:i/>
                <w:sz w:val="16"/>
                <w:szCs w:val="18"/>
              </w:rPr>
            </w:pPr>
            <w:proofErr w:type="spellStart"/>
            <w:r w:rsidRPr="007C6425">
              <w:rPr>
                <w:i/>
                <w:sz w:val="16"/>
                <w:szCs w:val="18"/>
              </w:rPr>
              <w:t>Meandrina</w:t>
            </w:r>
            <w:proofErr w:type="spellEnd"/>
            <w:r w:rsidRPr="007C6425">
              <w:rPr>
                <w:i/>
                <w:sz w:val="16"/>
                <w:szCs w:val="18"/>
              </w:rPr>
              <w:t xml:space="preserve"> </w:t>
            </w:r>
            <w:proofErr w:type="spellStart"/>
            <w:r w:rsidRPr="007C6425">
              <w:rPr>
                <w:i/>
                <w:sz w:val="16"/>
                <w:szCs w:val="18"/>
              </w:rPr>
              <w:t>meandrites</w:t>
            </w:r>
            <w:proofErr w:type="spellEnd"/>
          </w:p>
        </w:tc>
        <w:tc>
          <w:tcPr>
            <w:tcW w:w="4450" w:type="dxa"/>
            <w:shd w:val="clear" w:color="auto" w:fill="FFFFFF" w:themeFill="background1"/>
            <w:noWrap/>
            <w:vAlign w:val="bottom"/>
            <w:hideMark/>
          </w:tcPr>
          <w:p w14:paraId="045A3F95" w14:textId="77777777" w:rsidR="00401C56" w:rsidRPr="007C6425" w:rsidRDefault="00401C56" w:rsidP="0029035A">
            <w:pPr>
              <w:spacing w:line="240" w:lineRule="auto"/>
              <w:ind w:firstLine="0"/>
              <w:rPr>
                <w:i/>
                <w:sz w:val="16"/>
                <w:szCs w:val="18"/>
              </w:rPr>
            </w:pPr>
            <w:proofErr w:type="spellStart"/>
            <w:r w:rsidRPr="007C6425">
              <w:rPr>
                <w:i/>
                <w:sz w:val="16"/>
                <w:szCs w:val="18"/>
              </w:rPr>
              <w:t>Cervicornia</w:t>
            </w:r>
            <w:proofErr w:type="spellEnd"/>
            <w:r w:rsidRPr="007C6425">
              <w:rPr>
                <w:i/>
                <w:sz w:val="16"/>
                <w:szCs w:val="18"/>
              </w:rPr>
              <w:t xml:space="preserve"> </w:t>
            </w:r>
            <w:proofErr w:type="spellStart"/>
            <w:r w:rsidRPr="007C6425">
              <w:rPr>
                <w:i/>
                <w:sz w:val="16"/>
                <w:szCs w:val="18"/>
              </w:rPr>
              <w:t>cuspidifera</w:t>
            </w:r>
            <w:proofErr w:type="spellEnd"/>
          </w:p>
        </w:tc>
      </w:tr>
      <w:tr w:rsidR="00401C56" w:rsidRPr="007C6425" w14:paraId="0B04D9FF" w14:textId="77777777" w:rsidTr="0029035A">
        <w:trPr>
          <w:trHeight w:val="21"/>
        </w:trPr>
        <w:tc>
          <w:tcPr>
            <w:tcW w:w="3845" w:type="dxa"/>
            <w:shd w:val="clear" w:color="auto" w:fill="FFFFFF" w:themeFill="background1"/>
            <w:noWrap/>
            <w:vAlign w:val="bottom"/>
            <w:hideMark/>
          </w:tcPr>
          <w:p w14:paraId="33B0EBBA" w14:textId="77777777" w:rsidR="00401C56" w:rsidRPr="007C6425" w:rsidRDefault="00401C56" w:rsidP="0029035A">
            <w:pPr>
              <w:spacing w:line="240" w:lineRule="auto"/>
              <w:ind w:firstLine="0"/>
              <w:rPr>
                <w:i/>
                <w:sz w:val="16"/>
                <w:szCs w:val="18"/>
              </w:rPr>
            </w:pPr>
            <w:r w:rsidRPr="007C6425">
              <w:rPr>
                <w:i/>
                <w:sz w:val="16"/>
                <w:szCs w:val="18"/>
              </w:rPr>
              <w:t>*</w:t>
            </w:r>
            <w:proofErr w:type="spellStart"/>
            <w:r w:rsidRPr="007C6425">
              <w:rPr>
                <w:i/>
                <w:sz w:val="16"/>
                <w:szCs w:val="18"/>
              </w:rPr>
              <w:t>Montastraea</w:t>
            </w:r>
            <w:proofErr w:type="spellEnd"/>
            <w:r w:rsidRPr="007C6425">
              <w:rPr>
                <w:i/>
                <w:sz w:val="16"/>
                <w:szCs w:val="18"/>
              </w:rPr>
              <w:t xml:space="preserve"> </w:t>
            </w:r>
            <w:proofErr w:type="spellStart"/>
            <w:r w:rsidRPr="007C6425">
              <w:rPr>
                <w:i/>
                <w:sz w:val="16"/>
                <w:szCs w:val="18"/>
              </w:rPr>
              <w:t>annularis</w:t>
            </w:r>
            <w:proofErr w:type="spellEnd"/>
            <w:r w:rsidRPr="007C6425">
              <w:rPr>
                <w:i/>
                <w:sz w:val="16"/>
                <w:szCs w:val="18"/>
              </w:rPr>
              <w:t xml:space="preserve">, M. </w:t>
            </w:r>
            <w:proofErr w:type="spellStart"/>
            <w:r w:rsidRPr="007C6425">
              <w:rPr>
                <w:i/>
                <w:sz w:val="16"/>
                <w:szCs w:val="18"/>
              </w:rPr>
              <w:t>franksi</w:t>
            </w:r>
            <w:proofErr w:type="spellEnd"/>
            <w:r w:rsidRPr="007C6425">
              <w:rPr>
                <w:i/>
                <w:sz w:val="16"/>
                <w:szCs w:val="18"/>
              </w:rPr>
              <w:t xml:space="preserve">, M. </w:t>
            </w:r>
            <w:proofErr w:type="spellStart"/>
            <w:r w:rsidRPr="007C6425">
              <w:rPr>
                <w:i/>
                <w:sz w:val="16"/>
                <w:szCs w:val="18"/>
              </w:rPr>
              <w:t>faveolata</w:t>
            </w:r>
            <w:proofErr w:type="spellEnd"/>
          </w:p>
        </w:tc>
        <w:tc>
          <w:tcPr>
            <w:tcW w:w="4450" w:type="dxa"/>
            <w:shd w:val="clear" w:color="auto" w:fill="FFFFFF" w:themeFill="background1"/>
            <w:noWrap/>
            <w:vAlign w:val="bottom"/>
            <w:hideMark/>
          </w:tcPr>
          <w:p w14:paraId="25500CB9" w14:textId="77777777" w:rsidR="00401C56" w:rsidRPr="007C6425" w:rsidRDefault="00401C56" w:rsidP="0029035A">
            <w:pPr>
              <w:spacing w:line="240" w:lineRule="auto"/>
              <w:ind w:firstLine="0"/>
              <w:rPr>
                <w:i/>
                <w:sz w:val="16"/>
                <w:szCs w:val="18"/>
              </w:rPr>
            </w:pPr>
            <w:proofErr w:type="spellStart"/>
            <w:r w:rsidRPr="007C6425">
              <w:rPr>
                <w:i/>
                <w:sz w:val="16"/>
                <w:szCs w:val="18"/>
              </w:rPr>
              <w:t>Chondrilla</w:t>
            </w:r>
            <w:proofErr w:type="spellEnd"/>
            <w:r w:rsidRPr="007C6425">
              <w:rPr>
                <w:i/>
                <w:sz w:val="16"/>
                <w:szCs w:val="18"/>
              </w:rPr>
              <w:t xml:space="preserve"> </w:t>
            </w:r>
            <w:proofErr w:type="spellStart"/>
            <w:r w:rsidRPr="007C6425">
              <w:rPr>
                <w:i/>
                <w:sz w:val="16"/>
                <w:szCs w:val="18"/>
              </w:rPr>
              <w:t>caribensis</w:t>
            </w:r>
            <w:proofErr w:type="spellEnd"/>
          </w:p>
        </w:tc>
      </w:tr>
      <w:tr w:rsidR="00401C56" w:rsidRPr="007C6425" w14:paraId="60273DDB" w14:textId="77777777" w:rsidTr="0029035A">
        <w:trPr>
          <w:trHeight w:val="21"/>
        </w:trPr>
        <w:tc>
          <w:tcPr>
            <w:tcW w:w="3845" w:type="dxa"/>
            <w:shd w:val="clear" w:color="auto" w:fill="FFFFFF" w:themeFill="background1"/>
            <w:noWrap/>
            <w:vAlign w:val="bottom"/>
            <w:hideMark/>
          </w:tcPr>
          <w:p w14:paraId="542BB55F" w14:textId="77777777" w:rsidR="00401C56" w:rsidRPr="007C6425" w:rsidRDefault="00401C56" w:rsidP="0029035A">
            <w:pPr>
              <w:spacing w:line="240" w:lineRule="auto"/>
              <w:ind w:firstLine="0"/>
              <w:rPr>
                <w:sz w:val="16"/>
                <w:szCs w:val="18"/>
              </w:rPr>
            </w:pPr>
            <w:r w:rsidRPr="007C6425">
              <w:rPr>
                <w:sz w:val="16"/>
                <w:szCs w:val="18"/>
              </w:rPr>
              <w:t xml:space="preserve">   (genus name now </w:t>
            </w:r>
            <w:proofErr w:type="spellStart"/>
            <w:r w:rsidRPr="007C6425">
              <w:rPr>
                <w:sz w:val="16"/>
                <w:szCs w:val="18"/>
              </w:rPr>
              <w:t>Orbicella</w:t>
            </w:r>
            <w:proofErr w:type="spellEnd"/>
            <w:r w:rsidRPr="007C6425">
              <w:rPr>
                <w:sz w:val="16"/>
                <w:szCs w:val="18"/>
              </w:rPr>
              <w:t>)</w:t>
            </w:r>
          </w:p>
        </w:tc>
        <w:tc>
          <w:tcPr>
            <w:tcW w:w="4450" w:type="dxa"/>
            <w:shd w:val="clear" w:color="auto" w:fill="FFFFFF" w:themeFill="background1"/>
            <w:noWrap/>
            <w:vAlign w:val="bottom"/>
            <w:hideMark/>
          </w:tcPr>
          <w:p w14:paraId="2BD9DE05" w14:textId="77777777" w:rsidR="00401C56" w:rsidRPr="007C6425" w:rsidRDefault="00401C56" w:rsidP="0029035A">
            <w:pPr>
              <w:spacing w:line="240" w:lineRule="auto"/>
              <w:ind w:firstLine="0"/>
              <w:rPr>
                <w:i/>
                <w:sz w:val="16"/>
                <w:szCs w:val="18"/>
              </w:rPr>
            </w:pPr>
            <w:proofErr w:type="spellStart"/>
            <w:r w:rsidRPr="007C6425">
              <w:rPr>
                <w:i/>
                <w:sz w:val="16"/>
                <w:szCs w:val="18"/>
              </w:rPr>
              <w:t>Cinachyrella</w:t>
            </w:r>
            <w:proofErr w:type="spellEnd"/>
            <w:r w:rsidRPr="007C6425">
              <w:rPr>
                <w:i/>
                <w:sz w:val="16"/>
                <w:szCs w:val="18"/>
              </w:rPr>
              <w:t xml:space="preserve"> </w:t>
            </w:r>
            <w:proofErr w:type="spellStart"/>
            <w:r w:rsidRPr="007C6425">
              <w:rPr>
                <w:i/>
                <w:sz w:val="16"/>
                <w:szCs w:val="18"/>
              </w:rPr>
              <w:t>kuekenthali</w:t>
            </w:r>
            <w:proofErr w:type="spellEnd"/>
          </w:p>
        </w:tc>
      </w:tr>
      <w:tr w:rsidR="00401C56" w:rsidRPr="007C6425" w14:paraId="68FD3503" w14:textId="77777777" w:rsidTr="0029035A">
        <w:trPr>
          <w:trHeight w:val="21"/>
        </w:trPr>
        <w:tc>
          <w:tcPr>
            <w:tcW w:w="3845" w:type="dxa"/>
            <w:shd w:val="clear" w:color="auto" w:fill="FFFFFF" w:themeFill="background1"/>
            <w:noWrap/>
            <w:vAlign w:val="bottom"/>
            <w:hideMark/>
          </w:tcPr>
          <w:p w14:paraId="5C7CE4CE" w14:textId="77777777" w:rsidR="00401C56" w:rsidRPr="007C6425" w:rsidRDefault="00401C56" w:rsidP="0029035A">
            <w:pPr>
              <w:spacing w:line="240" w:lineRule="auto"/>
              <w:ind w:firstLine="0"/>
              <w:rPr>
                <w:i/>
                <w:sz w:val="16"/>
                <w:szCs w:val="18"/>
              </w:rPr>
            </w:pPr>
            <w:proofErr w:type="spellStart"/>
            <w:r w:rsidRPr="007C6425">
              <w:rPr>
                <w:i/>
                <w:sz w:val="16"/>
                <w:szCs w:val="18"/>
              </w:rPr>
              <w:t>Mussa</w:t>
            </w:r>
            <w:proofErr w:type="spellEnd"/>
            <w:r w:rsidRPr="007C6425">
              <w:rPr>
                <w:i/>
                <w:sz w:val="16"/>
                <w:szCs w:val="18"/>
              </w:rPr>
              <w:t xml:space="preserve"> </w:t>
            </w:r>
            <w:proofErr w:type="spellStart"/>
            <w:r w:rsidRPr="007C6425">
              <w:rPr>
                <w:i/>
                <w:sz w:val="16"/>
                <w:szCs w:val="18"/>
              </w:rPr>
              <w:t>angulosa</w:t>
            </w:r>
            <w:proofErr w:type="spellEnd"/>
          </w:p>
        </w:tc>
        <w:tc>
          <w:tcPr>
            <w:tcW w:w="4450" w:type="dxa"/>
            <w:shd w:val="clear" w:color="auto" w:fill="FFFFFF" w:themeFill="background1"/>
            <w:noWrap/>
            <w:vAlign w:val="bottom"/>
            <w:hideMark/>
          </w:tcPr>
          <w:p w14:paraId="3E62A268" w14:textId="77777777" w:rsidR="00401C56" w:rsidRPr="007C6425" w:rsidRDefault="00401C56" w:rsidP="0029035A">
            <w:pPr>
              <w:spacing w:line="240" w:lineRule="auto"/>
              <w:ind w:firstLine="0"/>
              <w:rPr>
                <w:i/>
                <w:sz w:val="16"/>
                <w:szCs w:val="18"/>
              </w:rPr>
            </w:pPr>
            <w:proofErr w:type="spellStart"/>
            <w:r w:rsidRPr="007C6425">
              <w:rPr>
                <w:i/>
                <w:sz w:val="16"/>
                <w:szCs w:val="18"/>
              </w:rPr>
              <w:t>Clathria</w:t>
            </w:r>
            <w:proofErr w:type="spellEnd"/>
            <w:r w:rsidRPr="007C6425">
              <w:rPr>
                <w:i/>
                <w:sz w:val="16"/>
                <w:szCs w:val="18"/>
              </w:rPr>
              <w:t xml:space="preserve"> </w:t>
            </w:r>
            <w:proofErr w:type="spellStart"/>
            <w:r w:rsidRPr="007C6425">
              <w:rPr>
                <w:i/>
                <w:sz w:val="16"/>
                <w:szCs w:val="18"/>
              </w:rPr>
              <w:t>venosa</w:t>
            </w:r>
            <w:proofErr w:type="spellEnd"/>
          </w:p>
        </w:tc>
      </w:tr>
      <w:tr w:rsidR="00401C56" w:rsidRPr="007C6425" w14:paraId="5BB6BBF2" w14:textId="77777777" w:rsidTr="0029035A">
        <w:trPr>
          <w:trHeight w:val="21"/>
        </w:trPr>
        <w:tc>
          <w:tcPr>
            <w:tcW w:w="3845" w:type="dxa"/>
            <w:shd w:val="clear" w:color="auto" w:fill="FFFFFF" w:themeFill="background1"/>
            <w:noWrap/>
            <w:vAlign w:val="bottom"/>
            <w:hideMark/>
          </w:tcPr>
          <w:p w14:paraId="54E7ADFF" w14:textId="77777777" w:rsidR="00401C56" w:rsidRPr="007C6425" w:rsidRDefault="00401C56" w:rsidP="0029035A">
            <w:pPr>
              <w:spacing w:line="240" w:lineRule="auto"/>
              <w:ind w:firstLine="0"/>
              <w:rPr>
                <w:i/>
                <w:sz w:val="16"/>
                <w:szCs w:val="18"/>
              </w:rPr>
            </w:pPr>
            <w:r w:rsidRPr="007C6425">
              <w:rPr>
                <w:i/>
                <w:sz w:val="16"/>
                <w:szCs w:val="18"/>
              </w:rPr>
              <w:t>*</w:t>
            </w:r>
            <w:proofErr w:type="spellStart"/>
            <w:r w:rsidRPr="007C6425">
              <w:rPr>
                <w:i/>
                <w:sz w:val="16"/>
                <w:szCs w:val="18"/>
              </w:rPr>
              <w:t>Mycetophyllia</w:t>
            </w:r>
            <w:proofErr w:type="spellEnd"/>
            <w:r w:rsidRPr="007C6425">
              <w:rPr>
                <w:i/>
                <w:sz w:val="16"/>
                <w:szCs w:val="18"/>
              </w:rPr>
              <w:t xml:space="preserve"> ferox, </w:t>
            </w:r>
            <w:proofErr w:type="spellStart"/>
            <w:r w:rsidRPr="007C6425">
              <w:rPr>
                <w:i/>
                <w:sz w:val="16"/>
                <w:szCs w:val="18"/>
              </w:rPr>
              <w:t>Mycetophyllia</w:t>
            </w:r>
            <w:proofErr w:type="spellEnd"/>
            <w:r w:rsidRPr="007C6425">
              <w:rPr>
                <w:i/>
                <w:sz w:val="16"/>
                <w:szCs w:val="18"/>
              </w:rPr>
              <w:t xml:space="preserve"> </w:t>
            </w:r>
            <w:proofErr w:type="spellStart"/>
            <w:r w:rsidRPr="007C6425">
              <w:rPr>
                <w:i/>
                <w:sz w:val="16"/>
                <w:szCs w:val="18"/>
              </w:rPr>
              <w:t>lamarckiana</w:t>
            </w:r>
            <w:proofErr w:type="spellEnd"/>
          </w:p>
        </w:tc>
        <w:tc>
          <w:tcPr>
            <w:tcW w:w="4450" w:type="dxa"/>
            <w:shd w:val="clear" w:color="auto" w:fill="FFFFFF" w:themeFill="background1"/>
            <w:noWrap/>
            <w:vAlign w:val="bottom"/>
            <w:hideMark/>
          </w:tcPr>
          <w:p w14:paraId="570AFDC8" w14:textId="77777777" w:rsidR="00401C56" w:rsidRPr="007C6425" w:rsidRDefault="00401C56" w:rsidP="0029035A">
            <w:pPr>
              <w:spacing w:line="240" w:lineRule="auto"/>
              <w:ind w:firstLine="0"/>
              <w:rPr>
                <w:i/>
                <w:sz w:val="16"/>
                <w:szCs w:val="18"/>
              </w:rPr>
            </w:pPr>
            <w:proofErr w:type="spellStart"/>
            <w:r w:rsidRPr="007C6425">
              <w:rPr>
                <w:i/>
                <w:sz w:val="16"/>
                <w:szCs w:val="18"/>
              </w:rPr>
              <w:t>Clathria</w:t>
            </w:r>
            <w:proofErr w:type="spellEnd"/>
            <w:r w:rsidRPr="007C6425">
              <w:rPr>
                <w:i/>
                <w:sz w:val="16"/>
                <w:szCs w:val="18"/>
              </w:rPr>
              <w:t xml:space="preserve"> </w:t>
            </w:r>
            <w:proofErr w:type="spellStart"/>
            <w:r w:rsidRPr="007C6425">
              <w:rPr>
                <w:i/>
                <w:sz w:val="16"/>
                <w:szCs w:val="18"/>
              </w:rPr>
              <w:t>virgultosa</w:t>
            </w:r>
            <w:proofErr w:type="spellEnd"/>
          </w:p>
        </w:tc>
      </w:tr>
      <w:tr w:rsidR="00401C56" w:rsidRPr="007C6425" w14:paraId="74B0FE4B" w14:textId="77777777" w:rsidTr="0029035A">
        <w:trPr>
          <w:trHeight w:val="21"/>
        </w:trPr>
        <w:tc>
          <w:tcPr>
            <w:tcW w:w="3845" w:type="dxa"/>
            <w:shd w:val="clear" w:color="auto" w:fill="FFFFFF" w:themeFill="background1"/>
            <w:noWrap/>
            <w:vAlign w:val="bottom"/>
            <w:hideMark/>
          </w:tcPr>
          <w:p w14:paraId="0C550809" w14:textId="77777777" w:rsidR="00401C56" w:rsidRPr="007C6425" w:rsidRDefault="00401C56" w:rsidP="0029035A">
            <w:pPr>
              <w:spacing w:line="240" w:lineRule="auto"/>
              <w:ind w:firstLine="0"/>
              <w:rPr>
                <w:sz w:val="16"/>
                <w:szCs w:val="18"/>
              </w:rPr>
            </w:pPr>
            <w:r w:rsidRPr="007C6425">
              <w:rPr>
                <w:i/>
                <w:sz w:val="16"/>
                <w:szCs w:val="18"/>
              </w:rPr>
              <w:t>*Oculina</w:t>
            </w:r>
            <w:r w:rsidRPr="007C6425">
              <w:rPr>
                <w:sz w:val="16"/>
                <w:szCs w:val="18"/>
              </w:rPr>
              <w:t xml:space="preserve"> spp.</w:t>
            </w:r>
          </w:p>
        </w:tc>
        <w:tc>
          <w:tcPr>
            <w:tcW w:w="4450" w:type="dxa"/>
            <w:shd w:val="clear" w:color="auto" w:fill="FFFFFF" w:themeFill="background1"/>
            <w:noWrap/>
            <w:vAlign w:val="bottom"/>
            <w:hideMark/>
          </w:tcPr>
          <w:p w14:paraId="352201EF" w14:textId="77777777" w:rsidR="00401C56" w:rsidRPr="007C6425" w:rsidRDefault="00401C56" w:rsidP="0029035A">
            <w:pPr>
              <w:spacing w:line="240" w:lineRule="auto"/>
              <w:ind w:firstLine="0"/>
              <w:rPr>
                <w:i/>
                <w:sz w:val="16"/>
                <w:szCs w:val="18"/>
              </w:rPr>
            </w:pPr>
            <w:r w:rsidRPr="007C6425">
              <w:rPr>
                <w:i/>
                <w:sz w:val="16"/>
                <w:szCs w:val="18"/>
              </w:rPr>
              <w:t xml:space="preserve">Cliona </w:t>
            </w:r>
            <w:proofErr w:type="spellStart"/>
            <w:r w:rsidRPr="007C6425">
              <w:rPr>
                <w:i/>
                <w:sz w:val="16"/>
                <w:szCs w:val="18"/>
              </w:rPr>
              <w:t>delitrix</w:t>
            </w:r>
            <w:proofErr w:type="spellEnd"/>
          </w:p>
        </w:tc>
      </w:tr>
      <w:tr w:rsidR="00401C56" w:rsidRPr="007C6425" w14:paraId="187CE873" w14:textId="77777777" w:rsidTr="0029035A">
        <w:trPr>
          <w:trHeight w:val="21"/>
        </w:trPr>
        <w:tc>
          <w:tcPr>
            <w:tcW w:w="3845" w:type="dxa"/>
            <w:shd w:val="clear" w:color="auto" w:fill="FFFFFF" w:themeFill="background1"/>
            <w:noWrap/>
            <w:vAlign w:val="bottom"/>
            <w:hideMark/>
          </w:tcPr>
          <w:p w14:paraId="45188698" w14:textId="77777777" w:rsidR="00401C56" w:rsidRPr="007C6425" w:rsidRDefault="00401C56" w:rsidP="0029035A">
            <w:pPr>
              <w:spacing w:line="240" w:lineRule="auto"/>
              <w:ind w:firstLine="0"/>
              <w:rPr>
                <w:i/>
                <w:sz w:val="16"/>
                <w:szCs w:val="18"/>
              </w:rPr>
            </w:pPr>
            <w:r w:rsidRPr="007C6425">
              <w:rPr>
                <w:i/>
                <w:sz w:val="16"/>
                <w:szCs w:val="18"/>
              </w:rPr>
              <w:t xml:space="preserve">Porites </w:t>
            </w:r>
            <w:proofErr w:type="spellStart"/>
            <w:r w:rsidRPr="007C6425">
              <w:rPr>
                <w:i/>
                <w:sz w:val="16"/>
                <w:szCs w:val="18"/>
              </w:rPr>
              <w:t>astreoides</w:t>
            </w:r>
            <w:proofErr w:type="spellEnd"/>
          </w:p>
        </w:tc>
        <w:tc>
          <w:tcPr>
            <w:tcW w:w="4450" w:type="dxa"/>
            <w:shd w:val="clear" w:color="auto" w:fill="FFFFFF" w:themeFill="background1"/>
            <w:noWrap/>
            <w:vAlign w:val="bottom"/>
            <w:hideMark/>
          </w:tcPr>
          <w:p w14:paraId="58F05F17" w14:textId="77777777" w:rsidR="00401C56" w:rsidRPr="007C6425" w:rsidRDefault="00401C56" w:rsidP="0029035A">
            <w:pPr>
              <w:spacing w:line="240" w:lineRule="auto"/>
              <w:ind w:firstLine="0"/>
              <w:rPr>
                <w:i/>
                <w:sz w:val="16"/>
                <w:szCs w:val="18"/>
              </w:rPr>
            </w:pPr>
            <w:r w:rsidRPr="007C6425">
              <w:rPr>
                <w:i/>
                <w:sz w:val="16"/>
                <w:szCs w:val="18"/>
              </w:rPr>
              <w:t xml:space="preserve">Cliona </w:t>
            </w:r>
            <w:proofErr w:type="spellStart"/>
            <w:r w:rsidRPr="007C6425">
              <w:rPr>
                <w:i/>
                <w:sz w:val="16"/>
                <w:szCs w:val="18"/>
              </w:rPr>
              <w:t>laticavicola</w:t>
            </w:r>
            <w:proofErr w:type="spellEnd"/>
          </w:p>
        </w:tc>
      </w:tr>
      <w:tr w:rsidR="00401C56" w:rsidRPr="007C6425" w14:paraId="4827EBE9" w14:textId="77777777" w:rsidTr="0029035A">
        <w:trPr>
          <w:trHeight w:val="21"/>
        </w:trPr>
        <w:tc>
          <w:tcPr>
            <w:tcW w:w="3845" w:type="dxa"/>
            <w:shd w:val="clear" w:color="auto" w:fill="FFFFFF" w:themeFill="background1"/>
            <w:noWrap/>
            <w:vAlign w:val="bottom"/>
            <w:hideMark/>
          </w:tcPr>
          <w:p w14:paraId="0AEE3742" w14:textId="77777777" w:rsidR="00401C56" w:rsidRPr="007C6425" w:rsidRDefault="00401C56" w:rsidP="0029035A">
            <w:pPr>
              <w:spacing w:line="240" w:lineRule="auto"/>
              <w:ind w:firstLine="0"/>
              <w:rPr>
                <w:i/>
                <w:sz w:val="16"/>
                <w:szCs w:val="18"/>
              </w:rPr>
            </w:pPr>
            <w:r w:rsidRPr="007C6425">
              <w:rPr>
                <w:i/>
                <w:sz w:val="16"/>
                <w:szCs w:val="18"/>
              </w:rPr>
              <w:t xml:space="preserve">Porites </w:t>
            </w:r>
            <w:proofErr w:type="spellStart"/>
            <w:r w:rsidRPr="007C6425">
              <w:rPr>
                <w:i/>
                <w:sz w:val="16"/>
                <w:szCs w:val="18"/>
              </w:rPr>
              <w:t>colonensis</w:t>
            </w:r>
            <w:proofErr w:type="spellEnd"/>
          </w:p>
        </w:tc>
        <w:tc>
          <w:tcPr>
            <w:tcW w:w="4450" w:type="dxa"/>
            <w:shd w:val="clear" w:color="auto" w:fill="FFFFFF" w:themeFill="background1"/>
            <w:noWrap/>
            <w:vAlign w:val="bottom"/>
            <w:hideMark/>
          </w:tcPr>
          <w:p w14:paraId="6FCA8A48" w14:textId="77777777" w:rsidR="00401C56" w:rsidRPr="007C6425" w:rsidRDefault="00401C56" w:rsidP="0029035A">
            <w:pPr>
              <w:spacing w:line="240" w:lineRule="auto"/>
              <w:ind w:firstLine="0"/>
              <w:rPr>
                <w:i/>
                <w:sz w:val="16"/>
                <w:szCs w:val="18"/>
              </w:rPr>
            </w:pPr>
            <w:r w:rsidRPr="007C6425">
              <w:rPr>
                <w:i/>
                <w:sz w:val="16"/>
                <w:szCs w:val="18"/>
              </w:rPr>
              <w:t xml:space="preserve">Cliona </w:t>
            </w:r>
            <w:proofErr w:type="spellStart"/>
            <w:r w:rsidRPr="007C6425">
              <w:rPr>
                <w:i/>
                <w:sz w:val="16"/>
                <w:szCs w:val="18"/>
              </w:rPr>
              <w:t>varians</w:t>
            </w:r>
            <w:proofErr w:type="spellEnd"/>
          </w:p>
        </w:tc>
      </w:tr>
      <w:tr w:rsidR="00401C56" w:rsidRPr="007C6425" w14:paraId="69ED4212" w14:textId="77777777" w:rsidTr="0029035A">
        <w:trPr>
          <w:trHeight w:val="21"/>
        </w:trPr>
        <w:tc>
          <w:tcPr>
            <w:tcW w:w="3845" w:type="dxa"/>
            <w:shd w:val="clear" w:color="auto" w:fill="FFFFFF" w:themeFill="background1"/>
            <w:noWrap/>
            <w:vAlign w:val="bottom"/>
            <w:hideMark/>
          </w:tcPr>
          <w:p w14:paraId="3E9217F2" w14:textId="77777777" w:rsidR="00401C56" w:rsidRPr="007C6425" w:rsidRDefault="00401C56" w:rsidP="0029035A">
            <w:pPr>
              <w:spacing w:line="240" w:lineRule="auto"/>
              <w:ind w:firstLine="0"/>
              <w:rPr>
                <w:i/>
                <w:sz w:val="16"/>
                <w:szCs w:val="18"/>
              </w:rPr>
            </w:pPr>
            <w:r w:rsidRPr="007C6425">
              <w:rPr>
                <w:i/>
                <w:sz w:val="16"/>
                <w:szCs w:val="18"/>
              </w:rPr>
              <w:t xml:space="preserve">Porites </w:t>
            </w:r>
            <w:proofErr w:type="spellStart"/>
            <w:r w:rsidRPr="007C6425">
              <w:rPr>
                <w:i/>
                <w:sz w:val="16"/>
                <w:szCs w:val="18"/>
              </w:rPr>
              <w:t>furcata</w:t>
            </w:r>
            <w:proofErr w:type="spellEnd"/>
          </w:p>
        </w:tc>
        <w:tc>
          <w:tcPr>
            <w:tcW w:w="4450" w:type="dxa"/>
            <w:shd w:val="clear" w:color="auto" w:fill="FFFFFF" w:themeFill="background1"/>
            <w:noWrap/>
            <w:vAlign w:val="bottom"/>
            <w:hideMark/>
          </w:tcPr>
          <w:p w14:paraId="05AD71A4"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Cribochalina</w:t>
            </w:r>
            <w:proofErr w:type="spellEnd"/>
            <w:r w:rsidRPr="007C6425">
              <w:rPr>
                <w:i/>
                <w:sz w:val="16"/>
                <w:szCs w:val="18"/>
              </w:rPr>
              <w:t xml:space="preserve"> vasculum</w:t>
            </w:r>
            <w:r w:rsidRPr="007C6425">
              <w:rPr>
                <w:sz w:val="16"/>
                <w:szCs w:val="18"/>
              </w:rPr>
              <w:t xml:space="preserve"> and </w:t>
            </w:r>
            <w:proofErr w:type="spellStart"/>
            <w:r w:rsidRPr="007C6425">
              <w:rPr>
                <w:i/>
                <w:sz w:val="16"/>
                <w:szCs w:val="18"/>
              </w:rPr>
              <w:t>Petrosia</w:t>
            </w:r>
            <w:proofErr w:type="spellEnd"/>
            <w:r w:rsidRPr="007C6425">
              <w:rPr>
                <w:i/>
                <w:sz w:val="16"/>
                <w:szCs w:val="18"/>
              </w:rPr>
              <w:t xml:space="preserve"> </w:t>
            </w:r>
            <w:proofErr w:type="spellStart"/>
            <w:r w:rsidRPr="007C6425">
              <w:rPr>
                <w:i/>
                <w:sz w:val="16"/>
                <w:szCs w:val="18"/>
              </w:rPr>
              <w:t>pellasarca</w:t>
            </w:r>
            <w:proofErr w:type="spellEnd"/>
          </w:p>
        </w:tc>
      </w:tr>
      <w:tr w:rsidR="00401C56" w:rsidRPr="007C6425" w14:paraId="29799F36" w14:textId="77777777" w:rsidTr="0029035A">
        <w:trPr>
          <w:trHeight w:val="21"/>
        </w:trPr>
        <w:tc>
          <w:tcPr>
            <w:tcW w:w="3845" w:type="dxa"/>
            <w:shd w:val="clear" w:color="auto" w:fill="FFFFFF" w:themeFill="background1"/>
            <w:noWrap/>
            <w:vAlign w:val="bottom"/>
            <w:hideMark/>
          </w:tcPr>
          <w:p w14:paraId="4E0C8DCC" w14:textId="77777777" w:rsidR="00401C56" w:rsidRPr="007C6425" w:rsidRDefault="00401C56" w:rsidP="0029035A">
            <w:pPr>
              <w:spacing w:line="240" w:lineRule="auto"/>
              <w:ind w:firstLine="0"/>
              <w:rPr>
                <w:i/>
                <w:sz w:val="16"/>
                <w:szCs w:val="18"/>
              </w:rPr>
            </w:pPr>
            <w:r w:rsidRPr="007C6425">
              <w:rPr>
                <w:i/>
                <w:sz w:val="16"/>
                <w:szCs w:val="18"/>
              </w:rPr>
              <w:t xml:space="preserve">Porites </w:t>
            </w:r>
            <w:proofErr w:type="spellStart"/>
            <w:r w:rsidRPr="007C6425">
              <w:rPr>
                <w:i/>
                <w:sz w:val="16"/>
                <w:szCs w:val="18"/>
              </w:rPr>
              <w:t>porites</w:t>
            </w:r>
            <w:proofErr w:type="spellEnd"/>
          </w:p>
        </w:tc>
        <w:tc>
          <w:tcPr>
            <w:tcW w:w="4450" w:type="dxa"/>
            <w:shd w:val="clear" w:color="auto" w:fill="FFFFFF" w:themeFill="background1"/>
            <w:noWrap/>
            <w:vAlign w:val="bottom"/>
            <w:hideMark/>
          </w:tcPr>
          <w:p w14:paraId="52A89C1B" w14:textId="77777777" w:rsidR="00401C56" w:rsidRPr="007C6425" w:rsidRDefault="00401C56" w:rsidP="0029035A">
            <w:pPr>
              <w:spacing w:line="240" w:lineRule="auto"/>
              <w:ind w:firstLine="0"/>
              <w:rPr>
                <w:i/>
                <w:sz w:val="16"/>
                <w:szCs w:val="18"/>
              </w:rPr>
            </w:pPr>
            <w:proofErr w:type="spellStart"/>
            <w:r w:rsidRPr="007C6425">
              <w:rPr>
                <w:i/>
                <w:sz w:val="16"/>
                <w:szCs w:val="18"/>
              </w:rPr>
              <w:t>Desmapsamma</w:t>
            </w:r>
            <w:proofErr w:type="spellEnd"/>
            <w:r w:rsidRPr="007C6425">
              <w:rPr>
                <w:i/>
                <w:sz w:val="16"/>
                <w:szCs w:val="18"/>
              </w:rPr>
              <w:t xml:space="preserve"> </w:t>
            </w:r>
            <w:proofErr w:type="spellStart"/>
            <w:r w:rsidRPr="007C6425">
              <w:rPr>
                <w:i/>
                <w:sz w:val="16"/>
                <w:szCs w:val="18"/>
              </w:rPr>
              <w:t>anchorata</w:t>
            </w:r>
            <w:proofErr w:type="spellEnd"/>
          </w:p>
        </w:tc>
      </w:tr>
      <w:tr w:rsidR="00401C56" w:rsidRPr="007C6425" w14:paraId="481D788B" w14:textId="77777777" w:rsidTr="0029035A">
        <w:trPr>
          <w:trHeight w:val="21"/>
        </w:trPr>
        <w:tc>
          <w:tcPr>
            <w:tcW w:w="3845" w:type="dxa"/>
            <w:shd w:val="clear" w:color="auto" w:fill="FFFFFF" w:themeFill="background1"/>
            <w:noWrap/>
            <w:vAlign w:val="bottom"/>
            <w:hideMark/>
          </w:tcPr>
          <w:p w14:paraId="39DDA792"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Scolymia</w:t>
            </w:r>
            <w:proofErr w:type="spellEnd"/>
            <w:r w:rsidRPr="007C6425">
              <w:rPr>
                <w:sz w:val="16"/>
                <w:szCs w:val="18"/>
              </w:rPr>
              <w:t xml:space="preserve"> spp.</w:t>
            </w:r>
          </w:p>
        </w:tc>
        <w:tc>
          <w:tcPr>
            <w:tcW w:w="4450" w:type="dxa"/>
            <w:shd w:val="clear" w:color="auto" w:fill="FFFFFF" w:themeFill="background1"/>
            <w:noWrap/>
            <w:vAlign w:val="bottom"/>
            <w:hideMark/>
          </w:tcPr>
          <w:p w14:paraId="0772546C" w14:textId="77777777" w:rsidR="00401C56" w:rsidRPr="007C6425" w:rsidRDefault="00401C56" w:rsidP="0029035A">
            <w:pPr>
              <w:spacing w:line="240" w:lineRule="auto"/>
              <w:ind w:firstLine="0"/>
              <w:rPr>
                <w:i/>
                <w:sz w:val="16"/>
                <w:szCs w:val="18"/>
              </w:rPr>
            </w:pPr>
            <w:proofErr w:type="spellStart"/>
            <w:r w:rsidRPr="007C6425">
              <w:rPr>
                <w:i/>
                <w:sz w:val="16"/>
                <w:szCs w:val="18"/>
              </w:rPr>
              <w:t>Dictyonella</w:t>
            </w:r>
            <w:proofErr w:type="spellEnd"/>
            <w:r w:rsidRPr="007C6425">
              <w:rPr>
                <w:i/>
                <w:sz w:val="16"/>
                <w:szCs w:val="18"/>
              </w:rPr>
              <w:t xml:space="preserve"> </w:t>
            </w:r>
            <w:proofErr w:type="spellStart"/>
            <w:r w:rsidRPr="007C6425">
              <w:rPr>
                <w:i/>
                <w:sz w:val="16"/>
                <w:szCs w:val="18"/>
              </w:rPr>
              <w:t>funicularis</w:t>
            </w:r>
            <w:proofErr w:type="spellEnd"/>
            <w:r w:rsidRPr="007C6425">
              <w:rPr>
                <w:i/>
                <w:sz w:val="16"/>
                <w:szCs w:val="18"/>
              </w:rPr>
              <w:t xml:space="preserve"> </w:t>
            </w:r>
          </w:p>
        </w:tc>
      </w:tr>
      <w:tr w:rsidR="00401C56" w:rsidRPr="007C6425" w14:paraId="77F2FD69" w14:textId="77777777" w:rsidTr="0029035A">
        <w:trPr>
          <w:trHeight w:val="21"/>
        </w:trPr>
        <w:tc>
          <w:tcPr>
            <w:tcW w:w="3845" w:type="dxa"/>
            <w:shd w:val="clear" w:color="auto" w:fill="FFFFFF" w:themeFill="background1"/>
            <w:noWrap/>
            <w:vAlign w:val="bottom"/>
            <w:hideMark/>
          </w:tcPr>
          <w:p w14:paraId="2DA64703"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Siderastrea</w:t>
            </w:r>
            <w:proofErr w:type="spellEnd"/>
            <w:r w:rsidRPr="007C6425">
              <w:rPr>
                <w:i/>
                <w:sz w:val="16"/>
                <w:szCs w:val="18"/>
              </w:rPr>
              <w:t xml:space="preserve"> </w:t>
            </w:r>
            <w:proofErr w:type="spellStart"/>
            <w:r w:rsidRPr="007C6425">
              <w:rPr>
                <w:i/>
                <w:sz w:val="16"/>
                <w:szCs w:val="18"/>
              </w:rPr>
              <w:t>siderea</w:t>
            </w:r>
            <w:proofErr w:type="spellEnd"/>
            <w:r w:rsidRPr="007C6425">
              <w:rPr>
                <w:sz w:val="16"/>
                <w:szCs w:val="18"/>
              </w:rPr>
              <w:t xml:space="preserve"> and </w:t>
            </w:r>
            <w:proofErr w:type="spellStart"/>
            <w:r w:rsidRPr="007C6425">
              <w:rPr>
                <w:i/>
                <w:sz w:val="16"/>
                <w:szCs w:val="18"/>
              </w:rPr>
              <w:t>Siderastrea</w:t>
            </w:r>
            <w:proofErr w:type="spellEnd"/>
            <w:r w:rsidRPr="007C6425">
              <w:rPr>
                <w:i/>
                <w:sz w:val="16"/>
                <w:szCs w:val="18"/>
              </w:rPr>
              <w:t xml:space="preserve"> radians</w:t>
            </w:r>
          </w:p>
        </w:tc>
        <w:tc>
          <w:tcPr>
            <w:tcW w:w="4450" w:type="dxa"/>
            <w:shd w:val="clear" w:color="auto" w:fill="FFFFFF" w:themeFill="background1"/>
            <w:noWrap/>
            <w:vAlign w:val="bottom"/>
            <w:hideMark/>
          </w:tcPr>
          <w:p w14:paraId="5EFF01C0" w14:textId="77777777" w:rsidR="00401C56" w:rsidRPr="007C6425" w:rsidRDefault="00401C56" w:rsidP="0029035A">
            <w:pPr>
              <w:spacing w:line="240" w:lineRule="auto"/>
              <w:ind w:firstLine="0"/>
              <w:rPr>
                <w:i/>
                <w:sz w:val="16"/>
                <w:szCs w:val="18"/>
              </w:rPr>
            </w:pPr>
            <w:proofErr w:type="spellStart"/>
            <w:r w:rsidRPr="007C6425">
              <w:rPr>
                <w:i/>
                <w:sz w:val="16"/>
                <w:szCs w:val="18"/>
              </w:rPr>
              <w:t>Dragmacidon</w:t>
            </w:r>
            <w:proofErr w:type="spellEnd"/>
            <w:r w:rsidRPr="007C6425">
              <w:rPr>
                <w:i/>
                <w:sz w:val="16"/>
                <w:szCs w:val="18"/>
              </w:rPr>
              <w:t xml:space="preserve"> </w:t>
            </w:r>
            <w:proofErr w:type="spellStart"/>
            <w:r w:rsidRPr="007C6425">
              <w:rPr>
                <w:i/>
                <w:sz w:val="16"/>
                <w:szCs w:val="18"/>
              </w:rPr>
              <w:t>reticulatum</w:t>
            </w:r>
            <w:proofErr w:type="spellEnd"/>
          </w:p>
        </w:tc>
      </w:tr>
      <w:tr w:rsidR="00401C56" w:rsidRPr="007C6425" w14:paraId="6C0174A6" w14:textId="77777777" w:rsidTr="0029035A">
        <w:trPr>
          <w:trHeight w:val="21"/>
        </w:trPr>
        <w:tc>
          <w:tcPr>
            <w:tcW w:w="3845" w:type="dxa"/>
            <w:shd w:val="clear" w:color="auto" w:fill="FFFFFF" w:themeFill="background1"/>
            <w:noWrap/>
            <w:vAlign w:val="bottom"/>
            <w:hideMark/>
          </w:tcPr>
          <w:p w14:paraId="3FF09D1B" w14:textId="77777777" w:rsidR="00401C56" w:rsidRPr="007C6425" w:rsidRDefault="00401C56" w:rsidP="0029035A">
            <w:pPr>
              <w:spacing w:line="240" w:lineRule="auto"/>
              <w:ind w:firstLine="0"/>
              <w:rPr>
                <w:i/>
                <w:sz w:val="16"/>
                <w:szCs w:val="18"/>
              </w:rPr>
            </w:pPr>
            <w:proofErr w:type="spellStart"/>
            <w:r w:rsidRPr="007C6425">
              <w:rPr>
                <w:i/>
                <w:sz w:val="16"/>
                <w:szCs w:val="18"/>
              </w:rPr>
              <w:t>Solenastrea</w:t>
            </w:r>
            <w:proofErr w:type="spellEnd"/>
            <w:r w:rsidRPr="007C6425">
              <w:rPr>
                <w:i/>
                <w:sz w:val="16"/>
                <w:szCs w:val="18"/>
              </w:rPr>
              <w:t xml:space="preserve"> </w:t>
            </w:r>
            <w:proofErr w:type="spellStart"/>
            <w:r w:rsidRPr="007C6425">
              <w:rPr>
                <w:i/>
                <w:sz w:val="16"/>
                <w:szCs w:val="18"/>
              </w:rPr>
              <w:t>bournoni</w:t>
            </w:r>
            <w:proofErr w:type="spellEnd"/>
          </w:p>
        </w:tc>
        <w:tc>
          <w:tcPr>
            <w:tcW w:w="4450" w:type="dxa"/>
            <w:shd w:val="clear" w:color="auto" w:fill="FFFFFF" w:themeFill="background1"/>
            <w:noWrap/>
            <w:vAlign w:val="bottom"/>
            <w:hideMark/>
          </w:tcPr>
          <w:p w14:paraId="0CC7E74F" w14:textId="77777777" w:rsidR="00401C56" w:rsidRPr="007C6425" w:rsidRDefault="00401C56" w:rsidP="0029035A">
            <w:pPr>
              <w:spacing w:line="240" w:lineRule="auto"/>
              <w:ind w:firstLine="0"/>
              <w:rPr>
                <w:i/>
                <w:sz w:val="16"/>
                <w:szCs w:val="18"/>
              </w:rPr>
            </w:pPr>
            <w:proofErr w:type="spellStart"/>
            <w:r w:rsidRPr="007C6425">
              <w:rPr>
                <w:i/>
                <w:sz w:val="16"/>
                <w:szCs w:val="18"/>
              </w:rPr>
              <w:t>Dysidea</w:t>
            </w:r>
            <w:proofErr w:type="spellEnd"/>
            <w:r w:rsidRPr="007C6425">
              <w:rPr>
                <w:i/>
                <w:sz w:val="16"/>
                <w:szCs w:val="18"/>
              </w:rPr>
              <w:t xml:space="preserve"> </w:t>
            </w:r>
            <w:proofErr w:type="spellStart"/>
            <w:r w:rsidRPr="007C6425">
              <w:rPr>
                <w:i/>
                <w:sz w:val="16"/>
                <w:szCs w:val="18"/>
              </w:rPr>
              <w:t>janiae</w:t>
            </w:r>
            <w:proofErr w:type="spellEnd"/>
          </w:p>
        </w:tc>
      </w:tr>
      <w:tr w:rsidR="00401C56" w:rsidRPr="007C6425" w14:paraId="2EC35BEF" w14:textId="77777777" w:rsidTr="0029035A">
        <w:trPr>
          <w:trHeight w:val="21"/>
        </w:trPr>
        <w:tc>
          <w:tcPr>
            <w:tcW w:w="3845" w:type="dxa"/>
            <w:shd w:val="clear" w:color="auto" w:fill="FFFFFF" w:themeFill="background1"/>
            <w:noWrap/>
            <w:vAlign w:val="bottom"/>
            <w:hideMark/>
          </w:tcPr>
          <w:p w14:paraId="0EE4F1EE" w14:textId="77777777" w:rsidR="00401C56" w:rsidRPr="007C6425" w:rsidRDefault="00401C56" w:rsidP="0029035A">
            <w:pPr>
              <w:spacing w:line="240" w:lineRule="auto"/>
              <w:ind w:firstLine="0"/>
              <w:rPr>
                <w:i/>
                <w:sz w:val="16"/>
                <w:szCs w:val="18"/>
              </w:rPr>
            </w:pPr>
            <w:proofErr w:type="spellStart"/>
            <w:r w:rsidRPr="007C6425">
              <w:rPr>
                <w:i/>
                <w:sz w:val="16"/>
                <w:szCs w:val="18"/>
              </w:rPr>
              <w:t>Stephanocoenia</w:t>
            </w:r>
            <w:proofErr w:type="spellEnd"/>
            <w:r w:rsidRPr="007C6425">
              <w:rPr>
                <w:i/>
                <w:sz w:val="16"/>
                <w:szCs w:val="18"/>
              </w:rPr>
              <w:t xml:space="preserve"> </w:t>
            </w:r>
            <w:proofErr w:type="spellStart"/>
            <w:r w:rsidRPr="007C6425">
              <w:rPr>
                <w:i/>
                <w:sz w:val="16"/>
                <w:szCs w:val="18"/>
              </w:rPr>
              <w:t>intersepta</w:t>
            </w:r>
            <w:proofErr w:type="spellEnd"/>
          </w:p>
        </w:tc>
        <w:tc>
          <w:tcPr>
            <w:tcW w:w="4450" w:type="dxa"/>
            <w:shd w:val="clear" w:color="auto" w:fill="FFFFFF" w:themeFill="background1"/>
            <w:noWrap/>
            <w:vAlign w:val="bottom"/>
            <w:hideMark/>
          </w:tcPr>
          <w:p w14:paraId="0021E10D"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Dysidea</w:t>
            </w:r>
            <w:proofErr w:type="spellEnd"/>
            <w:r w:rsidRPr="007C6425">
              <w:rPr>
                <w:sz w:val="16"/>
                <w:szCs w:val="18"/>
              </w:rPr>
              <w:t xml:space="preserve"> sp. (maybe </w:t>
            </w:r>
            <w:proofErr w:type="spellStart"/>
            <w:r w:rsidRPr="007C6425">
              <w:rPr>
                <w:sz w:val="16"/>
                <w:szCs w:val="18"/>
              </w:rPr>
              <w:t>etheria</w:t>
            </w:r>
            <w:proofErr w:type="spellEnd"/>
            <w:r w:rsidRPr="007C6425">
              <w:rPr>
                <w:sz w:val="16"/>
                <w:szCs w:val="18"/>
              </w:rPr>
              <w:t>)</w:t>
            </w:r>
          </w:p>
        </w:tc>
      </w:tr>
      <w:tr w:rsidR="00401C56" w:rsidRPr="007C6425" w14:paraId="4EC48719" w14:textId="77777777" w:rsidTr="0029035A">
        <w:trPr>
          <w:trHeight w:val="21"/>
        </w:trPr>
        <w:tc>
          <w:tcPr>
            <w:tcW w:w="3845" w:type="dxa"/>
            <w:shd w:val="clear" w:color="auto" w:fill="FFFFFF" w:themeFill="background1"/>
            <w:noWrap/>
            <w:vAlign w:val="bottom"/>
            <w:hideMark/>
          </w:tcPr>
          <w:p w14:paraId="17AA99BF"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06D905EA" w14:textId="77777777" w:rsidR="00401C56" w:rsidRPr="007C6425" w:rsidRDefault="00401C56" w:rsidP="0029035A">
            <w:pPr>
              <w:spacing w:line="240" w:lineRule="auto"/>
              <w:ind w:firstLine="0"/>
              <w:rPr>
                <w:i/>
                <w:sz w:val="16"/>
                <w:szCs w:val="18"/>
              </w:rPr>
            </w:pPr>
            <w:proofErr w:type="spellStart"/>
            <w:r w:rsidRPr="007C6425">
              <w:rPr>
                <w:i/>
                <w:sz w:val="16"/>
                <w:szCs w:val="18"/>
              </w:rPr>
              <w:t>Ectyoplasia</w:t>
            </w:r>
            <w:proofErr w:type="spellEnd"/>
            <w:r w:rsidRPr="007C6425">
              <w:rPr>
                <w:i/>
                <w:sz w:val="16"/>
                <w:szCs w:val="18"/>
              </w:rPr>
              <w:t xml:space="preserve"> ferox</w:t>
            </w:r>
          </w:p>
        </w:tc>
      </w:tr>
      <w:tr w:rsidR="00401C56" w:rsidRPr="007C6425" w14:paraId="00C4E018" w14:textId="77777777" w:rsidTr="0029035A">
        <w:trPr>
          <w:trHeight w:val="21"/>
        </w:trPr>
        <w:tc>
          <w:tcPr>
            <w:tcW w:w="3845" w:type="dxa"/>
            <w:shd w:val="clear" w:color="auto" w:fill="FFFFFF" w:themeFill="background1"/>
            <w:noWrap/>
            <w:vAlign w:val="bottom"/>
            <w:hideMark/>
          </w:tcPr>
          <w:p w14:paraId="647FA08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0F3F0C3B" w14:textId="77777777" w:rsidR="00401C56" w:rsidRPr="007C6425" w:rsidRDefault="00401C56" w:rsidP="0029035A">
            <w:pPr>
              <w:spacing w:line="240" w:lineRule="auto"/>
              <w:ind w:firstLine="0"/>
              <w:rPr>
                <w:i/>
                <w:sz w:val="16"/>
                <w:szCs w:val="18"/>
              </w:rPr>
            </w:pPr>
            <w:proofErr w:type="spellStart"/>
            <w:r w:rsidRPr="007C6425">
              <w:rPr>
                <w:i/>
                <w:sz w:val="16"/>
                <w:szCs w:val="18"/>
              </w:rPr>
              <w:t>Halisarca</w:t>
            </w:r>
            <w:proofErr w:type="spellEnd"/>
            <w:r w:rsidRPr="007C6425">
              <w:rPr>
                <w:i/>
                <w:sz w:val="16"/>
                <w:szCs w:val="18"/>
              </w:rPr>
              <w:t xml:space="preserve"> </w:t>
            </w:r>
            <w:proofErr w:type="spellStart"/>
            <w:r w:rsidRPr="007C6425">
              <w:rPr>
                <w:i/>
                <w:sz w:val="16"/>
                <w:szCs w:val="18"/>
              </w:rPr>
              <w:t>caerulea</w:t>
            </w:r>
            <w:proofErr w:type="spellEnd"/>
          </w:p>
        </w:tc>
      </w:tr>
      <w:tr w:rsidR="00401C56" w:rsidRPr="007C6425" w14:paraId="40564F33" w14:textId="77777777" w:rsidTr="0029035A">
        <w:trPr>
          <w:trHeight w:val="21"/>
        </w:trPr>
        <w:tc>
          <w:tcPr>
            <w:tcW w:w="3845" w:type="dxa"/>
            <w:shd w:val="clear" w:color="auto" w:fill="FFFFFF" w:themeFill="background1"/>
            <w:noWrap/>
            <w:vAlign w:val="bottom"/>
            <w:hideMark/>
          </w:tcPr>
          <w:p w14:paraId="1BD5B616"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0B73AC3"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Higginsia</w:t>
            </w:r>
            <w:proofErr w:type="spellEnd"/>
            <w:r w:rsidRPr="007C6425">
              <w:rPr>
                <w:i/>
                <w:sz w:val="16"/>
                <w:szCs w:val="18"/>
              </w:rPr>
              <w:t xml:space="preserve"> </w:t>
            </w:r>
            <w:proofErr w:type="spellStart"/>
            <w:r w:rsidRPr="007C6425">
              <w:rPr>
                <w:i/>
                <w:sz w:val="16"/>
                <w:szCs w:val="18"/>
              </w:rPr>
              <w:t>coralloides</w:t>
            </w:r>
            <w:proofErr w:type="spellEnd"/>
            <w:r w:rsidRPr="007C6425">
              <w:rPr>
                <w:sz w:val="16"/>
                <w:szCs w:val="18"/>
              </w:rPr>
              <w:t xml:space="preserve"> (may include </w:t>
            </w:r>
            <w:proofErr w:type="spellStart"/>
            <w:r w:rsidRPr="007C6425">
              <w:rPr>
                <w:i/>
                <w:sz w:val="16"/>
                <w:szCs w:val="18"/>
              </w:rPr>
              <w:t>Ptilocaulis</w:t>
            </w:r>
            <w:proofErr w:type="spellEnd"/>
            <w:r w:rsidRPr="007C6425">
              <w:rPr>
                <w:i/>
                <w:sz w:val="16"/>
                <w:szCs w:val="18"/>
              </w:rPr>
              <w:t xml:space="preserve"> </w:t>
            </w:r>
            <w:proofErr w:type="spellStart"/>
            <w:r w:rsidRPr="007C6425">
              <w:rPr>
                <w:i/>
                <w:sz w:val="16"/>
                <w:szCs w:val="18"/>
              </w:rPr>
              <w:t>walpersii</w:t>
            </w:r>
            <w:proofErr w:type="spellEnd"/>
            <w:r w:rsidRPr="007C6425">
              <w:rPr>
                <w:sz w:val="16"/>
                <w:szCs w:val="18"/>
              </w:rPr>
              <w:t>)</w:t>
            </w:r>
          </w:p>
        </w:tc>
      </w:tr>
      <w:tr w:rsidR="00401C56" w:rsidRPr="007C6425" w14:paraId="20767920" w14:textId="77777777" w:rsidTr="0029035A">
        <w:trPr>
          <w:trHeight w:val="21"/>
        </w:trPr>
        <w:tc>
          <w:tcPr>
            <w:tcW w:w="3845" w:type="dxa"/>
            <w:shd w:val="clear" w:color="auto" w:fill="FFFFFF" w:themeFill="background1"/>
            <w:noWrap/>
            <w:vAlign w:val="bottom"/>
            <w:hideMark/>
          </w:tcPr>
          <w:p w14:paraId="4A293F74"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2B741C82"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Hyrtios</w:t>
            </w:r>
            <w:proofErr w:type="spellEnd"/>
            <w:r w:rsidRPr="007C6425">
              <w:rPr>
                <w:sz w:val="16"/>
                <w:szCs w:val="18"/>
              </w:rPr>
              <w:t xml:space="preserve"> sp. or </w:t>
            </w:r>
            <w:proofErr w:type="spellStart"/>
            <w:r w:rsidRPr="007C6425">
              <w:rPr>
                <w:i/>
                <w:sz w:val="16"/>
                <w:szCs w:val="18"/>
              </w:rPr>
              <w:t>Spheciospongia</w:t>
            </w:r>
            <w:proofErr w:type="spellEnd"/>
            <w:r w:rsidRPr="007C6425">
              <w:rPr>
                <w:i/>
                <w:sz w:val="16"/>
                <w:szCs w:val="18"/>
              </w:rPr>
              <w:t xml:space="preserve"> </w:t>
            </w:r>
            <w:proofErr w:type="spellStart"/>
            <w:r w:rsidRPr="007C6425">
              <w:rPr>
                <w:i/>
                <w:sz w:val="16"/>
                <w:szCs w:val="18"/>
              </w:rPr>
              <w:t>vesparium</w:t>
            </w:r>
            <w:proofErr w:type="spellEnd"/>
          </w:p>
        </w:tc>
      </w:tr>
      <w:tr w:rsidR="00401C56" w:rsidRPr="007C6425" w14:paraId="5CBCD383" w14:textId="77777777" w:rsidTr="0029035A">
        <w:trPr>
          <w:trHeight w:val="21"/>
        </w:trPr>
        <w:tc>
          <w:tcPr>
            <w:tcW w:w="3845" w:type="dxa"/>
            <w:shd w:val="clear" w:color="auto" w:fill="FFFFFF" w:themeFill="background1"/>
            <w:noWrap/>
            <w:vAlign w:val="bottom"/>
            <w:hideMark/>
          </w:tcPr>
          <w:p w14:paraId="7C11888E"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47B097D0" w14:textId="77777777" w:rsidR="00401C56" w:rsidRPr="007C6425" w:rsidRDefault="00401C56" w:rsidP="0029035A">
            <w:pPr>
              <w:spacing w:line="240" w:lineRule="auto"/>
              <w:ind w:firstLine="0"/>
              <w:rPr>
                <w:i/>
                <w:sz w:val="16"/>
                <w:szCs w:val="18"/>
              </w:rPr>
            </w:pPr>
            <w:proofErr w:type="spellStart"/>
            <w:r w:rsidRPr="007C6425">
              <w:rPr>
                <w:i/>
                <w:sz w:val="16"/>
                <w:szCs w:val="18"/>
              </w:rPr>
              <w:t>Iotrochota</w:t>
            </w:r>
            <w:proofErr w:type="spellEnd"/>
            <w:r w:rsidRPr="007C6425">
              <w:rPr>
                <w:i/>
                <w:sz w:val="16"/>
                <w:szCs w:val="18"/>
              </w:rPr>
              <w:t xml:space="preserve"> </w:t>
            </w:r>
            <w:proofErr w:type="spellStart"/>
            <w:r w:rsidRPr="007C6425">
              <w:rPr>
                <w:i/>
                <w:sz w:val="16"/>
                <w:szCs w:val="18"/>
              </w:rPr>
              <w:t>birotulata</w:t>
            </w:r>
            <w:proofErr w:type="spellEnd"/>
          </w:p>
        </w:tc>
      </w:tr>
      <w:tr w:rsidR="00401C56" w:rsidRPr="007C6425" w14:paraId="46CD32BC" w14:textId="77777777" w:rsidTr="0029035A">
        <w:trPr>
          <w:trHeight w:val="21"/>
        </w:trPr>
        <w:tc>
          <w:tcPr>
            <w:tcW w:w="3845" w:type="dxa"/>
            <w:shd w:val="clear" w:color="auto" w:fill="FFFFFF" w:themeFill="background1"/>
            <w:noWrap/>
            <w:vAlign w:val="bottom"/>
            <w:hideMark/>
          </w:tcPr>
          <w:p w14:paraId="530B3755"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056A38C"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Iotrochota</w:t>
            </w:r>
            <w:proofErr w:type="spellEnd"/>
            <w:r w:rsidRPr="007C6425">
              <w:rPr>
                <w:sz w:val="16"/>
                <w:szCs w:val="18"/>
              </w:rPr>
              <w:t xml:space="preserve"> sp.</w:t>
            </w:r>
          </w:p>
        </w:tc>
      </w:tr>
      <w:tr w:rsidR="00401C56" w:rsidRPr="007C6425" w14:paraId="282A87BD" w14:textId="77777777" w:rsidTr="0029035A">
        <w:trPr>
          <w:trHeight w:val="21"/>
        </w:trPr>
        <w:tc>
          <w:tcPr>
            <w:tcW w:w="3845" w:type="dxa"/>
            <w:shd w:val="clear" w:color="auto" w:fill="FFFFFF" w:themeFill="background1"/>
            <w:noWrap/>
            <w:vAlign w:val="bottom"/>
            <w:hideMark/>
          </w:tcPr>
          <w:p w14:paraId="49204052"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5506473" w14:textId="77777777" w:rsidR="00401C56" w:rsidRPr="007C6425" w:rsidRDefault="00401C56" w:rsidP="0029035A">
            <w:pPr>
              <w:spacing w:line="240" w:lineRule="auto"/>
              <w:ind w:firstLine="0"/>
              <w:rPr>
                <w:i/>
                <w:sz w:val="16"/>
                <w:szCs w:val="18"/>
              </w:rPr>
            </w:pPr>
            <w:proofErr w:type="spellStart"/>
            <w:r w:rsidRPr="007C6425">
              <w:rPr>
                <w:i/>
                <w:sz w:val="16"/>
                <w:szCs w:val="18"/>
              </w:rPr>
              <w:t>Ircinia</w:t>
            </w:r>
            <w:proofErr w:type="spellEnd"/>
            <w:r w:rsidRPr="007C6425">
              <w:rPr>
                <w:i/>
                <w:sz w:val="16"/>
                <w:szCs w:val="18"/>
              </w:rPr>
              <w:t xml:space="preserve"> campana</w:t>
            </w:r>
          </w:p>
        </w:tc>
      </w:tr>
      <w:tr w:rsidR="00401C56" w:rsidRPr="007C6425" w14:paraId="52DB1717" w14:textId="77777777" w:rsidTr="0029035A">
        <w:trPr>
          <w:trHeight w:val="21"/>
        </w:trPr>
        <w:tc>
          <w:tcPr>
            <w:tcW w:w="3845" w:type="dxa"/>
            <w:shd w:val="clear" w:color="auto" w:fill="FFFFFF" w:themeFill="background1"/>
            <w:noWrap/>
            <w:vAlign w:val="bottom"/>
            <w:hideMark/>
          </w:tcPr>
          <w:p w14:paraId="02A63029"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3C9247D9" w14:textId="77777777" w:rsidR="00401C56" w:rsidRPr="007C6425" w:rsidRDefault="00401C56" w:rsidP="0029035A">
            <w:pPr>
              <w:spacing w:line="240" w:lineRule="auto"/>
              <w:ind w:firstLine="0"/>
              <w:rPr>
                <w:i/>
                <w:sz w:val="16"/>
                <w:szCs w:val="18"/>
              </w:rPr>
            </w:pPr>
            <w:proofErr w:type="spellStart"/>
            <w:r w:rsidRPr="007C6425">
              <w:rPr>
                <w:i/>
                <w:sz w:val="16"/>
                <w:szCs w:val="18"/>
              </w:rPr>
              <w:t>Ircinia</w:t>
            </w:r>
            <w:proofErr w:type="spellEnd"/>
            <w:r w:rsidRPr="007C6425">
              <w:rPr>
                <w:i/>
                <w:sz w:val="16"/>
                <w:szCs w:val="18"/>
              </w:rPr>
              <w:t xml:space="preserve"> </w:t>
            </w:r>
            <w:proofErr w:type="spellStart"/>
            <w:r w:rsidRPr="007C6425">
              <w:rPr>
                <w:i/>
                <w:sz w:val="16"/>
                <w:szCs w:val="18"/>
              </w:rPr>
              <w:t>felix</w:t>
            </w:r>
            <w:proofErr w:type="spellEnd"/>
          </w:p>
        </w:tc>
      </w:tr>
      <w:tr w:rsidR="00401C56" w:rsidRPr="007C6425" w14:paraId="224AB61C" w14:textId="77777777" w:rsidTr="0029035A">
        <w:trPr>
          <w:trHeight w:val="21"/>
        </w:trPr>
        <w:tc>
          <w:tcPr>
            <w:tcW w:w="3845" w:type="dxa"/>
            <w:shd w:val="clear" w:color="auto" w:fill="FFFFFF" w:themeFill="background1"/>
            <w:noWrap/>
            <w:vAlign w:val="bottom"/>
            <w:hideMark/>
          </w:tcPr>
          <w:p w14:paraId="3A11B43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543C2455" w14:textId="77777777" w:rsidR="00401C56" w:rsidRPr="007C6425" w:rsidRDefault="00401C56" w:rsidP="0029035A">
            <w:pPr>
              <w:spacing w:line="240" w:lineRule="auto"/>
              <w:ind w:firstLine="0"/>
              <w:rPr>
                <w:i/>
                <w:sz w:val="16"/>
                <w:szCs w:val="18"/>
              </w:rPr>
            </w:pPr>
            <w:proofErr w:type="spellStart"/>
            <w:r w:rsidRPr="007C6425">
              <w:rPr>
                <w:i/>
                <w:sz w:val="16"/>
                <w:szCs w:val="18"/>
              </w:rPr>
              <w:t>Ircinia</w:t>
            </w:r>
            <w:proofErr w:type="spellEnd"/>
            <w:r w:rsidRPr="007C6425">
              <w:rPr>
                <w:i/>
                <w:sz w:val="16"/>
                <w:szCs w:val="18"/>
              </w:rPr>
              <w:t xml:space="preserve"> </w:t>
            </w:r>
            <w:proofErr w:type="spellStart"/>
            <w:r w:rsidRPr="007C6425">
              <w:rPr>
                <w:i/>
                <w:sz w:val="16"/>
                <w:szCs w:val="18"/>
              </w:rPr>
              <w:t>strobilina</w:t>
            </w:r>
            <w:proofErr w:type="spellEnd"/>
          </w:p>
        </w:tc>
      </w:tr>
      <w:tr w:rsidR="00401C56" w:rsidRPr="007C6425" w14:paraId="21F9F004" w14:textId="77777777" w:rsidTr="0029035A">
        <w:trPr>
          <w:trHeight w:val="21"/>
        </w:trPr>
        <w:tc>
          <w:tcPr>
            <w:tcW w:w="3845" w:type="dxa"/>
            <w:shd w:val="clear" w:color="auto" w:fill="FFFFFF" w:themeFill="background1"/>
            <w:noWrap/>
            <w:vAlign w:val="bottom"/>
            <w:hideMark/>
          </w:tcPr>
          <w:p w14:paraId="273912D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53954EB9" w14:textId="77777777" w:rsidR="00401C56" w:rsidRPr="007C6425" w:rsidRDefault="00401C56" w:rsidP="0029035A">
            <w:pPr>
              <w:spacing w:line="240" w:lineRule="auto"/>
              <w:ind w:firstLine="0"/>
              <w:rPr>
                <w:sz w:val="16"/>
                <w:szCs w:val="18"/>
              </w:rPr>
            </w:pPr>
            <w:r w:rsidRPr="007C6425">
              <w:rPr>
                <w:sz w:val="16"/>
                <w:szCs w:val="18"/>
              </w:rPr>
              <w:t>*Maybe "</w:t>
            </w:r>
            <w:proofErr w:type="spellStart"/>
            <w:r w:rsidRPr="007C6425">
              <w:rPr>
                <w:sz w:val="16"/>
                <w:szCs w:val="18"/>
              </w:rPr>
              <w:t>Ircinia</w:t>
            </w:r>
            <w:proofErr w:type="spellEnd"/>
            <w:r w:rsidRPr="007C6425">
              <w:rPr>
                <w:sz w:val="16"/>
                <w:szCs w:val="18"/>
              </w:rPr>
              <w:t xml:space="preserve"> smooth" or </w:t>
            </w:r>
            <w:proofErr w:type="spellStart"/>
            <w:r w:rsidRPr="007C6425">
              <w:rPr>
                <w:sz w:val="16"/>
                <w:szCs w:val="18"/>
              </w:rPr>
              <w:t>Spongia</w:t>
            </w:r>
            <w:proofErr w:type="spellEnd"/>
          </w:p>
        </w:tc>
      </w:tr>
      <w:tr w:rsidR="00401C56" w:rsidRPr="007C6425" w14:paraId="15BD4BB2" w14:textId="77777777" w:rsidTr="0029035A">
        <w:trPr>
          <w:trHeight w:val="21"/>
        </w:trPr>
        <w:tc>
          <w:tcPr>
            <w:tcW w:w="3845" w:type="dxa"/>
            <w:shd w:val="clear" w:color="auto" w:fill="FFFFFF" w:themeFill="background1"/>
            <w:noWrap/>
            <w:vAlign w:val="bottom"/>
            <w:hideMark/>
          </w:tcPr>
          <w:p w14:paraId="0C799702"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2FA2DB21" w14:textId="77777777" w:rsidR="00401C56" w:rsidRPr="007C6425" w:rsidRDefault="00401C56" w:rsidP="0029035A">
            <w:pPr>
              <w:spacing w:line="240" w:lineRule="auto"/>
              <w:ind w:firstLine="0"/>
              <w:rPr>
                <w:i/>
                <w:sz w:val="16"/>
                <w:szCs w:val="18"/>
              </w:rPr>
            </w:pPr>
            <w:proofErr w:type="spellStart"/>
            <w:r w:rsidRPr="007C6425">
              <w:rPr>
                <w:i/>
                <w:sz w:val="16"/>
                <w:szCs w:val="18"/>
              </w:rPr>
              <w:t>Monanchora</w:t>
            </w:r>
            <w:proofErr w:type="spellEnd"/>
            <w:r w:rsidRPr="007C6425">
              <w:rPr>
                <w:i/>
                <w:sz w:val="16"/>
                <w:szCs w:val="18"/>
              </w:rPr>
              <w:t xml:space="preserve"> </w:t>
            </w:r>
            <w:proofErr w:type="spellStart"/>
            <w:r w:rsidRPr="007C6425">
              <w:rPr>
                <w:i/>
                <w:sz w:val="16"/>
                <w:szCs w:val="18"/>
              </w:rPr>
              <w:t>arbuscula</w:t>
            </w:r>
            <w:proofErr w:type="spellEnd"/>
          </w:p>
        </w:tc>
      </w:tr>
      <w:tr w:rsidR="00401C56" w:rsidRPr="007C6425" w14:paraId="645A58C8" w14:textId="77777777" w:rsidTr="0029035A">
        <w:trPr>
          <w:trHeight w:val="21"/>
        </w:trPr>
        <w:tc>
          <w:tcPr>
            <w:tcW w:w="3845" w:type="dxa"/>
            <w:shd w:val="clear" w:color="auto" w:fill="FFFFFF" w:themeFill="background1"/>
            <w:noWrap/>
            <w:vAlign w:val="bottom"/>
            <w:hideMark/>
          </w:tcPr>
          <w:p w14:paraId="1A0DA2D0"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182BD36A" w14:textId="77777777" w:rsidR="00401C56" w:rsidRPr="007C6425" w:rsidRDefault="00401C56" w:rsidP="0029035A">
            <w:pPr>
              <w:spacing w:line="240" w:lineRule="auto"/>
              <w:ind w:firstLine="0"/>
              <w:rPr>
                <w:i/>
                <w:sz w:val="16"/>
                <w:szCs w:val="18"/>
              </w:rPr>
            </w:pPr>
            <w:r w:rsidRPr="007C6425">
              <w:rPr>
                <w:i/>
                <w:sz w:val="16"/>
                <w:szCs w:val="18"/>
              </w:rPr>
              <w:t xml:space="preserve">Mycale </w:t>
            </w:r>
            <w:proofErr w:type="spellStart"/>
            <w:r w:rsidRPr="007C6425">
              <w:rPr>
                <w:i/>
                <w:sz w:val="16"/>
                <w:szCs w:val="18"/>
              </w:rPr>
              <w:t>laevis</w:t>
            </w:r>
            <w:proofErr w:type="spellEnd"/>
          </w:p>
        </w:tc>
      </w:tr>
      <w:tr w:rsidR="00401C56" w:rsidRPr="007C6425" w14:paraId="26E187C0" w14:textId="77777777" w:rsidTr="0029035A">
        <w:trPr>
          <w:trHeight w:val="21"/>
        </w:trPr>
        <w:tc>
          <w:tcPr>
            <w:tcW w:w="3845" w:type="dxa"/>
            <w:shd w:val="clear" w:color="auto" w:fill="FFFFFF" w:themeFill="background1"/>
            <w:noWrap/>
            <w:vAlign w:val="bottom"/>
            <w:hideMark/>
          </w:tcPr>
          <w:p w14:paraId="790CD13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BC3F02A" w14:textId="77777777" w:rsidR="00401C56" w:rsidRPr="007C6425" w:rsidRDefault="00401C56" w:rsidP="0029035A">
            <w:pPr>
              <w:spacing w:line="240" w:lineRule="auto"/>
              <w:ind w:firstLine="0"/>
              <w:rPr>
                <w:i/>
                <w:sz w:val="16"/>
                <w:szCs w:val="18"/>
              </w:rPr>
            </w:pPr>
            <w:r w:rsidRPr="007C6425">
              <w:rPr>
                <w:i/>
                <w:sz w:val="16"/>
                <w:szCs w:val="18"/>
              </w:rPr>
              <w:t xml:space="preserve">Mycale </w:t>
            </w:r>
            <w:proofErr w:type="spellStart"/>
            <w:r w:rsidRPr="007C6425">
              <w:rPr>
                <w:i/>
                <w:sz w:val="16"/>
                <w:szCs w:val="18"/>
              </w:rPr>
              <w:t>laxissima</w:t>
            </w:r>
            <w:proofErr w:type="spellEnd"/>
          </w:p>
        </w:tc>
      </w:tr>
      <w:tr w:rsidR="00401C56" w:rsidRPr="007C6425" w14:paraId="1674A00D" w14:textId="77777777" w:rsidTr="0029035A">
        <w:trPr>
          <w:trHeight w:val="21"/>
        </w:trPr>
        <w:tc>
          <w:tcPr>
            <w:tcW w:w="3845" w:type="dxa"/>
            <w:shd w:val="clear" w:color="auto" w:fill="FFFFFF" w:themeFill="background1"/>
            <w:noWrap/>
            <w:vAlign w:val="bottom"/>
            <w:hideMark/>
          </w:tcPr>
          <w:p w14:paraId="35219A68"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652D5076" w14:textId="77777777" w:rsidR="00401C56" w:rsidRPr="007C6425" w:rsidRDefault="00401C56" w:rsidP="0029035A">
            <w:pPr>
              <w:spacing w:line="240" w:lineRule="auto"/>
              <w:ind w:firstLine="0"/>
              <w:rPr>
                <w:i/>
                <w:sz w:val="16"/>
                <w:szCs w:val="18"/>
              </w:rPr>
            </w:pPr>
            <w:proofErr w:type="spellStart"/>
            <w:r w:rsidRPr="007C6425">
              <w:rPr>
                <w:i/>
                <w:sz w:val="16"/>
                <w:szCs w:val="18"/>
              </w:rPr>
              <w:t>Neofibularia</w:t>
            </w:r>
            <w:proofErr w:type="spellEnd"/>
            <w:r w:rsidRPr="007C6425">
              <w:rPr>
                <w:i/>
                <w:sz w:val="16"/>
                <w:szCs w:val="18"/>
              </w:rPr>
              <w:t xml:space="preserve"> </w:t>
            </w:r>
            <w:proofErr w:type="spellStart"/>
            <w:r w:rsidRPr="007C6425">
              <w:rPr>
                <w:i/>
                <w:sz w:val="16"/>
                <w:szCs w:val="18"/>
              </w:rPr>
              <w:t>nolitangere</w:t>
            </w:r>
            <w:proofErr w:type="spellEnd"/>
          </w:p>
        </w:tc>
      </w:tr>
      <w:tr w:rsidR="00401C56" w:rsidRPr="007C6425" w14:paraId="7A275301" w14:textId="77777777" w:rsidTr="0029035A">
        <w:trPr>
          <w:trHeight w:val="21"/>
        </w:trPr>
        <w:tc>
          <w:tcPr>
            <w:tcW w:w="3845" w:type="dxa"/>
            <w:shd w:val="clear" w:color="auto" w:fill="FFFFFF" w:themeFill="background1"/>
            <w:noWrap/>
            <w:vAlign w:val="bottom"/>
            <w:hideMark/>
          </w:tcPr>
          <w:p w14:paraId="132CDCC1"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3B1D9D46"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Neopetrosia</w:t>
            </w:r>
            <w:proofErr w:type="spellEnd"/>
            <w:r w:rsidRPr="007C6425">
              <w:rPr>
                <w:i/>
                <w:sz w:val="16"/>
                <w:szCs w:val="18"/>
              </w:rPr>
              <w:t xml:space="preserve"> </w:t>
            </w:r>
            <w:proofErr w:type="spellStart"/>
            <w:r w:rsidRPr="007C6425">
              <w:rPr>
                <w:i/>
                <w:sz w:val="16"/>
                <w:szCs w:val="18"/>
              </w:rPr>
              <w:t>proxima</w:t>
            </w:r>
            <w:proofErr w:type="spellEnd"/>
            <w:r w:rsidRPr="007C6425">
              <w:rPr>
                <w:sz w:val="16"/>
                <w:szCs w:val="18"/>
              </w:rPr>
              <w:t xml:space="preserve"> (may include</w:t>
            </w:r>
          </w:p>
        </w:tc>
      </w:tr>
      <w:tr w:rsidR="00401C56" w:rsidRPr="007C6425" w14:paraId="494670EE" w14:textId="77777777" w:rsidTr="0029035A">
        <w:trPr>
          <w:trHeight w:val="21"/>
        </w:trPr>
        <w:tc>
          <w:tcPr>
            <w:tcW w:w="3845" w:type="dxa"/>
            <w:shd w:val="clear" w:color="auto" w:fill="FFFFFF" w:themeFill="background1"/>
            <w:noWrap/>
            <w:vAlign w:val="bottom"/>
            <w:hideMark/>
          </w:tcPr>
          <w:p w14:paraId="51A83FA1"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3E9DDD7A" w14:textId="77777777" w:rsidR="00401C56" w:rsidRPr="007C6425" w:rsidRDefault="00401C56" w:rsidP="0029035A">
            <w:pPr>
              <w:spacing w:line="240" w:lineRule="auto"/>
              <w:ind w:firstLine="0"/>
              <w:rPr>
                <w:sz w:val="16"/>
                <w:szCs w:val="18"/>
              </w:rPr>
            </w:pPr>
            <w:r w:rsidRPr="007C6425">
              <w:rPr>
                <w:sz w:val="16"/>
                <w:szCs w:val="18"/>
              </w:rPr>
              <w:t xml:space="preserve">   </w:t>
            </w:r>
            <w:r w:rsidRPr="007C6425">
              <w:rPr>
                <w:i/>
                <w:sz w:val="16"/>
                <w:szCs w:val="18"/>
              </w:rPr>
              <w:t xml:space="preserve">Xestospongia </w:t>
            </w:r>
            <w:proofErr w:type="spellStart"/>
            <w:r w:rsidRPr="007C6425">
              <w:rPr>
                <w:i/>
                <w:sz w:val="16"/>
                <w:szCs w:val="18"/>
              </w:rPr>
              <w:t>subtriangularis</w:t>
            </w:r>
            <w:proofErr w:type="spellEnd"/>
            <w:r w:rsidRPr="007C6425">
              <w:rPr>
                <w:sz w:val="16"/>
                <w:szCs w:val="18"/>
              </w:rPr>
              <w:t>)</w:t>
            </w:r>
          </w:p>
        </w:tc>
      </w:tr>
      <w:tr w:rsidR="00401C56" w:rsidRPr="007C6425" w14:paraId="05047B05" w14:textId="77777777" w:rsidTr="0029035A">
        <w:trPr>
          <w:trHeight w:val="21"/>
        </w:trPr>
        <w:tc>
          <w:tcPr>
            <w:tcW w:w="3845" w:type="dxa"/>
            <w:shd w:val="clear" w:color="auto" w:fill="FFFFFF" w:themeFill="background1"/>
            <w:noWrap/>
            <w:vAlign w:val="bottom"/>
            <w:hideMark/>
          </w:tcPr>
          <w:p w14:paraId="2E672B9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4700CEA5"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Niphates</w:t>
            </w:r>
            <w:proofErr w:type="spellEnd"/>
            <w:r w:rsidRPr="007C6425">
              <w:rPr>
                <w:i/>
                <w:sz w:val="16"/>
                <w:szCs w:val="18"/>
              </w:rPr>
              <w:t xml:space="preserve"> </w:t>
            </w:r>
            <w:proofErr w:type="spellStart"/>
            <w:r w:rsidRPr="007C6425">
              <w:rPr>
                <w:i/>
                <w:sz w:val="16"/>
                <w:szCs w:val="18"/>
              </w:rPr>
              <w:t>erecta</w:t>
            </w:r>
            <w:proofErr w:type="spellEnd"/>
            <w:r w:rsidRPr="007C6425">
              <w:rPr>
                <w:sz w:val="16"/>
                <w:szCs w:val="18"/>
              </w:rPr>
              <w:t xml:space="preserve"> (may include</w:t>
            </w:r>
            <w:r w:rsidRPr="007C6425">
              <w:rPr>
                <w:color w:val="000000"/>
                <w:sz w:val="16"/>
                <w:szCs w:val="18"/>
              </w:rPr>
              <w:t xml:space="preserve"> </w:t>
            </w:r>
            <w:proofErr w:type="spellStart"/>
            <w:r w:rsidRPr="007C6425">
              <w:rPr>
                <w:i/>
                <w:color w:val="000000"/>
                <w:sz w:val="16"/>
                <w:szCs w:val="18"/>
              </w:rPr>
              <w:t>Niphates</w:t>
            </w:r>
            <w:proofErr w:type="spellEnd"/>
            <w:r w:rsidRPr="007C6425">
              <w:rPr>
                <w:i/>
                <w:color w:val="000000"/>
                <w:sz w:val="16"/>
                <w:szCs w:val="18"/>
              </w:rPr>
              <w:t xml:space="preserve"> </w:t>
            </w:r>
            <w:proofErr w:type="spellStart"/>
            <w:r w:rsidRPr="007C6425">
              <w:rPr>
                <w:i/>
                <w:color w:val="000000"/>
                <w:sz w:val="16"/>
                <w:szCs w:val="18"/>
              </w:rPr>
              <w:t>amorpha</w:t>
            </w:r>
            <w:proofErr w:type="spellEnd"/>
            <w:r w:rsidRPr="007C6425">
              <w:rPr>
                <w:color w:val="000000"/>
                <w:sz w:val="16"/>
                <w:szCs w:val="18"/>
              </w:rPr>
              <w:t>)</w:t>
            </w:r>
          </w:p>
        </w:tc>
      </w:tr>
      <w:tr w:rsidR="00401C56" w:rsidRPr="007C6425" w14:paraId="684F9B24" w14:textId="77777777" w:rsidTr="0029035A">
        <w:trPr>
          <w:trHeight w:val="21"/>
        </w:trPr>
        <w:tc>
          <w:tcPr>
            <w:tcW w:w="3845" w:type="dxa"/>
            <w:shd w:val="clear" w:color="auto" w:fill="FFFFFF" w:themeFill="background1"/>
            <w:noWrap/>
            <w:vAlign w:val="bottom"/>
            <w:hideMark/>
          </w:tcPr>
          <w:p w14:paraId="17F01196"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6FDF65C1"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Niphates</w:t>
            </w:r>
            <w:proofErr w:type="spellEnd"/>
            <w:r w:rsidRPr="007C6425">
              <w:rPr>
                <w:sz w:val="16"/>
                <w:szCs w:val="18"/>
              </w:rPr>
              <w:t xml:space="preserve"> sp. or </w:t>
            </w:r>
            <w:proofErr w:type="spellStart"/>
            <w:r w:rsidRPr="007C6425">
              <w:rPr>
                <w:i/>
                <w:sz w:val="16"/>
                <w:szCs w:val="18"/>
              </w:rPr>
              <w:t>Lissodendoryx</w:t>
            </w:r>
            <w:proofErr w:type="spellEnd"/>
            <w:r w:rsidRPr="007C6425">
              <w:rPr>
                <w:sz w:val="16"/>
                <w:szCs w:val="18"/>
              </w:rPr>
              <w:t xml:space="preserve"> sp.?</w:t>
            </w:r>
          </w:p>
        </w:tc>
      </w:tr>
      <w:tr w:rsidR="00401C56" w:rsidRPr="007C6425" w14:paraId="28C0804E" w14:textId="77777777" w:rsidTr="0029035A">
        <w:trPr>
          <w:trHeight w:val="21"/>
        </w:trPr>
        <w:tc>
          <w:tcPr>
            <w:tcW w:w="3845" w:type="dxa"/>
            <w:shd w:val="clear" w:color="auto" w:fill="FFFFFF" w:themeFill="background1"/>
            <w:noWrap/>
            <w:vAlign w:val="bottom"/>
            <w:hideMark/>
          </w:tcPr>
          <w:p w14:paraId="50FFA1D9"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9F0DFA4" w14:textId="77777777" w:rsidR="00401C56" w:rsidRPr="007C6425" w:rsidRDefault="00401C56" w:rsidP="0029035A">
            <w:pPr>
              <w:spacing w:line="240" w:lineRule="auto"/>
              <w:ind w:firstLine="0"/>
              <w:rPr>
                <w:sz w:val="16"/>
                <w:szCs w:val="18"/>
              </w:rPr>
            </w:pPr>
            <w:r w:rsidRPr="007C6425">
              <w:rPr>
                <w:sz w:val="16"/>
                <w:szCs w:val="18"/>
              </w:rPr>
              <w:t>*Orange encrusting</w:t>
            </w:r>
          </w:p>
        </w:tc>
      </w:tr>
      <w:tr w:rsidR="00401C56" w:rsidRPr="007C6425" w14:paraId="4F6CDA91" w14:textId="77777777" w:rsidTr="0029035A">
        <w:trPr>
          <w:trHeight w:val="21"/>
        </w:trPr>
        <w:tc>
          <w:tcPr>
            <w:tcW w:w="3845" w:type="dxa"/>
            <w:shd w:val="clear" w:color="auto" w:fill="FFFFFF" w:themeFill="background1"/>
            <w:noWrap/>
            <w:vAlign w:val="bottom"/>
            <w:hideMark/>
          </w:tcPr>
          <w:p w14:paraId="7C06EF33"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31136094" w14:textId="77777777" w:rsidR="00401C56" w:rsidRPr="007C6425" w:rsidRDefault="00401C56" w:rsidP="0029035A">
            <w:pPr>
              <w:spacing w:line="240" w:lineRule="auto"/>
              <w:ind w:firstLine="0"/>
              <w:rPr>
                <w:i/>
                <w:sz w:val="16"/>
                <w:szCs w:val="18"/>
              </w:rPr>
            </w:pPr>
            <w:proofErr w:type="spellStart"/>
            <w:r w:rsidRPr="007C6425">
              <w:rPr>
                <w:i/>
                <w:sz w:val="16"/>
                <w:szCs w:val="18"/>
              </w:rPr>
              <w:t>Pandaros</w:t>
            </w:r>
            <w:proofErr w:type="spellEnd"/>
            <w:r w:rsidRPr="007C6425">
              <w:rPr>
                <w:i/>
                <w:sz w:val="16"/>
                <w:szCs w:val="18"/>
              </w:rPr>
              <w:t xml:space="preserve"> </w:t>
            </w:r>
            <w:proofErr w:type="spellStart"/>
            <w:r w:rsidRPr="007C6425">
              <w:rPr>
                <w:i/>
                <w:sz w:val="16"/>
                <w:szCs w:val="18"/>
              </w:rPr>
              <w:t>acanthifolium</w:t>
            </w:r>
            <w:proofErr w:type="spellEnd"/>
          </w:p>
        </w:tc>
      </w:tr>
      <w:tr w:rsidR="00401C56" w:rsidRPr="007C6425" w14:paraId="63215658" w14:textId="77777777" w:rsidTr="0029035A">
        <w:trPr>
          <w:trHeight w:val="21"/>
        </w:trPr>
        <w:tc>
          <w:tcPr>
            <w:tcW w:w="3845" w:type="dxa"/>
            <w:shd w:val="clear" w:color="auto" w:fill="FFFFFF" w:themeFill="background1"/>
            <w:noWrap/>
            <w:vAlign w:val="bottom"/>
            <w:hideMark/>
          </w:tcPr>
          <w:p w14:paraId="1E09CD7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91CDB98"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Plakortis</w:t>
            </w:r>
            <w:proofErr w:type="spellEnd"/>
            <w:r w:rsidRPr="007C6425">
              <w:rPr>
                <w:sz w:val="16"/>
                <w:szCs w:val="18"/>
              </w:rPr>
              <w:t xml:space="preserve"> sp.</w:t>
            </w:r>
          </w:p>
        </w:tc>
      </w:tr>
      <w:tr w:rsidR="00401C56" w:rsidRPr="007C6425" w14:paraId="190FFB82" w14:textId="77777777" w:rsidTr="0029035A">
        <w:trPr>
          <w:trHeight w:val="21"/>
        </w:trPr>
        <w:tc>
          <w:tcPr>
            <w:tcW w:w="3845" w:type="dxa"/>
            <w:shd w:val="clear" w:color="auto" w:fill="FFFFFF" w:themeFill="background1"/>
            <w:noWrap/>
            <w:vAlign w:val="bottom"/>
            <w:hideMark/>
          </w:tcPr>
          <w:p w14:paraId="10FA5F0A"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01CB9C7" w14:textId="77777777" w:rsidR="00401C56" w:rsidRPr="007C6425" w:rsidRDefault="00401C56" w:rsidP="0029035A">
            <w:pPr>
              <w:spacing w:line="240" w:lineRule="auto"/>
              <w:ind w:firstLine="0"/>
              <w:rPr>
                <w:sz w:val="16"/>
                <w:szCs w:val="18"/>
              </w:rPr>
            </w:pPr>
            <w:r w:rsidRPr="007C6425">
              <w:rPr>
                <w:sz w:val="16"/>
                <w:szCs w:val="18"/>
              </w:rPr>
              <w:t>*Red Encrusting</w:t>
            </w:r>
          </w:p>
        </w:tc>
      </w:tr>
      <w:tr w:rsidR="00401C56" w:rsidRPr="007C6425" w14:paraId="5999E287" w14:textId="77777777" w:rsidTr="0029035A">
        <w:trPr>
          <w:trHeight w:val="21"/>
        </w:trPr>
        <w:tc>
          <w:tcPr>
            <w:tcW w:w="3845" w:type="dxa"/>
            <w:shd w:val="clear" w:color="auto" w:fill="FFFFFF" w:themeFill="background1"/>
            <w:noWrap/>
            <w:vAlign w:val="bottom"/>
            <w:hideMark/>
          </w:tcPr>
          <w:p w14:paraId="15307994"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FB4E3F3" w14:textId="77777777" w:rsidR="00401C56" w:rsidRPr="007C6425" w:rsidRDefault="00401C56" w:rsidP="0029035A">
            <w:pPr>
              <w:spacing w:line="240" w:lineRule="auto"/>
              <w:ind w:firstLine="0"/>
              <w:rPr>
                <w:i/>
                <w:sz w:val="16"/>
                <w:szCs w:val="18"/>
              </w:rPr>
            </w:pPr>
            <w:proofErr w:type="spellStart"/>
            <w:r w:rsidRPr="007C6425">
              <w:rPr>
                <w:i/>
                <w:sz w:val="16"/>
                <w:szCs w:val="18"/>
              </w:rPr>
              <w:t>Scopalina</w:t>
            </w:r>
            <w:proofErr w:type="spellEnd"/>
            <w:r w:rsidRPr="007C6425">
              <w:rPr>
                <w:i/>
                <w:sz w:val="16"/>
                <w:szCs w:val="18"/>
              </w:rPr>
              <w:t xml:space="preserve"> </w:t>
            </w:r>
            <w:proofErr w:type="spellStart"/>
            <w:r w:rsidRPr="007C6425">
              <w:rPr>
                <w:i/>
                <w:sz w:val="16"/>
                <w:szCs w:val="18"/>
              </w:rPr>
              <w:t>ruetzleri</w:t>
            </w:r>
            <w:proofErr w:type="spellEnd"/>
          </w:p>
        </w:tc>
      </w:tr>
      <w:tr w:rsidR="00401C56" w:rsidRPr="007C6425" w14:paraId="072A87BC" w14:textId="77777777" w:rsidTr="0029035A">
        <w:trPr>
          <w:trHeight w:val="21"/>
        </w:trPr>
        <w:tc>
          <w:tcPr>
            <w:tcW w:w="3845" w:type="dxa"/>
            <w:shd w:val="clear" w:color="auto" w:fill="FFFFFF" w:themeFill="background1"/>
            <w:noWrap/>
            <w:vAlign w:val="bottom"/>
            <w:hideMark/>
          </w:tcPr>
          <w:p w14:paraId="7F943B9E"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4C00FC9" w14:textId="77777777" w:rsidR="00401C56" w:rsidRPr="007C6425" w:rsidRDefault="00401C56" w:rsidP="0029035A">
            <w:pPr>
              <w:spacing w:line="240" w:lineRule="auto"/>
              <w:ind w:firstLine="0"/>
              <w:rPr>
                <w:color w:val="000000"/>
                <w:sz w:val="16"/>
                <w:szCs w:val="18"/>
              </w:rPr>
            </w:pPr>
            <w:r w:rsidRPr="007C6425">
              <w:rPr>
                <w:i/>
                <w:sz w:val="16"/>
                <w:szCs w:val="18"/>
              </w:rPr>
              <w:t>*</w:t>
            </w:r>
            <w:proofErr w:type="spellStart"/>
            <w:r w:rsidRPr="007C6425">
              <w:rPr>
                <w:i/>
                <w:sz w:val="16"/>
                <w:szCs w:val="18"/>
              </w:rPr>
              <w:t>Spirastrella</w:t>
            </w:r>
            <w:proofErr w:type="spellEnd"/>
            <w:r w:rsidRPr="007C6425">
              <w:rPr>
                <w:i/>
                <w:sz w:val="16"/>
                <w:szCs w:val="18"/>
              </w:rPr>
              <w:t xml:space="preserve"> coccinea</w:t>
            </w:r>
            <w:r w:rsidRPr="007C6425">
              <w:rPr>
                <w:sz w:val="16"/>
                <w:szCs w:val="18"/>
              </w:rPr>
              <w:t xml:space="preserve"> and </w:t>
            </w:r>
            <w:proofErr w:type="spellStart"/>
            <w:r w:rsidRPr="007C6425">
              <w:rPr>
                <w:i/>
                <w:sz w:val="16"/>
                <w:szCs w:val="18"/>
              </w:rPr>
              <w:t>Spirastrella</w:t>
            </w:r>
            <w:proofErr w:type="spellEnd"/>
            <w:r w:rsidRPr="007C6425">
              <w:rPr>
                <w:i/>
                <w:sz w:val="16"/>
                <w:szCs w:val="18"/>
              </w:rPr>
              <w:t xml:space="preserve"> </w:t>
            </w:r>
            <w:proofErr w:type="spellStart"/>
            <w:r w:rsidRPr="007C6425">
              <w:rPr>
                <w:i/>
                <w:sz w:val="16"/>
                <w:szCs w:val="18"/>
              </w:rPr>
              <w:t>hartmani</w:t>
            </w:r>
            <w:proofErr w:type="spellEnd"/>
          </w:p>
        </w:tc>
      </w:tr>
      <w:tr w:rsidR="00401C56" w:rsidRPr="007C6425" w14:paraId="0DC42C38" w14:textId="77777777" w:rsidTr="0029035A">
        <w:trPr>
          <w:trHeight w:val="21"/>
        </w:trPr>
        <w:tc>
          <w:tcPr>
            <w:tcW w:w="3845" w:type="dxa"/>
            <w:shd w:val="clear" w:color="auto" w:fill="FFFFFF" w:themeFill="background1"/>
            <w:noWrap/>
            <w:vAlign w:val="bottom"/>
            <w:hideMark/>
          </w:tcPr>
          <w:p w14:paraId="05A5F890"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4B3D67CE" w14:textId="77777777" w:rsidR="00401C56" w:rsidRPr="007C6425" w:rsidRDefault="00401C56" w:rsidP="0029035A">
            <w:pPr>
              <w:spacing w:line="240" w:lineRule="auto"/>
              <w:ind w:firstLine="0"/>
              <w:rPr>
                <w:i/>
                <w:sz w:val="16"/>
                <w:szCs w:val="18"/>
              </w:rPr>
            </w:pPr>
            <w:proofErr w:type="spellStart"/>
            <w:r w:rsidRPr="007C6425">
              <w:rPr>
                <w:i/>
                <w:sz w:val="16"/>
                <w:szCs w:val="18"/>
              </w:rPr>
              <w:t>Spongosorites</w:t>
            </w:r>
            <w:proofErr w:type="spellEnd"/>
            <w:r w:rsidRPr="007C6425">
              <w:rPr>
                <w:i/>
                <w:sz w:val="16"/>
                <w:szCs w:val="18"/>
              </w:rPr>
              <w:t xml:space="preserve"> </w:t>
            </w:r>
            <w:proofErr w:type="spellStart"/>
            <w:r w:rsidRPr="007C6425">
              <w:rPr>
                <w:i/>
                <w:sz w:val="16"/>
                <w:szCs w:val="18"/>
              </w:rPr>
              <w:t>coralliphaga</w:t>
            </w:r>
            <w:proofErr w:type="spellEnd"/>
          </w:p>
        </w:tc>
      </w:tr>
      <w:tr w:rsidR="00401C56" w:rsidRPr="007C6425" w14:paraId="5273CD18" w14:textId="77777777" w:rsidTr="0029035A">
        <w:trPr>
          <w:trHeight w:val="21"/>
        </w:trPr>
        <w:tc>
          <w:tcPr>
            <w:tcW w:w="3845" w:type="dxa"/>
            <w:shd w:val="clear" w:color="auto" w:fill="FFFFFF" w:themeFill="background1"/>
            <w:noWrap/>
            <w:vAlign w:val="bottom"/>
            <w:hideMark/>
          </w:tcPr>
          <w:p w14:paraId="39E126C7"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0D99703F" w14:textId="77777777" w:rsidR="00401C56" w:rsidRPr="007C6425" w:rsidRDefault="00401C56" w:rsidP="0029035A">
            <w:pPr>
              <w:spacing w:line="240" w:lineRule="auto"/>
              <w:ind w:firstLine="0"/>
              <w:rPr>
                <w:i/>
                <w:sz w:val="16"/>
                <w:szCs w:val="18"/>
              </w:rPr>
            </w:pPr>
            <w:proofErr w:type="spellStart"/>
            <w:r w:rsidRPr="007C6425">
              <w:rPr>
                <w:i/>
                <w:sz w:val="16"/>
                <w:szCs w:val="18"/>
              </w:rPr>
              <w:t>Tectitethya</w:t>
            </w:r>
            <w:proofErr w:type="spellEnd"/>
            <w:r w:rsidRPr="007C6425">
              <w:rPr>
                <w:i/>
                <w:sz w:val="16"/>
                <w:szCs w:val="18"/>
              </w:rPr>
              <w:t xml:space="preserve"> crypta</w:t>
            </w:r>
          </w:p>
        </w:tc>
      </w:tr>
      <w:tr w:rsidR="00401C56" w:rsidRPr="007C6425" w14:paraId="1515A5C0" w14:textId="77777777" w:rsidTr="0029035A">
        <w:trPr>
          <w:trHeight w:val="21"/>
        </w:trPr>
        <w:tc>
          <w:tcPr>
            <w:tcW w:w="3845" w:type="dxa"/>
            <w:shd w:val="clear" w:color="auto" w:fill="FFFFFF" w:themeFill="background1"/>
            <w:noWrap/>
            <w:vAlign w:val="bottom"/>
            <w:hideMark/>
          </w:tcPr>
          <w:p w14:paraId="3F8FF201"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1043D381" w14:textId="77777777" w:rsidR="00401C56" w:rsidRPr="007C6425" w:rsidRDefault="00401C56" w:rsidP="0029035A">
            <w:pPr>
              <w:spacing w:line="240" w:lineRule="auto"/>
              <w:ind w:firstLine="0"/>
              <w:rPr>
                <w:sz w:val="16"/>
                <w:szCs w:val="18"/>
              </w:rPr>
            </w:pPr>
            <w:r w:rsidRPr="007C6425">
              <w:rPr>
                <w:sz w:val="16"/>
                <w:szCs w:val="18"/>
              </w:rPr>
              <w:t>*Unidentified</w:t>
            </w:r>
          </w:p>
        </w:tc>
      </w:tr>
      <w:tr w:rsidR="00401C56" w:rsidRPr="007C6425" w14:paraId="2322866C" w14:textId="77777777" w:rsidTr="0029035A">
        <w:trPr>
          <w:trHeight w:val="21"/>
        </w:trPr>
        <w:tc>
          <w:tcPr>
            <w:tcW w:w="3845" w:type="dxa"/>
            <w:shd w:val="clear" w:color="auto" w:fill="FFFFFF" w:themeFill="background1"/>
            <w:noWrap/>
            <w:vAlign w:val="bottom"/>
            <w:hideMark/>
          </w:tcPr>
          <w:p w14:paraId="7A847ED4"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4802812D" w14:textId="77777777" w:rsidR="00401C56" w:rsidRPr="007C6425" w:rsidRDefault="00401C56" w:rsidP="0029035A">
            <w:pPr>
              <w:spacing w:line="240" w:lineRule="auto"/>
              <w:ind w:firstLine="0"/>
              <w:rPr>
                <w:i/>
                <w:sz w:val="16"/>
                <w:szCs w:val="18"/>
              </w:rPr>
            </w:pPr>
            <w:r w:rsidRPr="007C6425">
              <w:rPr>
                <w:i/>
                <w:sz w:val="16"/>
                <w:szCs w:val="18"/>
              </w:rPr>
              <w:t xml:space="preserve">Xestospongia </w:t>
            </w:r>
            <w:proofErr w:type="spellStart"/>
            <w:r w:rsidRPr="007C6425">
              <w:rPr>
                <w:i/>
                <w:sz w:val="16"/>
                <w:szCs w:val="18"/>
              </w:rPr>
              <w:t>muta</w:t>
            </w:r>
            <w:proofErr w:type="spellEnd"/>
          </w:p>
        </w:tc>
      </w:tr>
    </w:tbl>
    <w:p w14:paraId="7E8BA65C" w14:textId="10BB8A79" w:rsidR="00401C56" w:rsidRDefault="00C727D7" w:rsidP="00401C56">
      <w:pPr>
        <w:widowControl w:val="0"/>
        <w:spacing w:line="240" w:lineRule="auto"/>
        <w:ind w:left="480" w:hanging="480"/>
      </w:pPr>
      <w:r>
        <w:rPr>
          <w:noProof/>
        </w:rPr>
        <w:lastRenderedPageBreak/>
        <w:drawing>
          <wp:inline distT="0" distB="0" distL="0" distR="0" wp14:anchorId="05BBF7F6" wp14:editId="189209F6">
            <wp:extent cx="2607012" cy="6517529"/>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s_Current_Thesis.jpeg"/>
                    <pic:cNvPicPr/>
                  </pic:nvPicPr>
                  <pic:blipFill>
                    <a:blip r:embed="rId24">
                      <a:extLst>
                        <a:ext uri="{28A0092B-C50C-407E-A947-70E740481C1C}">
                          <a14:useLocalDpi xmlns:a14="http://schemas.microsoft.com/office/drawing/2010/main" val="0"/>
                        </a:ext>
                      </a:extLst>
                    </a:blip>
                    <a:stretch>
                      <a:fillRect/>
                    </a:stretch>
                  </pic:blipFill>
                  <pic:spPr>
                    <a:xfrm>
                      <a:off x="0" y="0"/>
                      <a:ext cx="2609075" cy="6522686"/>
                    </a:xfrm>
                    <a:prstGeom prst="rect">
                      <a:avLst/>
                    </a:prstGeom>
                  </pic:spPr>
                </pic:pic>
              </a:graphicData>
            </a:graphic>
          </wp:inline>
        </w:drawing>
      </w:r>
    </w:p>
    <w:p w14:paraId="4E7A226A" w14:textId="77777777" w:rsidR="00401C56" w:rsidRDefault="00401C56" w:rsidP="00401C56">
      <w:pPr>
        <w:pStyle w:val="Tableheading"/>
        <w:rPr>
          <w:rStyle w:val="TableheadingChar"/>
        </w:rPr>
      </w:pPr>
      <w:commentRangeStart w:id="736"/>
      <w:r>
        <w:t>Figure</w:t>
      </w:r>
      <w:r w:rsidRPr="0018320D">
        <w:t xml:space="preserve"> A.</w:t>
      </w:r>
      <w:r>
        <w:t>3</w:t>
      </w:r>
      <w:commentRangeEnd w:id="736"/>
      <w:r>
        <w:rPr>
          <w:rStyle w:val="CommentReference"/>
        </w:rPr>
        <w:commentReference w:id="736"/>
      </w:r>
      <w:r>
        <w:t xml:space="preserve">. Basic associations between the targets. </w:t>
      </w:r>
      <w:r>
        <w:rPr>
          <w:rStyle w:val="TableheadingChar"/>
        </w:rPr>
        <w:t xml:space="preserve">Lines represent smoothed conditional means using a generalized linear model and the formula y ~ x.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xml:space="preserve">) and p-values are shown. Data were collected from 8 coral reefs around </w:t>
      </w:r>
      <w:proofErr w:type="spellStart"/>
      <w:r>
        <w:rPr>
          <w:rStyle w:val="TableheadingChar"/>
        </w:rPr>
        <w:t>Guana</w:t>
      </w:r>
      <w:proofErr w:type="spellEnd"/>
      <w:r>
        <w:rPr>
          <w:rStyle w:val="TableheadingChar"/>
        </w:rPr>
        <w:t xml:space="preserve"> Island, BVI from 1992-2018. </w:t>
      </w:r>
      <w:r>
        <w:rPr>
          <w:rStyle w:val="TableheadingChar"/>
        </w:rPr>
        <w:br w:type="page"/>
      </w:r>
    </w:p>
    <w:p w14:paraId="3E871440" w14:textId="446F3A8A" w:rsidR="00401C56" w:rsidRDefault="00C727D7" w:rsidP="00401C56">
      <w:pPr>
        <w:widowControl w:val="0"/>
        <w:spacing w:line="240" w:lineRule="auto"/>
        <w:ind w:left="480" w:hanging="480"/>
      </w:pPr>
      <w:r>
        <w:rPr>
          <w:noProof/>
        </w:rPr>
        <w:lastRenderedPageBreak/>
        <w:drawing>
          <wp:inline distT="0" distB="0" distL="0" distR="0" wp14:anchorId="7A25970C" wp14:editId="463E824C">
            <wp:extent cx="2607013" cy="6517532"/>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rogates_Current_Thesis.jpeg"/>
                    <pic:cNvPicPr/>
                  </pic:nvPicPr>
                  <pic:blipFill>
                    <a:blip r:embed="rId25">
                      <a:extLst>
                        <a:ext uri="{28A0092B-C50C-407E-A947-70E740481C1C}">
                          <a14:useLocalDpi xmlns:a14="http://schemas.microsoft.com/office/drawing/2010/main" val="0"/>
                        </a:ext>
                      </a:extLst>
                    </a:blip>
                    <a:stretch>
                      <a:fillRect/>
                    </a:stretch>
                  </pic:blipFill>
                  <pic:spPr>
                    <a:xfrm>
                      <a:off x="0" y="0"/>
                      <a:ext cx="2612485" cy="6531212"/>
                    </a:xfrm>
                    <a:prstGeom prst="rect">
                      <a:avLst/>
                    </a:prstGeom>
                  </pic:spPr>
                </pic:pic>
              </a:graphicData>
            </a:graphic>
          </wp:inline>
        </w:drawing>
      </w:r>
    </w:p>
    <w:p w14:paraId="5F20A9A0" w14:textId="77777777" w:rsidR="00401C56" w:rsidRDefault="00401C56" w:rsidP="00401C56">
      <w:pPr>
        <w:pStyle w:val="Tableheading"/>
      </w:pPr>
      <w:commentRangeStart w:id="737"/>
      <w:r>
        <w:t>Figure</w:t>
      </w:r>
      <w:r w:rsidRPr="0018320D">
        <w:t xml:space="preserve"> A.</w:t>
      </w:r>
      <w:r>
        <w:t>4</w:t>
      </w:r>
      <w:commentRangeEnd w:id="737"/>
      <w:r>
        <w:rPr>
          <w:rStyle w:val="CommentReference"/>
        </w:rPr>
        <w:commentReference w:id="737"/>
      </w:r>
      <w:r>
        <w:t>. Basic associations between the surrogates.</w:t>
      </w:r>
      <w:r w:rsidRPr="00C11451">
        <w:t xml:space="preserve"> </w:t>
      </w:r>
      <w:r>
        <w:rPr>
          <w:rStyle w:val="TableheadingChar"/>
        </w:rPr>
        <w:t xml:space="preserve">Lines represent smoothed conditional means using a generalized linear model and the formula y ~ x.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commentRangeStart w:id="738"/>
      <w:r>
        <w:t xml:space="preserve">Traditional r-squared </w:t>
      </w:r>
      <w:commentRangeEnd w:id="738"/>
      <w:r>
        <w:rPr>
          <w:rStyle w:val="CommentReference"/>
        </w:rPr>
        <w:commentReference w:id="738"/>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xml:space="preserve">) and p-values are shown. Rugosity measured in centimeters. Data were collected from 8 coral reefs around </w:t>
      </w:r>
      <w:proofErr w:type="spellStart"/>
      <w:r>
        <w:rPr>
          <w:rStyle w:val="TableheadingChar"/>
        </w:rPr>
        <w:t>Guana</w:t>
      </w:r>
      <w:proofErr w:type="spellEnd"/>
      <w:r>
        <w:rPr>
          <w:rStyle w:val="TableheadingChar"/>
        </w:rPr>
        <w:t xml:space="preserve"> Island, BVI from 1992-2018.</w:t>
      </w:r>
      <w:r>
        <w:br w:type="page"/>
      </w:r>
    </w:p>
    <w:p w14:paraId="031838D1" w14:textId="1987A4C6" w:rsidR="00401C56" w:rsidRDefault="00C727D7" w:rsidP="00401C56">
      <w:pPr>
        <w:pStyle w:val="Tableheading"/>
      </w:pPr>
      <w:r>
        <w:rPr>
          <w:noProof/>
        </w:rPr>
        <w:lastRenderedPageBreak/>
        <w:drawing>
          <wp:inline distT="0" distB="0" distL="0" distR="0" wp14:anchorId="03C8F834" wp14:editId="7A2E0CE1">
            <wp:extent cx="3550595" cy="5917659"/>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als_over_time_Current_Thesis.jpeg"/>
                    <pic:cNvPicPr/>
                  </pic:nvPicPr>
                  <pic:blipFill>
                    <a:blip r:embed="rId26">
                      <a:extLst>
                        <a:ext uri="{28A0092B-C50C-407E-A947-70E740481C1C}">
                          <a14:useLocalDpi xmlns:a14="http://schemas.microsoft.com/office/drawing/2010/main" val="0"/>
                        </a:ext>
                      </a:extLst>
                    </a:blip>
                    <a:stretch>
                      <a:fillRect/>
                    </a:stretch>
                  </pic:blipFill>
                  <pic:spPr>
                    <a:xfrm>
                      <a:off x="0" y="0"/>
                      <a:ext cx="3553053" cy="5921755"/>
                    </a:xfrm>
                    <a:prstGeom prst="rect">
                      <a:avLst/>
                    </a:prstGeom>
                  </pic:spPr>
                </pic:pic>
              </a:graphicData>
            </a:graphic>
          </wp:inline>
        </w:drawing>
      </w:r>
    </w:p>
    <w:p w14:paraId="53486DA9" w14:textId="77777777" w:rsidR="00401C56" w:rsidRDefault="00401C56" w:rsidP="00401C56">
      <w:pPr>
        <w:pStyle w:val="Tableheading"/>
        <w:rPr>
          <w:rStyle w:val="TableheadingChar"/>
        </w:rPr>
      </w:pPr>
      <w:commentRangeStart w:id="739"/>
      <w:r>
        <w:t>Figure</w:t>
      </w:r>
      <w:r w:rsidRPr="0018320D">
        <w:t xml:space="preserve"> A.</w:t>
      </w:r>
      <w:r>
        <w:t>5</w:t>
      </w:r>
      <w:commentRangeEnd w:id="739"/>
      <w:r>
        <w:rPr>
          <w:rStyle w:val="CommentReference"/>
        </w:rPr>
        <w:commentReference w:id="739"/>
      </w:r>
      <w:r>
        <w:t xml:space="preserve">. Coral richness and coral cover over the 27 year study period from 1992-2018, where year 0 is 1992. </w:t>
      </w:r>
      <w:r>
        <w:rPr>
          <w:rStyle w:val="TableheadingChar"/>
        </w:rPr>
        <w:t xml:space="preserve">Lines represent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xml:space="preserve">) and p-values are shown. Data were collected from 8 coral reefs around </w:t>
      </w:r>
      <w:proofErr w:type="spellStart"/>
      <w:r>
        <w:rPr>
          <w:rStyle w:val="TableheadingChar"/>
        </w:rPr>
        <w:t>Guana</w:t>
      </w:r>
      <w:proofErr w:type="spellEnd"/>
      <w:r>
        <w:rPr>
          <w:rStyle w:val="TableheadingChar"/>
        </w:rPr>
        <w:t xml:space="preserve"> Island, BVI.</w:t>
      </w:r>
      <w:r>
        <w:rPr>
          <w:rStyle w:val="TableheadingChar"/>
        </w:rPr>
        <w:br w:type="page"/>
      </w:r>
    </w:p>
    <w:p w14:paraId="0C67A741" w14:textId="77777777" w:rsidR="00126F94" w:rsidRDefault="00126F94" w:rsidP="00126F94">
      <w:pPr>
        <w:pStyle w:val="Tableheading"/>
        <w:rPr>
          <w:rStyle w:val="TableheadingChar"/>
        </w:rPr>
      </w:pPr>
      <w:r>
        <w:lastRenderedPageBreak/>
        <w:t>Appendix 6.</w:t>
      </w:r>
      <w:r w:rsidRPr="00194C97">
        <w:t xml:space="preserve"> </w:t>
      </w:r>
      <w:r>
        <w:t xml:space="preserve">Model output for the most competitive model for predicting coral richness including a term for year. </w:t>
      </w:r>
      <w:r>
        <w:rPr>
          <w:rStyle w:val="TableheadingChar"/>
        </w:rPr>
        <w:t xml:space="preserve">Estimates calculated using the negative binomial distribution and the formula y ~ x + year, where y coral richness, x is coral cover, and year is a trend. Data were collected from 8 coral reefs around </w:t>
      </w:r>
      <w:proofErr w:type="spellStart"/>
      <w:r>
        <w:rPr>
          <w:rStyle w:val="TableheadingChar"/>
        </w:rPr>
        <w:t>Guana</w:t>
      </w:r>
      <w:proofErr w:type="spellEnd"/>
      <w:r>
        <w:rPr>
          <w:rStyle w:val="TableheadingChar"/>
        </w:rPr>
        <w:t xml:space="preserve"> Island, BVI from 1992-2018.</w:t>
      </w:r>
    </w:p>
    <w:p w14:paraId="7BC3FF1A" w14:textId="77777777" w:rsidR="00401C56" w:rsidRDefault="00401C56" w:rsidP="00401C56">
      <w:pPr>
        <w:pStyle w:val="Tableheading"/>
      </w:pPr>
      <w:r>
        <w:t>Coefficients:</w:t>
      </w:r>
    </w:p>
    <w:p w14:paraId="291E7073" w14:textId="77777777" w:rsidR="00401C56" w:rsidRDefault="00401C56" w:rsidP="00401C56">
      <w:pPr>
        <w:pStyle w:val="Tableheading"/>
      </w:pPr>
      <w:r>
        <w:t xml:space="preserve">                    </w:t>
      </w:r>
      <w:r>
        <w:tab/>
      </w:r>
      <w:r>
        <w:tab/>
        <w:t xml:space="preserve">Estimate </w:t>
      </w:r>
      <w:r>
        <w:tab/>
        <w:t xml:space="preserve">Std. Error </w:t>
      </w:r>
      <w:r>
        <w:tab/>
        <w:t xml:space="preserve">z value </w:t>
      </w:r>
      <w:r>
        <w:tab/>
      </w:r>
      <w:proofErr w:type="spellStart"/>
      <w:r>
        <w:t>Pr</w:t>
      </w:r>
      <w:proofErr w:type="spellEnd"/>
      <w:r>
        <w:t xml:space="preserve">(&gt;|z|)    </w:t>
      </w:r>
    </w:p>
    <w:p w14:paraId="0FCCA3C1" w14:textId="77777777" w:rsidR="00401C56" w:rsidRDefault="00401C56" w:rsidP="00401C56">
      <w:pPr>
        <w:pStyle w:val="Tableheading"/>
      </w:pPr>
      <w:r>
        <w:t xml:space="preserve">(Intercept)         </w:t>
      </w:r>
      <w:r>
        <w:tab/>
        <w:t xml:space="preserve">2.0751   </w:t>
      </w:r>
      <w:r>
        <w:tab/>
        <w:t xml:space="preserve">0.0571  </w:t>
      </w:r>
      <w:r>
        <w:tab/>
        <w:t xml:space="preserve">36.350  </w:t>
      </w:r>
      <w:r>
        <w:tab/>
        <w:t>&lt; 2e-16 ***</w:t>
      </w:r>
    </w:p>
    <w:p w14:paraId="38B2CA87" w14:textId="77777777" w:rsidR="00401C56" w:rsidRDefault="00401C56" w:rsidP="00401C56">
      <w:pPr>
        <w:pStyle w:val="Tableheading"/>
      </w:pPr>
      <w:proofErr w:type="spellStart"/>
      <w:r>
        <w:t>Percent_Coral_Cover</w:t>
      </w:r>
      <w:proofErr w:type="spellEnd"/>
      <w:r>
        <w:t xml:space="preserve"> </w:t>
      </w:r>
      <w:r>
        <w:tab/>
        <w:t xml:space="preserve">0.0152   </w:t>
      </w:r>
      <w:r>
        <w:tab/>
        <w:t xml:space="preserve">0.0013  </w:t>
      </w:r>
      <w:r>
        <w:tab/>
        <w:t xml:space="preserve">11.275  </w:t>
      </w:r>
      <w:r>
        <w:tab/>
        <w:t>&lt; 2e-16 ***</w:t>
      </w:r>
    </w:p>
    <w:p w14:paraId="3E106559" w14:textId="77777777" w:rsidR="00401C56" w:rsidRDefault="00401C56" w:rsidP="00401C56">
      <w:pPr>
        <w:pStyle w:val="Tableheading"/>
      </w:pPr>
      <w:r>
        <w:t xml:space="preserve">Year                </w:t>
      </w:r>
      <w:r>
        <w:tab/>
      </w:r>
      <w:r>
        <w:tab/>
        <w:t xml:space="preserve">0.0103   </w:t>
      </w:r>
      <w:r>
        <w:tab/>
        <w:t xml:space="preserve">0.0026   </w:t>
      </w:r>
      <w:r>
        <w:tab/>
        <w:t xml:space="preserve">4.012 </w:t>
      </w:r>
      <w:r>
        <w:tab/>
      </w:r>
      <w:r>
        <w:tab/>
        <w:t>6.03e-05 ***</w:t>
      </w:r>
    </w:p>
    <w:p w14:paraId="160CEC0A" w14:textId="77777777" w:rsidR="00401C56" w:rsidRDefault="00401C56" w:rsidP="00401C56">
      <w:pPr>
        <w:pStyle w:val="Tableheading"/>
      </w:pPr>
      <w:r>
        <w:t>---</w:t>
      </w:r>
    </w:p>
    <w:p w14:paraId="08C7F3E8" w14:textId="77777777" w:rsidR="00401C56" w:rsidRDefault="00401C56" w:rsidP="00401C56">
      <w:pPr>
        <w:pStyle w:val="Tableheading"/>
      </w:pPr>
      <w:r>
        <w:t>Significance codes:  0 ‘***’ 0.001 ‘**’ 0.01 ‘*’ 0.05 ‘.’ 0.1 ‘ ’ 1</w:t>
      </w:r>
    </w:p>
    <w:p w14:paraId="79E4CE90" w14:textId="77777777" w:rsidR="00401C56" w:rsidRDefault="00401C56" w:rsidP="00401C56">
      <w:pPr>
        <w:spacing w:after="200" w:line="276" w:lineRule="auto"/>
        <w:ind w:firstLine="0"/>
      </w:pPr>
      <w:r>
        <w:br w:type="page"/>
      </w:r>
    </w:p>
    <w:p w14:paraId="71606BFC" w14:textId="77777777" w:rsidR="00126F94" w:rsidRDefault="00126F94" w:rsidP="00126F94">
      <w:pPr>
        <w:pStyle w:val="Tableheading"/>
        <w:rPr>
          <w:rStyle w:val="TableheadingChar"/>
        </w:rPr>
      </w:pPr>
      <w:r>
        <w:rPr>
          <w:rStyle w:val="TableheadingChar"/>
        </w:rPr>
        <w:lastRenderedPageBreak/>
        <w:t xml:space="preserve">Appendix 7. </w:t>
      </w:r>
      <w:r>
        <w:t xml:space="preserve">Model output for the most competitive model for predicting coral richness including terms for year and the interaction between coral cover and year. </w:t>
      </w:r>
      <w:r>
        <w:rPr>
          <w:rStyle w:val="TableheadingChar"/>
        </w:rPr>
        <w:t xml:space="preserve">Estimates calculated using the negative binomial distribution and the formula y ~ x + year + x * year, where y coral richness, x is coral cover, and year is a trend. Data were collected from 8 coral reefs around </w:t>
      </w:r>
      <w:proofErr w:type="spellStart"/>
      <w:r>
        <w:rPr>
          <w:rStyle w:val="TableheadingChar"/>
        </w:rPr>
        <w:t>Guana</w:t>
      </w:r>
      <w:proofErr w:type="spellEnd"/>
      <w:r>
        <w:rPr>
          <w:rStyle w:val="TableheadingChar"/>
        </w:rPr>
        <w:t xml:space="preserve"> Island, BVI from 1992-2018.</w:t>
      </w:r>
    </w:p>
    <w:p w14:paraId="782CC4C2" w14:textId="77777777" w:rsidR="00401C56" w:rsidRDefault="00401C56" w:rsidP="00401C56">
      <w:pPr>
        <w:pStyle w:val="Tableheading"/>
      </w:pPr>
      <w:r>
        <w:t>Coefficients:</w:t>
      </w:r>
    </w:p>
    <w:p w14:paraId="68854E05" w14:textId="77777777" w:rsidR="00401C56" w:rsidRDefault="00401C56" w:rsidP="00401C56">
      <w:pPr>
        <w:pStyle w:val="Tableheading"/>
      </w:pPr>
      <w:r>
        <w:t xml:space="preserve">                          </w:t>
      </w:r>
      <w:r>
        <w:tab/>
      </w:r>
      <w:r>
        <w:tab/>
        <w:t>Estimate     Std. Error     z value</w:t>
      </w:r>
      <w:r>
        <w:tab/>
      </w:r>
      <w:proofErr w:type="spellStart"/>
      <w:r>
        <w:t>Pr</w:t>
      </w:r>
      <w:proofErr w:type="spellEnd"/>
      <w:r>
        <w:t xml:space="preserve">(&gt;|z|)    </w:t>
      </w:r>
    </w:p>
    <w:p w14:paraId="5D0F0648" w14:textId="77777777" w:rsidR="00401C56" w:rsidRDefault="00401C56" w:rsidP="00401C56">
      <w:pPr>
        <w:pStyle w:val="Tableheading"/>
      </w:pPr>
      <w:r>
        <w:t xml:space="preserve">(Intercept)              </w:t>
      </w:r>
      <w:r>
        <w:tab/>
      </w:r>
      <w:r>
        <w:tab/>
        <w:t>2.1163        0.0757         27.950</w:t>
      </w:r>
      <w:r>
        <w:tab/>
        <w:t>&lt; 2e-16 ***</w:t>
      </w:r>
    </w:p>
    <w:p w14:paraId="2470EAA6" w14:textId="77777777" w:rsidR="00401C56" w:rsidRDefault="00401C56" w:rsidP="00401C56">
      <w:pPr>
        <w:pStyle w:val="Tableheading"/>
      </w:pPr>
      <w:proofErr w:type="spellStart"/>
      <w:r>
        <w:t>Percent_Coral_Cover</w:t>
      </w:r>
      <w:proofErr w:type="spellEnd"/>
      <w:r>
        <w:tab/>
      </w:r>
      <w:r>
        <w:tab/>
        <w:t xml:space="preserve">0.0136        0.0024         5.763 </w:t>
      </w:r>
      <w:r>
        <w:tab/>
        <w:t>8.25e-09 ***</w:t>
      </w:r>
    </w:p>
    <w:p w14:paraId="1AE6AAC3" w14:textId="77777777" w:rsidR="00401C56" w:rsidRDefault="00401C56" w:rsidP="00401C56">
      <w:pPr>
        <w:pStyle w:val="Tableheading"/>
      </w:pPr>
      <w:r>
        <w:t xml:space="preserve">Year                    </w:t>
      </w:r>
      <w:r>
        <w:tab/>
      </w:r>
      <w:r>
        <w:tab/>
        <w:t>0.0070        0.0048         1.478</w:t>
      </w:r>
      <w:r>
        <w:tab/>
        <w:t xml:space="preserve">0.139    </w:t>
      </w:r>
    </w:p>
    <w:p w14:paraId="1E31C71F" w14:textId="77777777" w:rsidR="00401C56" w:rsidRDefault="00401C56" w:rsidP="00401C56">
      <w:pPr>
        <w:pStyle w:val="Tableheading"/>
      </w:pPr>
      <w:proofErr w:type="spellStart"/>
      <w:r>
        <w:t>Percent_Coral_Cover:Year</w:t>
      </w:r>
      <w:proofErr w:type="spellEnd"/>
      <w:r>
        <w:t xml:space="preserve"> </w:t>
      </w:r>
      <w:r>
        <w:tab/>
        <w:t>0.0001        0.0002         0.823</w:t>
      </w:r>
      <w:r>
        <w:tab/>
        <w:t xml:space="preserve">0.411    </w:t>
      </w:r>
    </w:p>
    <w:p w14:paraId="76B0A04A" w14:textId="77777777" w:rsidR="00401C56" w:rsidRDefault="00401C56" w:rsidP="00401C56">
      <w:pPr>
        <w:pStyle w:val="Tableheading"/>
      </w:pPr>
      <w:r>
        <w:t>---</w:t>
      </w:r>
    </w:p>
    <w:p w14:paraId="71022147" w14:textId="77777777" w:rsidR="00401C56" w:rsidRDefault="00401C56" w:rsidP="00401C56">
      <w:pPr>
        <w:pStyle w:val="Tableheading"/>
      </w:pPr>
      <w:r>
        <w:t>Significance codes:  0 ‘***’ 0.001 ‘**’ 0.01 ‘*’ 0.05 ‘.’ 0.1 ‘ ’ 1</w:t>
      </w:r>
    </w:p>
    <w:p w14:paraId="79C39E4B" w14:textId="77777777" w:rsidR="00401C56" w:rsidRDefault="00401C56" w:rsidP="00401C56">
      <w:pPr>
        <w:spacing w:after="200" w:line="276" w:lineRule="auto"/>
        <w:ind w:firstLine="0"/>
      </w:pPr>
      <w:r>
        <w:br w:type="page"/>
      </w:r>
    </w:p>
    <w:p w14:paraId="231C6395" w14:textId="77777777" w:rsidR="00126F94" w:rsidRDefault="00126F94" w:rsidP="00401C56">
      <w:pPr>
        <w:pStyle w:val="Tableheading"/>
        <w:rPr>
          <w:rStyle w:val="TableheadingChar"/>
        </w:rPr>
      </w:pPr>
      <w:r>
        <w:rPr>
          <w:rStyle w:val="TableheadingChar"/>
        </w:rPr>
        <w:lastRenderedPageBreak/>
        <w:t xml:space="preserve">Appendix 8. </w:t>
      </w:r>
      <w:r>
        <w:t xml:space="preserve">Model output for the most competitive model for predicting sponge richness including terms for year and site. </w:t>
      </w:r>
      <w:r>
        <w:rPr>
          <w:rStyle w:val="TableheadingChar"/>
        </w:rPr>
        <w:t xml:space="preserve">Estimates calculated using the negative binomial distribution and the formula y ~ x + year + site, where y is sponge richness, x is coral cover, year is a trend, and site is a categorical predictor. Data were collected from 8 coral reefs around </w:t>
      </w:r>
      <w:proofErr w:type="spellStart"/>
      <w:r>
        <w:rPr>
          <w:rStyle w:val="TableheadingChar"/>
        </w:rPr>
        <w:t>Guana</w:t>
      </w:r>
      <w:proofErr w:type="spellEnd"/>
      <w:r>
        <w:rPr>
          <w:rStyle w:val="TableheadingChar"/>
        </w:rPr>
        <w:t xml:space="preserve"> Island, BVI from 1992-2018.</w:t>
      </w:r>
    </w:p>
    <w:p w14:paraId="5B5405DD" w14:textId="132500DB" w:rsidR="00401C56" w:rsidRDefault="00401C56" w:rsidP="00401C56">
      <w:pPr>
        <w:pStyle w:val="Tableheading"/>
      </w:pPr>
      <w:r>
        <w:t>Coefficients:</w:t>
      </w:r>
    </w:p>
    <w:p w14:paraId="4171C527" w14:textId="77777777" w:rsidR="00401C56" w:rsidRDefault="00401C56" w:rsidP="00401C56">
      <w:pPr>
        <w:pStyle w:val="Tableheading"/>
      </w:pPr>
      <w:r>
        <w:t xml:space="preserve">                     </w:t>
      </w:r>
      <w:r>
        <w:tab/>
      </w:r>
      <w:r>
        <w:tab/>
        <w:t xml:space="preserve">Estimate </w:t>
      </w:r>
      <w:r>
        <w:tab/>
        <w:t xml:space="preserve">Std. Error </w:t>
      </w:r>
      <w:r>
        <w:tab/>
        <w:t xml:space="preserve">z value </w:t>
      </w:r>
      <w:r>
        <w:tab/>
      </w:r>
      <w:proofErr w:type="spellStart"/>
      <w:r>
        <w:t>Pr</w:t>
      </w:r>
      <w:proofErr w:type="spellEnd"/>
      <w:r>
        <w:t xml:space="preserve">(&gt;|z|)    </w:t>
      </w:r>
    </w:p>
    <w:p w14:paraId="44A54927" w14:textId="77777777" w:rsidR="00401C56" w:rsidRDefault="00401C56" w:rsidP="00401C56">
      <w:pPr>
        <w:pStyle w:val="Tableheading"/>
      </w:pPr>
      <w:r>
        <w:t xml:space="preserve">(Intercept)          </w:t>
      </w:r>
      <w:r>
        <w:tab/>
        <w:t xml:space="preserve">3.0204   </w:t>
      </w:r>
      <w:r>
        <w:tab/>
        <w:t xml:space="preserve">0.0901  </w:t>
      </w:r>
      <w:r>
        <w:tab/>
        <w:t xml:space="preserve">33.511  </w:t>
      </w:r>
      <w:r>
        <w:tab/>
        <w:t>&lt; 2e-16 ***</w:t>
      </w:r>
    </w:p>
    <w:p w14:paraId="13F42ACC" w14:textId="77777777" w:rsidR="00401C56" w:rsidRDefault="00401C56" w:rsidP="00401C56">
      <w:pPr>
        <w:pStyle w:val="Tableheading"/>
      </w:pPr>
      <w:proofErr w:type="spellStart"/>
      <w:r>
        <w:t>Percent_Coral_Cover</w:t>
      </w:r>
      <w:proofErr w:type="spellEnd"/>
      <w:r>
        <w:tab/>
        <w:t xml:space="preserve">0.0041   </w:t>
      </w:r>
      <w:r>
        <w:tab/>
        <w:t xml:space="preserve">0.0029   </w:t>
      </w:r>
      <w:r>
        <w:tab/>
        <w:t xml:space="preserve">1.443 </w:t>
      </w:r>
      <w:r>
        <w:tab/>
      </w:r>
      <w:r>
        <w:tab/>
        <w:t xml:space="preserve">0.148955    </w:t>
      </w:r>
    </w:p>
    <w:p w14:paraId="191A8E7B" w14:textId="77777777" w:rsidR="00401C56" w:rsidRDefault="00401C56" w:rsidP="00401C56">
      <w:pPr>
        <w:pStyle w:val="Tableheading"/>
      </w:pPr>
      <w:r>
        <w:t xml:space="preserve">Year                 </w:t>
      </w:r>
      <w:r>
        <w:tab/>
        <w:t xml:space="preserve">0.0106   </w:t>
      </w:r>
      <w:r>
        <w:tab/>
        <w:t xml:space="preserve">0.0027   </w:t>
      </w:r>
      <w:r>
        <w:tab/>
        <w:t xml:space="preserve">3.885 </w:t>
      </w:r>
      <w:r>
        <w:tab/>
      </w:r>
      <w:r>
        <w:tab/>
        <w:t>0.000102 ***</w:t>
      </w:r>
    </w:p>
    <w:p w14:paraId="2AD8CB45" w14:textId="77777777" w:rsidR="00401C56" w:rsidRDefault="00401C56" w:rsidP="00401C56">
      <w:pPr>
        <w:pStyle w:val="Tableheading"/>
      </w:pPr>
      <w:proofErr w:type="spellStart"/>
      <w:r>
        <w:t>Sitecrab</w:t>
      </w:r>
      <w:proofErr w:type="spellEnd"/>
      <w:r>
        <w:t xml:space="preserve">            </w:t>
      </w:r>
      <w:r>
        <w:tab/>
        <w:t xml:space="preserve">-0.3709   </w:t>
      </w:r>
      <w:r>
        <w:tab/>
        <w:t xml:space="preserve">0.0688  </w:t>
      </w:r>
      <w:r>
        <w:tab/>
        <w:t xml:space="preserve">-5.392 </w:t>
      </w:r>
      <w:r>
        <w:tab/>
      </w:r>
      <w:r>
        <w:tab/>
        <w:t>6.95e-08 ***</w:t>
      </w:r>
    </w:p>
    <w:p w14:paraId="59FACD96" w14:textId="77777777" w:rsidR="00401C56" w:rsidRDefault="00401C56" w:rsidP="00401C56">
      <w:pPr>
        <w:pStyle w:val="Tableheading"/>
      </w:pPr>
      <w:proofErr w:type="spellStart"/>
      <w:r>
        <w:t>Sitegrand</w:t>
      </w:r>
      <w:proofErr w:type="spellEnd"/>
      <w:r>
        <w:t xml:space="preserve">           </w:t>
      </w:r>
      <w:r>
        <w:tab/>
        <w:t xml:space="preserve">-0.0802   </w:t>
      </w:r>
      <w:r>
        <w:tab/>
        <w:t xml:space="preserve">0.0628  </w:t>
      </w:r>
      <w:r>
        <w:tab/>
        <w:t xml:space="preserve">-1.276 </w:t>
      </w:r>
      <w:r>
        <w:tab/>
      </w:r>
      <w:r>
        <w:tab/>
        <w:t xml:space="preserve">0.201957    </w:t>
      </w:r>
    </w:p>
    <w:p w14:paraId="05ADE430" w14:textId="77777777" w:rsidR="00401C56" w:rsidRDefault="00401C56" w:rsidP="00401C56">
      <w:pPr>
        <w:pStyle w:val="Tableheading"/>
      </w:pPr>
      <w:proofErr w:type="spellStart"/>
      <w:r>
        <w:t>Siteiguana</w:t>
      </w:r>
      <w:proofErr w:type="spellEnd"/>
      <w:r>
        <w:t xml:space="preserve">          </w:t>
      </w:r>
      <w:r>
        <w:tab/>
        <w:t xml:space="preserve">-0.3964   </w:t>
      </w:r>
      <w:r>
        <w:tab/>
        <w:t xml:space="preserve">0.0964  </w:t>
      </w:r>
      <w:r>
        <w:tab/>
        <w:t xml:space="preserve">-4.110 </w:t>
      </w:r>
      <w:r>
        <w:tab/>
      </w:r>
      <w:r>
        <w:tab/>
        <w:t>3.96e-05 ***</w:t>
      </w:r>
    </w:p>
    <w:p w14:paraId="7B17C01A" w14:textId="77777777" w:rsidR="00401C56" w:rsidRDefault="00401C56" w:rsidP="00401C56">
      <w:pPr>
        <w:pStyle w:val="Tableheading"/>
      </w:pPr>
      <w:proofErr w:type="spellStart"/>
      <w:r>
        <w:t>Sitemonkey</w:t>
      </w:r>
      <w:proofErr w:type="spellEnd"/>
      <w:r>
        <w:t xml:space="preserve">          </w:t>
      </w:r>
      <w:r>
        <w:tab/>
        <w:t xml:space="preserve"> 0.1110   </w:t>
      </w:r>
      <w:r>
        <w:tab/>
        <w:t xml:space="preserve">0.0671   </w:t>
      </w:r>
      <w:r>
        <w:tab/>
        <w:t xml:space="preserve">1.655 </w:t>
      </w:r>
      <w:r>
        <w:tab/>
      </w:r>
      <w:r>
        <w:tab/>
        <w:t xml:space="preserve">0.097956 .  </w:t>
      </w:r>
    </w:p>
    <w:p w14:paraId="5931AE43" w14:textId="77777777" w:rsidR="00401C56" w:rsidRDefault="00401C56" w:rsidP="00401C56">
      <w:pPr>
        <w:pStyle w:val="Tableheading"/>
      </w:pPr>
      <w:proofErr w:type="spellStart"/>
      <w:r>
        <w:t>SitemuskN</w:t>
      </w:r>
      <w:proofErr w:type="spellEnd"/>
      <w:r>
        <w:t xml:space="preserve">           </w:t>
      </w:r>
      <w:r>
        <w:tab/>
        <w:t xml:space="preserve">-0.4417   </w:t>
      </w:r>
      <w:r>
        <w:tab/>
        <w:t xml:space="preserve">0.0862  </w:t>
      </w:r>
      <w:r>
        <w:tab/>
        <w:t xml:space="preserve">-5.124 </w:t>
      </w:r>
      <w:r>
        <w:tab/>
      </w:r>
      <w:r>
        <w:tab/>
        <w:t>2.99e-07 ***</w:t>
      </w:r>
    </w:p>
    <w:p w14:paraId="61F7341A" w14:textId="77777777" w:rsidR="00401C56" w:rsidRDefault="00401C56" w:rsidP="00401C56">
      <w:pPr>
        <w:pStyle w:val="Tableheading"/>
      </w:pPr>
      <w:proofErr w:type="spellStart"/>
      <w:r>
        <w:t>Sitepelican</w:t>
      </w:r>
      <w:proofErr w:type="spellEnd"/>
      <w:r>
        <w:t xml:space="preserve">         </w:t>
      </w:r>
      <w:r>
        <w:tab/>
        <w:t xml:space="preserve">-0.0650   </w:t>
      </w:r>
      <w:r>
        <w:tab/>
        <w:t xml:space="preserve">0.0694  </w:t>
      </w:r>
      <w:r>
        <w:tab/>
        <w:t xml:space="preserve">-0.937 </w:t>
      </w:r>
      <w:r>
        <w:tab/>
      </w:r>
      <w:r>
        <w:tab/>
        <w:t xml:space="preserve">0.348668    </w:t>
      </w:r>
    </w:p>
    <w:p w14:paraId="6396BBA2" w14:textId="77777777" w:rsidR="00401C56" w:rsidRDefault="00401C56" w:rsidP="00401C56">
      <w:pPr>
        <w:pStyle w:val="Tableheading"/>
      </w:pPr>
      <w:proofErr w:type="spellStart"/>
      <w:r>
        <w:t>Sitewhite</w:t>
      </w:r>
      <w:proofErr w:type="spellEnd"/>
      <w:r>
        <w:t xml:space="preserve">           </w:t>
      </w:r>
      <w:r>
        <w:tab/>
        <w:t xml:space="preserve">-0.3335   </w:t>
      </w:r>
      <w:r>
        <w:tab/>
        <w:t xml:space="preserve">0.0673  </w:t>
      </w:r>
      <w:r>
        <w:tab/>
        <w:t xml:space="preserve">-4.957 </w:t>
      </w:r>
      <w:r>
        <w:tab/>
      </w:r>
      <w:r>
        <w:tab/>
        <w:t>7.16e-07 ***</w:t>
      </w:r>
    </w:p>
    <w:p w14:paraId="28A92F2A" w14:textId="77777777" w:rsidR="00401C56" w:rsidRDefault="00401C56" w:rsidP="00401C56">
      <w:pPr>
        <w:pStyle w:val="Tableheading"/>
      </w:pPr>
      <w:r>
        <w:t>---</w:t>
      </w:r>
    </w:p>
    <w:p w14:paraId="7D8314A7" w14:textId="77777777" w:rsidR="00401C56" w:rsidRDefault="00401C56" w:rsidP="00401C56">
      <w:pPr>
        <w:pStyle w:val="Tableheading"/>
      </w:pPr>
      <w:r>
        <w:t>Significance codes:  0 ‘***’ 0.001 ‘**’ 0.01 ‘*’ 0.05 ‘.’ 0.1 ‘ ’ 1</w:t>
      </w:r>
    </w:p>
    <w:p w14:paraId="28BC45ED" w14:textId="77777777" w:rsidR="00401C56" w:rsidRDefault="00401C56" w:rsidP="00401C56">
      <w:pPr>
        <w:spacing w:after="200" w:line="276" w:lineRule="auto"/>
        <w:ind w:firstLine="0"/>
      </w:pPr>
      <w:r>
        <w:br w:type="page"/>
      </w:r>
    </w:p>
    <w:p w14:paraId="1D81B2B7" w14:textId="77777777" w:rsidR="00126F94" w:rsidRDefault="00126F94" w:rsidP="00126F94">
      <w:pPr>
        <w:pStyle w:val="Tableheading"/>
        <w:rPr>
          <w:rStyle w:val="TableheadingChar"/>
        </w:rPr>
      </w:pPr>
      <w:r>
        <w:rPr>
          <w:rStyle w:val="TableheadingChar"/>
        </w:rPr>
        <w:lastRenderedPageBreak/>
        <w:t xml:space="preserve">Appendix 9. </w:t>
      </w:r>
      <w:r>
        <w:t xml:space="preserve">Model output for the most competitive model for predicting fish richness including terms for site. </w:t>
      </w:r>
      <w:r>
        <w:rPr>
          <w:rStyle w:val="TableheadingChar"/>
        </w:rPr>
        <w:t xml:space="preserve">Estimates calculated using the negative binomial distribution and the formula y ~ x + site, where y is fish richness, x is rugosity in cm, and site is a categorical predictor. Data were collected from 8 coral reefs around </w:t>
      </w:r>
      <w:proofErr w:type="spellStart"/>
      <w:r>
        <w:rPr>
          <w:rStyle w:val="TableheadingChar"/>
        </w:rPr>
        <w:t>Guana</w:t>
      </w:r>
      <w:proofErr w:type="spellEnd"/>
      <w:r>
        <w:rPr>
          <w:rStyle w:val="TableheadingChar"/>
        </w:rPr>
        <w:t xml:space="preserve"> Island, BVI from 1992-2018.</w:t>
      </w:r>
    </w:p>
    <w:p w14:paraId="49F340BC" w14:textId="77777777" w:rsidR="00401C56" w:rsidRDefault="00401C56" w:rsidP="00401C56">
      <w:pPr>
        <w:pStyle w:val="Tableheading"/>
      </w:pPr>
      <w:r>
        <w:t>Coefficients:</w:t>
      </w:r>
    </w:p>
    <w:p w14:paraId="14074DEE" w14:textId="77777777" w:rsidR="00401C56" w:rsidRDefault="00401C56" w:rsidP="00401C56">
      <w:pPr>
        <w:pStyle w:val="Tableheading"/>
      </w:pPr>
      <w:r>
        <w:t xml:space="preserve">             </w:t>
      </w:r>
      <w:r>
        <w:tab/>
        <w:t xml:space="preserve">Estimate </w:t>
      </w:r>
      <w:r>
        <w:tab/>
        <w:t xml:space="preserve">Std. Error </w:t>
      </w:r>
      <w:r>
        <w:tab/>
        <w:t xml:space="preserve">z value </w:t>
      </w:r>
      <w:r>
        <w:tab/>
      </w:r>
      <w:proofErr w:type="spellStart"/>
      <w:r>
        <w:t>Pr</w:t>
      </w:r>
      <w:proofErr w:type="spellEnd"/>
      <w:r>
        <w:t xml:space="preserve">(&gt;|z|)    </w:t>
      </w:r>
    </w:p>
    <w:p w14:paraId="774570EF" w14:textId="77777777" w:rsidR="00401C56" w:rsidRDefault="00401C56" w:rsidP="00401C56">
      <w:pPr>
        <w:pStyle w:val="Tableheading"/>
      </w:pPr>
      <w:r>
        <w:t xml:space="preserve">(Intercept)  </w:t>
      </w:r>
      <w:r>
        <w:tab/>
        <w:t xml:space="preserve">3.0322   </w:t>
      </w:r>
      <w:r>
        <w:tab/>
        <w:t xml:space="preserve">0.0908  </w:t>
      </w:r>
      <w:r>
        <w:tab/>
        <w:t xml:space="preserve">33.394  </w:t>
      </w:r>
      <w:r>
        <w:tab/>
        <w:t>&lt; 2e-16 ***</w:t>
      </w:r>
    </w:p>
    <w:p w14:paraId="3E0A79FC" w14:textId="77777777" w:rsidR="00401C56" w:rsidRDefault="00401C56" w:rsidP="00401C56">
      <w:pPr>
        <w:pStyle w:val="Tableheading"/>
      </w:pPr>
      <w:r>
        <w:t xml:space="preserve">Rugosity     </w:t>
      </w:r>
      <w:r>
        <w:tab/>
        <w:t xml:space="preserve">0.0024   </w:t>
      </w:r>
      <w:r>
        <w:tab/>
        <w:t xml:space="preserve">0.0019   </w:t>
      </w:r>
      <w:r>
        <w:tab/>
        <w:t xml:space="preserve">1.309 </w:t>
      </w:r>
      <w:r>
        <w:tab/>
      </w:r>
      <w:r>
        <w:tab/>
        <w:t xml:space="preserve">0.190702    </w:t>
      </w:r>
    </w:p>
    <w:p w14:paraId="32F68773" w14:textId="77777777" w:rsidR="00401C56" w:rsidRDefault="00401C56" w:rsidP="00401C56">
      <w:pPr>
        <w:pStyle w:val="Tableheading"/>
      </w:pPr>
      <w:proofErr w:type="spellStart"/>
      <w:r>
        <w:t>Sitecrab</w:t>
      </w:r>
      <w:proofErr w:type="spellEnd"/>
      <w:r>
        <w:t xml:space="preserve">     </w:t>
      </w:r>
      <w:r>
        <w:tab/>
        <w:t xml:space="preserve">0.1161   </w:t>
      </w:r>
      <w:r>
        <w:tab/>
        <w:t xml:space="preserve">0.0552   </w:t>
      </w:r>
      <w:r>
        <w:tab/>
        <w:t xml:space="preserve">2.103 </w:t>
      </w:r>
      <w:r>
        <w:tab/>
      </w:r>
      <w:r>
        <w:tab/>
        <w:t xml:space="preserve">0.035468 *  </w:t>
      </w:r>
    </w:p>
    <w:p w14:paraId="36B70485" w14:textId="77777777" w:rsidR="00401C56" w:rsidRDefault="00401C56" w:rsidP="00401C56">
      <w:pPr>
        <w:pStyle w:val="Tableheading"/>
      </w:pPr>
      <w:proofErr w:type="spellStart"/>
      <w:r>
        <w:t>Sitegrand</w:t>
      </w:r>
      <w:proofErr w:type="spellEnd"/>
      <w:r>
        <w:t xml:space="preserve">    </w:t>
      </w:r>
      <w:r>
        <w:tab/>
        <w:t xml:space="preserve">0.0932   </w:t>
      </w:r>
      <w:r>
        <w:tab/>
        <w:t xml:space="preserve">0.0706   </w:t>
      </w:r>
      <w:r>
        <w:tab/>
        <w:t xml:space="preserve">1.321 </w:t>
      </w:r>
      <w:r>
        <w:tab/>
      </w:r>
      <w:r>
        <w:tab/>
        <w:t xml:space="preserve">0.186509    </w:t>
      </w:r>
    </w:p>
    <w:p w14:paraId="26352F92" w14:textId="77777777" w:rsidR="00401C56" w:rsidRDefault="00401C56" w:rsidP="00401C56">
      <w:pPr>
        <w:pStyle w:val="Tableheading"/>
      </w:pPr>
      <w:proofErr w:type="spellStart"/>
      <w:r>
        <w:t>Siteiguana</w:t>
      </w:r>
      <w:proofErr w:type="spellEnd"/>
      <w:r>
        <w:t xml:space="preserve">   </w:t>
      </w:r>
      <w:r>
        <w:tab/>
        <w:t xml:space="preserve">0.2199   </w:t>
      </w:r>
      <w:r>
        <w:tab/>
        <w:t xml:space="preserve">0.0575   </w:t>
      </w:r>
      <w:r>
        <w:tab/>
        <w:t xml:space="preserve">3.822 </w:t>
      </w:r>
      <w:r>
        <w:tab/>
      </w:r>
      <w:r>
        <w:tab/>
        <w:t>0.000132 ***</w:t>
      </w:r>
    </w:p>
    <w:p w14:paraId="616EB1EE" w14:textId="77777777" w:rsidR="00401C56" w:rsidRDefault="00401C56" w:rsidP="00401C56">
      <w:pPr>
        <w:pStyle w:val="Tableheading"/>
      </w:pPr>
      <w:proofErr w:type="spellStart"/>
      <w:r>
        <w:t>Sitemonkey</w:t>
      </w:r>
      <w:proofErr w:type="spellEnd"/>
      <w:r>
        <w:t xml:space="preserve">  </w:t>
      </w:r>
      <w:r>
        <w:tab/>
        <w:t xml:space="preserve">-0.1508   </w:t>
      </w:r>
      <w:r>
        <w:tab/>
        <w:t xml:space="preserve">0.0648  </w:t>
      </w:r>
      <w:r>
        <w:tab/>
        <w:t xml:space="preserve">-2.325 </w:t>
      </w:r>
      <w:r>
        <w:tab/>
      </w:r>
      <w:r>
        <w:tab/>
        <w:t xml:space="preserve">0.020081 *  </w:t>
      </w:r>
    </w:p>
    <w:p w14:paraId="6EACD2A5" w14:textId="77777777" w:rsidR="00401C56" w:rsidRDefault="00401C56" w:rsidP="00401C56">
      <w:pPr>
        <w:pStyle w:val="Tableheading"/>
      </w:pPr>
      <w:proofErr w:type="spellStart"/>
      <w:r>
        <w:t>SitemuskN</w:t>
      </w:r>
      <w:proofErr w:type="spellEnd"/>
      <w:r>
        <w:t xml:space="preserve">    </w:t>
      </w:r>
      <w:r>
        <w:tab/>
        <w:t xml:space="preserve">0.2524   </w:t>
      </w:r>
      <w:r>
        <w:tab/>
        <w:t xml:space="preserve">0.0600   </w:t>
      </w:r>
      <w:r>
        <w:tab/>
        <w:t xml:space="preserve">4.206 </w:t>
      </w:r>
      <w:r>
        <w:tab/>
      </w:r>
      <w:r>
        <w:tab/>
        <w:t>2.60e-05 ***</w:t>
      </w:r>
    </w:p>
    <w:p w14:paraId="771A0650" w14:textId="77777777" w:rsidR="00401C56" w:rsidRDefault="00401C56" w:rsidP="00401C56">
      <w:pPr>
        <w:pStyle w:val="Tableheading"/>
      </w:pPr>
      <w:proofErr w:type="spellStart"/>
      <w:r>
        <w:t>Sitepelican</w:t>
      </w:r>
      <w:proofErr w:type="spellEnd"/>
      <w:r>
        <w:t xml:space="preserve"> </w:t>
      </w:r>
      <w:r>
        <w:tab/>
        <w:t xml:space="preserve">-0.3540   </w:t>
      </w:r>
      <w:r>
        <w:tab/>
        <w:t xml:space="preserve">0.0739  </w:t>
      </w:r>
      <w:r>
        <w:tab/>
        <w:t xml:space="preserve">-4.790 </w:t>
      </w:r>
      <w:r>
        <w:tab/>
      </w:r>
      <w:r>
        <w:tab/>
        <w:t>1.67e-06 ***</w:t>
      </w:r>
    </w:p>
    <w:p w14:paraId="3C712D5D" w14:textId="77777777" w:rsidR="00401C56" w:rsidRDefault="00401C56" w:rsidP="00401C56">
      <w:pPr>
        <w:pStyle w:val="Tableheading"/>
      </w:pPr>
      <w:proofErr w:type="spellStart"/>
      <w:r>
        <w:t>Sitewhite</w:t>
      </w:r>
      <w:proofErr w:type="spellEnd"/>
      <w:r>
        <w:t xml:space="preserve">   </w:t>
      </w:r>
      <w:r>
        <w:tab/>
        <w:t xml:space="preserve">-0.0193  </w:t>
      </w:r>
      <w:r>
        <w:tab/>
        <w:t xml:space="preserve">0.0572  </w:t>
      </w:r>
      <w:r>
        <w:tab/>
        <w:t xml:space="preserve">-0.337 </w:t>
      </w:r>
      <w:r>
        <w:tab/>
      </w:r>
      <w:r>
        <w:tab/>
        <w:t xml:space="preserve">0.736017    </w:t>
      </w:r>
    </w:p>
    <w:p w14:paraId="5CE61DD4" w14:textId="77777777" w:rsidR="00401C56" w:rsidRDefault="00401C56" w:rsidP="00401C56">
      <w:pPr>
        <w:pStyle w:val="Tableheading"/>
      </w:pPr>
      <w:r>
        <w:t>---</w:t>
      </w:r>
    </w:p>
    <w:p w14:paraId="03132E14" w14:textId="77777777" w:rsidR="00401C56" w:rsidRDefault="00401C56" w:rsidP="00401C56">
      <w:pPr>
        <w:pStyle w:val="Tableheading"/>
      </w:pPr>
      <w:r>
        <w:t>Significance codes:  0 ‘***’ 0.001 ‘**’ 0.01 ‘*’ 0.05 ‘.’ 0.1 ‘ ’ 1</w:t>
      </w:r>
    </w:p>
    <w:p w14:paraId="11DB6380" w14:textId="77777777" w:rsidR="00401C56" w:rsidRDefault="00401C56" w:rsidP="00401C56">
      <w:pPr>
        <w:spacing w:after="200" w:line="276" w:lineRule="auto"/>
        <w:ind w:firstLine="0"/>
      </w:pPr>
      <w:r>
        <w:br w:type="page"/>
      </w:r>
    </w:p>
    <w:p w14:paraId="50435A04" w14:textId="77777777" w:rsidR="00126F94" w:rsidRDefault="00126F94" w:rsidP="00401C56">
      <w:pPr>
        <w:pStyle w:val="Tableheading"/>
        <w:rPr>
          <w:rStyle w:val="TableheadingChar"/>
        </w:rPr>
      </w:pPr>
      <w:r>
        <w:rPr>
          <w:rStyle w:val="TableheadingChar"/>
        </w:rPr>
        <w:lastRenderedPageBreak/>
        <w:t xml:space="preserve">Appendix 10. </w:t>
      </w:r>
      <w:r>
        <w:t xml:space="preserve">Model output for the most competitive model for predicting combined richness, as the sum of coral, fish, and sponge richness, including terms for year and site. </w:t>
      </w:r>
      <w:r>
        <w:rPr>
          <w:rStyle w:val="TableheadingChar"/>
        </w:rPr>
        <w:t xml:space="preserve">Estimates calculated using the negative binomial distribution and the formula y ~ x + year + site, where y is combined richness, x is rugosity in cm, year is a trend, and site is a categorical predictor. Data were collected from 8 coral reefs around </w:t>
      </w:r>
      <w:proofErr w:type="spellStart"/>
      <w:r>
        <w:rPr>
          <w:rStyle w:val="TableheadingChar"/>
        </w:rPr>
        <w:t>Guana</w:t>
      </w:r>
      <w:proofErr w:type="spellEnd"/>
      <w:r>
        <w:rPr>
          <w:rStyle w:val="TableheadingChar"/>
        </w:rPr>
        <w:t xml:space="preserve"> Island, BVI from 1992-2018.</w:t>
      </w:r>
    </w:p>
    <w:p w14:paraId="4D465E45" w14:textId="42E128D0" w:rsidR="00401C56" w:rsidRDefault="00401C56" w:rsidP="00401C56">
      <w:pPr>
        <w:pStyle w:val="Tableheading"/>
      </w:pPr>
      <w:r>
        <w:t>Coefficients:</w:t>
      </w:r>
    </w:p>
    <w:p w14:paraId="1F9B5AA7" w14:textId="77777777" w:rsidR="00401C56" w:rsidRDefault="00401C56" w:rsidP="00401C56">
      <w:pPr>
        <w:pStyle w:val="Tableheading"/>
      </w:pPr>
      <w:r>
        <w:t xml:space="preserve">             </w:t>
      </w:r>
      <w:r>
        <w:tab/>
        <w:t xml:space="preserve">Estimate </w:t>
      </w:r>
      <w:r>
        <w:tab/>
        <w:t xml:space="preserve">Std. Error </w:t>
      </w:r>
      <w:r>
        <w:tab/>
        <w:t xml:space="preserve">z value </w:t>
      </w:r>
      <w:r>
        <w:tab/>
      </w:r>
      <w:proofErr w:type="spellStart"/>
      <w:r>
        <w:t>Pr</w:t>
      </w:r>
      <w:proofErr w:type="spellEnd"/>
      <w:r>
        <w:t xml:space="preserve">(&gt;|z|)    </w:t>
      </w:r>
    </w:p>
    <w:p w14:paraId="25F18D7D" w14:textId="77777777" w:rsidR="00401C56" w:rsidRDefault="00401C56" w:rsidP="00401C56">
      <w:pPr>
        <w:pStyle w:val="Tableheading"/>
      </w:pPr>
      <w:r>
        <w:t xml:space="preserve">(Intercept)  </w:t>
      </w:r>
      <w:r>
        <w:tab/>
        <w:t xml:space="preserve">3.8663   </w:t>
      </w:r>
      <w:r>
        <w:tab/>
        <w:t xml:space="preserve">0.0991  </w:t>
      </w:r>
      <w:r>
        <w:tab/>
        <w:t xml:space="preserve">39.023  </w:t>
      </w:r>
      <w:r>
        <w:tab/>
        <w:t>&lt; 2e-16 ***</w:t>
      </w:r>
    </w:p>
    <w:p w14:paraId="3ECDBF90" w14:textId="77777777" w:rsidR="00401C56" w:rsidRDefault="00401C56" w:rsidP="00401C56">
      <w:pPr>
        <w:pStyle w:val="Tableheading"/>
      </w:pPr>
      <w:r>
        <w:t xml:space="preserve">Rugosity     </w:t>
      </w:r>
      <w:r>
        <w:tab/>
        <w:t xml:space="preserve">0.0043   </w:t>
      </w:r>
      <w:r>
        <w:tab/>
        <w:t xml:space="preserve">0.0018   </w:t>
      </w:r>
      <w:r>
        <w:tab/>
        <w:t xml:space="preserve">2.383 </w:t>
      </w:r>
      <w:r>
        <w:tab/>
      </w:r>
      <w:r>
        <w:tab/>
        <w:t xml:space="preserve">0.017150 *  </w:t>
      </w:r>
    </w:p>
    <w:p w14:paraId="763AD844" w14:textId="77777777" w:rsidR="00401C56" w:rsidRDefault="00401C56" w:rsidP="00401C56">
      <w:pPr>
        <w:pStyle w:val="Tableheading"/>
      </w:pPr>
      <w:r>
        <w:t xml:space="preserve">Year         </w:t>
      </w:r>
      <w:r>
        <w:tab/>
        <w:t xml:space="preserve">0.0052   </w:t>
      </w:r>
      <w:r>
        <w:tab/>
        <w:t xml:space="preserve">0.0017   </w:t>
      </w:r>
      <w:r>
        <w:tab/>
        <w:t xml:space="preserve">3.002 </w:t>
      </w:r>
      <w:r>
        <w:tab/>
      </w:r>
      <w:r>
        <w:tab/>
        <w:t xml:space="preserve">0.002678 ** </w:t>
      </w:r>
    </w:p>
    <w:p w14:paraId="4A87AA8E" w14:textId="77777777" w:rsidR="00401C56" w:rsidRDefault="00401C56" w:rsidP="00401C56">
      <w:pPr>
        <w:pStyle w:val="Tableheading"/>
      </w:pPr>
      <w:proofErr w:type="spellStart"/>
      <w:r>
        <w:t>Sitecrab</w:t>
      </w:r>
      <w:proofErr w:type="spellEnd"/>
      <w:r>
        <w:t xml:space="preserve">    </w:t>
      </w:r>
      <w:r>
        <w:tab/>
        <w:t xml:space="preserve">-0.0706   </w:t>
      </w:r>
      <w:r>
        <w:tab/>
        <w:t xml:space="preserve">0.0418  </w:t>
      </w:r>
      <w:r>
        <w:tab/>
        <w:t xml:space="preserve">-1.690 </w:t>
      </w:r>
      <w:r>
        <w:tab/>
      </w:r>
      <w:r>
        <w:tab/>
        <w:t xml:space="preserve">0.090956 .  </w:t>
      </w:r>
    </w:p>
    <w:p w14:paraId="51A6DB2F" w14:textId="77777777" w:rsidR="00401C56" w:rsidRDefault="00401C56" w:rsidP="00401C56">
      <w:pPr>
        <w:pStyle w:val="Tableheading"/>
      </w:pPr>
      <w:proofErr w:type="spellStart"/>
      <w:r>
        <w:t>Sitegrand</w:t>
      </w:r>
      <w:proofErr w:type="spellEnd"/>
      <w:r>
        <w:t xml:space="preserve">   </w:t>
      </w:r>
      <w:r>
        <w:tab/>
        <w:t xml:space="preserve">-0.0986   </w:t>
      </w:r>
      <w:r>
        <w:tab/>
        <w:t xml:space="preserve">0.0594  </w:t>
      </w:r>
      <w:r>
        <w:tab/>
        <w:t xml:space="preserve">-1.659 </w:t>
      </w:r>
      <w:r>
        <w:tab/>
      </w:r>
      <w:r>
        <w:tab/>
        <w:t xml:space="preserve">0.097162 .  </w:t>
      </w:r>
    </w:p>
    <w:p w14:paraId="09336C80" w14:textId="77777777" w:rsidR="00401C56" w:rsidRDefault="00401C56" w:rsidP="00401C56">
      <w:pPr>
        <w:pStyle w:val="Tableheading"/>
      </w:pPr>
      <w:proofErr w:type="spellStart"/>
      <w:r>
        <w:t>Siteiguana</w:t>
      </w:r>
      <w:proofErr w:type="spellEnd"/>
      <w:r>
        <w:t xml:space="preserve">   </w:t>
      </w:r>
      <w:r>
        <w:tab/>
        <w:t xml:space="preserve">0.0016   </w:t>
      </w:r>
      <w:r>
        <w:tab/>
        <w:t xml:space="preserve">0.0434   </w:t>
      </w:r>
      <w:r>
        <w:tab/>
        <w:t xml:space="preserve">0.037 </w:t>
      </w:r>
      <w:r>
        <w:tab/>
      </w:r>
      <w:r>
        <w:tab/>
        <w:t xml:space="preserve">0.970659    </w:t>
      </w:r>
    </w:p>
    <w:p w14:paraId="14D6167C" w14:textId="77777777" w:rsidR="00401C56" w:rsidRDefault="00401C56" w:rsidP="00401C56">
      <w:pPr>
        <w:pStyle w:val="Tableheading"/>
      </w:pPr>
      <w:proofErr w:type="spellStart"/>
      <w:r>
        <w:t>Sitemonkey</w:t>
      </w:r>
      <w:proofErr w:type="spellEnd"/>
      <w:r>
        <w:t xml:space="preserve">  </w:t>
      </w:r>
      <w:r>
        <w:tab/>
        <w:t xml:space="preserve">-0.0275   </w:t>
      </w:r>
      <w:r>
        <w:tab/>
        <w:t xml:space="preserve">0.0469  </w:t>
      </w:r>
      <w:r>
        <w:tab/>
        <w:t xml:space="preserve">-0.587 </w:t>
      </w:r>
      <w:r>
        <w:tab/>
      </w:r>
      <w:r>
        <w:tab/>
        <w:t xml:space="preserve">0.556993    </w:t>
      </w:r>
    </w:p>
    <w:p w14:paraId="74295E6C" w14:textId="77777777" w:rsidR="00401C56" w:rsidRDefault="00401C56" w:rsidP="00401C56">
      <w:pPr>
        <w:pStyle w:val="Tableheading"/>
      </w:pPr>
      <w:proofErr w:type="spellStart"/>
      <w:r>
        <w:t>SitemuskN</w:t>
      </w:r>
      <w:proofErr w:type="spellEnd"/>
      <w:r>
        <w:t xml:space="preserve">   </w:t>
      </w:r>
      <w:r>
        <w:tab/>
        <w:t xml:space="preserve">-0.0314   </w:t>
      </w:r>
      <w:r>
        <w:tab/>
        <w:t xml:space="preserve">0.0474  </w:t>
      </w:r>
      <w:r>
        <w:tab/>
        <w:t xml:space="preserve">-0.661 </w:t>
      </w:r>
      <w:r>
        <w:tab/>
      </w:r>
      <w:r>
        <w:tab/>
        <w:t xml:space="preserve">0.508411    </w:t>
      </w:r>
    </w:p>
    <w:p w14:paraId="72184B18" w14:textId="77777777" w:rsidR="00401C56" w:rsidRDefault="00401C56" w:rsidP="00401C56">
      <w:pPr>
        <w:pStyle w:val="Tableheading"/>
      </w:pPr>
      <w:proofErr w:type="spellStart"/>
      <w:r>
        <w:t>Sitepelican</w:t>
      </w:r>
      <w:proofErr w:type="spellEnd"/>
      <w:r>
        <w:t xml:space="preserve"> </w:t>
      </w:r>
      <w:r>
        <w:tab/>
        <w:t xml:space="preserve">-0.1573   </w:t>
      </w:r>
      <w:r>
        <w:tab/>
        <w:t xml:space="preserve">0.0565  </w:t>
      </w:r>
      <w:r>
        <w:tab/>
        <w:t xml:space="preserve">-2.783 </w:t>
      </w:r>
      <w:r>
        <w:tab/>
      </w:r>
      <w:r>
        <w:tab/>
        <w:t xml:space="preserve">0.005388 ** </w:t>
      </w:r>
    </w:p>
    <w:p w14:paraId="2905CD48" w14:textId="77777777" w:rsidR="00401C56" w:rsidRDefault="00401C56" w:rsidP="00401C56">
      <w:pPr>
        <w:pStyle w:val="Tableheading"/>
      </w:pPr>
      <w:proofErr w:type="spellStart"/>
      <w:r>
        <w:t>Sitewhite</w:t>
      </w:r>
      <w:proofErr w:type="spellEnd"/>
      <w:r>
        <w:t xml:space="preserve">   </w:t>
      </w:r>
      <w:r>
        <w:tab/>
        <w:t xml:space="preserve">-0.1422   </w:t>
      </w:r>
      <w:r>
        <w:tab/>
        <w:t xml:space="preserve">0.0423  </w:t>
      </w:r>
      <w:r>
        <w:tab/>
        <w:t xml:space="preserve">-3.366 </w:t>
      </w:r>
      <w:r>
        <w:tab/>
      </w:r>
      <w:r>
        <w:tab/>
        <w:t>0.000764 ***</w:t>
      </w:r>
    </w:p>
    <w:p w14:paraId="5EA11CD8" w14:textId="77777777" w:rsidR="00401C56" w:rsidRDefault="00401C56" w:rsidP="00401C56">
      <w:pPr>
        <w:pStyle w:val="Tableheading"/>
      </w:pPr>
      <w:r>
        <w:t>---</w:t>
      </w:r>
    </w:p>
    <w:p w14:paraId="65DC7491" w14:textId="77777777" w:rsidR="00401C56" w:rsidRDefault="00401C56" w:rsidP="00401C56">
      <w:pPr>
        <w:pStyle w:val="Tableheading"/>
      </w:pPr>
      <w:r>
        <w:t>Significance codes:  0 ‘***’ 0.001 ‘**’ 0.01 ‘*’ 0.05 ‘.’ 0.1 ‘ ’ 1</w:t>
      </w:r>
    </w:p>
    <w:p w14:paraId="5570C04E" w14:textId="77777777" w:rsidR="00401C56" w:rsidRDefault="00401C56" w:rsidP="00401C56">
      <w:pPr>
        <w:spacing w:after="200" w:line="276" w:lineRule="auto"/>
        <w:ind w:firstLine="0"/>
      </w:pPr>
      <w:r>
        <w:br w:type="page"/>
      </w:r>
    </w:p>
    <w:p w14:paraId="618E642C" w14:textId="0A17A60A" w:rsidR="00401C56" w:rsidDel="007E4FD3" w:rsidRDefault="00401C56" w:rsidP="00401C56">
      <w:pPr>
        <w:pStyle w:val="Tableheading"/>
        <w:rPr>
          <w:del w:id="740" w:author="Graham Forrester" w:date="2019-12-12T13:31:00Z"/>
        </w:rPr>
      </w:pPr>
      <w:del w:id="741" w:author="Graham Forrester" w:date="2019-12-12T13:31:00Z">
        <w:r w:rsidDel="007E4FD3">
          <w:rPr>
            <w:noProof/>
          </w:rPr>
          <w:lastRenderedPageBreak/>
          <w:drawing>
            <wp:inline distT="0" distB="0" distL="0" distR="0" wp14:anchorId="5273A9E3" wp14:editId="3A494DB8">
              <wp:extent cx="5260206" cy="4208417"/>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al_newtest.jpeg"/>
                      <pic:cNvPicPr/>
                    </pic:nvPicPr>
                    <pic:blipFill>
                      <a:blip r:embed="rId27">
                        <a:extLst>
                          <a:ext uri="{28A0092B-C50C-407E-A947-70E740481C1C}">
                            <a14:useLocalDpi xmlns:a14="http://schemas.microsoft.com/office/drawing/2010/main" val="0"/>
                          </a:ext>
                        </a:extLst>
                      </a:blip>
                      <a:stretch>
                        <a:fillRect/>
                      </a:stretch>
                    </pic:blipFill>
                    <pic:spPr>
                      <a:xfrm>
                        <a:off x="0" y="0"/>
                        <a:ext cx="5257506" cy="4206257"/>
                      </a:xfrm>
                      <a:prstGeom prst="rect">
                        <a:avLst/>
                      </a:prstGeom>
                    </pic:spPr>
                  </pic:pic>
                </a:graphicData>
              </a:graphic>
            </wp:inline>
          </w:drawing>
        </w:r>
      </w:del>
    </w:p>
    <w:p w14:paraId="2EA5E525" w14:textId="79440D22" w:rsidR="00401C56" w:rsidDel="007E4FD3" w:rsidRDefault="00401C56" w:rsidP="00401C56">
      <w:pPr>
        <w:pStyle w:val="Tableheading"/>
        <w:rPr>
          <w:del w:id="742" w:author="Graham Forrester" w:date="2019-12-12T13:31:00Z"/>
        </w:rPr>
      </w:pPr>
      <w:commentRangeStart w:id="743"/>
      <w:del w:id="744" w:author="Graham Forrester" w:date="2019-12-12T13:31:00Z">
        <w:r w:rsidDel="007E4FD3">
          <w:delText>Figure</w:delText>
        </w:r>
        <w:commentRangeEnd w:id="743"/>
        <w:r w:rsidDel="007E4FD3">
          <w:rPr>
            <w:rStyle w:val="CommentReference"/>
          </w:rPr>
          <w:commentReference w:id="743"/>
        </w:r>
        <w:r w:rsidDel="007E4FD3">
          <w:delText xml:space="preserve"> #. Competitive models for predicting coral richness included a term for year. </w:delText>
        </w:r>
        <w:r w:rsidDel="007E4FD3">
          <w:rPr>
            <w:rStyle w:val="TableheadingChar"/>
          </w:rPr>
          <w:delText xml:space="preserve">Solid line represents predictions using the negative binomial distribution and the formula y ~ x + year, where y coral richness, x is coral cover, and year is a trend. Dashed lines represent </w:delText>
        </w:r>
        <w:r w:rsidRPr="00402890" w:rsidDel="007E4FD3">
          <w:rPr>
            <w:rStyle w:val="TableheadingChar"/>
          </w:rPr>
          <w:delText>95% confidence</w:delText>
        </w:r>
        <w:r w:rsidDel="007E4FD3">
          <w:rPr>
            <w:rStyle w:val="TableheadingChar"/>
          </w:rPr>
          <w:delText xml:space="preserve"> intervals of fitted values.</w:delText>
        </w:r>
        <w:r w:rsidRPr="00402890" w:rsidDel="007E4FD3">
          <w:rPr>
            <w:rStyle w:val="TableheadingChar"/>
          </w:rPr>
          <w:delText xml:space="preserve"> </w:delText>
        </w:r>
        <w:r w:rsidDel="007E4FD3">
          <w:rPr>
            <w:rStyle w:val="TableheadingChar"/>
          </w:rPr>
          <w:delText>Points represent observed values colored by year. Data were collected from 8 coral reefs around Guana Island, BVI from 1992-2018.</w:delText>
        </w:r>
      </w:del>
    </w:p>
    <w:p w14:paraId="2D548B44" w14:textId="77777777" w:rsidR="00401C56" w:rsidRDefault="00401C56" w:rsidP="00401C56">
      <w:pPr>
        <w:pStyle w:val="Tableheading"/>
        <w:ind w:left="0" w:firstLine="0"/>
      </w:pPr>
      <w:r>
        <w:rPr>
          <w:noProof/>
        </w:rPr>
        <w:drawing>
          <wp:inline distT="0" distB="0" distL="0" distR="0" wp14:anchorId="29376708" wp14:editId="4D7879EB">
            <wp:extent cx="5260206" cy="4208417"/>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al_newtest_int.jpeg"/>
                    <pic:cNvPicPr/>
                  </pic:nvPicPr>
                  <pic:blipFill>
                    <a:blip r:embed="rId28">
                      <a:extLst>
                        <a:ext uri="{28A0092B-C50C-407E-A947-70E740481C1C}">
                          <a14:useLocalDpi xmlns:a14="http://schemas.microsoft.com/office/drawing/2010/main" val="0"/>
                        </a:ext>
                      </a:extLst>
                    </a:blip>
                    <a:stretch>
                      <a:fillRect/>
                    </a:stretch>
                  </pic:blipFill>
                  <pic:spPr>
                    <a:xfrm>
                      <a:off x="0" y="0"/>
                      <a:ext cx="5257506" cy="4206257"/>
                    </a:xfrm>
                    <a:prstGeom prst="rect">
                      <a:avLst/>
                    </a:prstGeom>
                  </pic:spPr>
                </pic:pic>
              </a:graphicData>
            </a:graphic>
          </wp:inline>
        </w:drawing>
      </w:r>
    </w:p>
    <w:p w14:paraId="1F6F8CD7" w14:textId="492FFDF9" w:rsidR="00401C56" w:rsidRDefault="00401C56" w:rsidP="00401C56">
      <w:pPr>
        <w:pStyle w:val="Tableheading"/>
      </w:pPr>
      <w:commentRangeStart w:id="745"/>
      <w:r>
        <w:t>Figure</w:t>
      </w:r>
      <w:commentRangeEnd w:id="745"/>
      <w:r>
        <w:rPr>
          <w:rStyle w:val="CommentReference"/>
        </w:rPr>
        <w:commentReference w:id="745"/>
      </w:r>
      <w:r>
        <w:t xml:space="preserve"> </w:t>
      </w:r>
      <w:commentRangeStart w:id="746"/>
      <w:r>
        <w:t>#</w:t>
      </w:r>
      <w:ins w:id="747" w:author="Graham Forrester" w:date="2019-12-12T13:29:00Z">
        <w:r w:rsidR="00283BB3">
          <w:t>3</w:t>
        </w:r>
        <w:commentRangeEnd w:id="746"/>
        <w:r w:rsidR="00283BB3">
          <w:rPr>
            <w:rStyle w:val="CommentReference"/>
          </w:rPr>
          <w:commentReference w:id="746"/>
        </w:r>
      </w:ins>
      <w:r>
        <w:t xml:space="preserve">. </w:t>
      </w:r>
      <w:commentRangeStart w:id="748"/>
      <w:r>
        <w:t xml:space="preserve">Competitive models </w:t>
      </w:r>
      <w:commentRangeEnd w:id="748"/>
      <w:r w:rsidR="007E4FD3">
        <w:rPr>
          <w:rStyle w:val="CommentReference"/>
        </w:rPr>
        <w:commentReference w:id="748"/>
      </w:r>
      <w:r>
        <w:t xml:space="preserve">for predicting coral richness included a term for year. </w:t>
      </w:r>
      <w:r>
        <w:rPr>
          <w:rStyle w:val="TableheadingChar"/>
        </w:rPr>
        <w:t xml:space="preserve">Solid line represents predictions using the negative binomial distribution and the formula y ~ x + year + x * year, where y coral richness, x is coral cover, and year is a trend.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 xml:space="preserve">Points represent observed values colored by year. Data were collected from 8 coral reefs around </w:t>
      </w:r>
      <w:proofErr w:type="spellStart"/>
      <w:r>
        <w:rPr>
          <w:rStyle w:val="TableheadingChar"/>
        </w:rPr>
        <w:t>Guana</w:t>
      </w:r>
      <w:proofErr w:type="spellEnd"/>
      <w:r>
        <w:rPr>
          <w:rStyle w:val="TableheadingChar"/>
        </w:rPr>
        <w:t xml:space="preserve"> Island, BVI from 1992-2018.</w:t>
      </w:r>
    </w:p>
    <w:p w14:paraId="157AE57B" w14:textId="77777777" w:rsidR="00401C56" w:rsidRDefault="00401C56" w:rsidP="00401C56">
      <w:pPr>
        <w:pStyle w:val="Tableheading"/>
      </w:pPr>
      <w:r>
        <w:rPr>
          <w:noProof/>
        </w:rPr>
        <w:lastRenderedPageBreak/>
        <w:drawing>
          <wp:inline distT="0" distB="0" distL="0" distR="0" wp14:anchorId="21EA084F" wp14:editId="2A4D93AB">
            <wp:extent cx="5260206" cy="4208417"/>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onge_newtest.jpeg"/>
                    <pic:cNvPicPr/>
                  </pic:nvPicPr>
                  <pic:blipFill>
                    <a:blip r:embed="rId29">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26C25D34" w14:textId="6C232F1B" w:rsidR="00401C56" w:rsidRDefault="00401C56" w:rsidP="00401C56">
      <w:pPr>
        <w:pStyle w:val="Tableheading"/>
      </w:pPr>
      <w:commentRangeStart w:id="749"/>
      <w:r>
        <w:t>Figure</w:t>
      </w:r>
      <w:commentRangeEnd w:id="749"/>
      <w:r>
        <w:rPr>
          <w:rStyle w:val="CommentReference"/>
        </w:rPr>
        <w:commentReference w:id="749"/>
      </w:r>
      <w:r>
        <w:t xml:space="preserve"> #</w:t>
      </w:r>
      <w:ins w:id="750" w:author="Graham Forrester" w:date="2019-12-12T13:43:00Z">
        <w:r w:rsidR="00972281">
          <w:t>4</w:t>
        </w:r>
      </w:ins>
      <w:r>
        <w:t>. The most competitive model for predicting sponge richness included terms for year and site. Each panel represents one of 8 coral reefs</w:t>
      </w:r>
      <w:r w:rsidRPr="0053549E">
        <w:rPr>
          <w:rStyle w:val="TableheadingChar"/>
        </w:rPr>
        <w:t xml:space="preserve"> </w:t>
      </w:r>
      <w:r>
        <w:rPr>
          <w:rStyle w:val="TableheadingChar"/>
        </w:rPr>
        <w:t xml:space="preserve">around </w:t>
      </w:r>
      <w:proofErr w:type="spellStart"/>
      <w:r>
        <w:rPr>
          <w:rStyle w:val="TableheadingChar"/>
        </w:rPr>
        <w:t>Guana</w:t>
      </w:r>
      <w:proofErr w:type="spellEnd"/>
      <w:r>
        <w:rPr>
          <w:rStyle w:val="TableheadingChar"/>
        </w:rPr>
        <w:t xml:space="preserve"> Island, BVI</w:t>
      </w:r>
      <w:r>
        <w:t xml:space="preserve">. </w:t>
      </w:r>
      <w:r>
        <w:rPr>
          <w:rStyle w:val="TableheadingChar"/>
        </w:rPr>
        <w:t xml:space="preserve">Solid lines represent predictions using the negative binomial distribution and the formula y ~ x + year + site, where y is sponge richness, x is coral cover, year is a trend,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1992-2018.</w:t>
      </w:r>
    </w:p>
    <w:p w14:paraId="097E4C3E" w14:textId="77777777" w:rsidR="00401C56" w:rsidRDefault="00401C56" w:rsidP="00401C56">
      <w:pPr>
        <w:pStyle w:val="Tableheading"/>
      </w:pPr>
      <w:r>
        <w:rPr>
          <w:noProof/>
        </w:rPr>
        <w:lastRenderedPageBreak/>
        <w:drawing>
          <wp:inline distT="0" distB="0" distL="0" distR="0" wp14:anchorId="7D26E035" wp14:editId="57745055">
            <wp:extent cx="5260206" cy="4208417"/>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sh_newtest.jpeg"/>
                    <pic:cNvPicPr/>
                  </pic:nvPicPr>
                  <pic:blipFill>
                    <a:blip r:embed="rId30">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4D3F8A6A" w14:textId="4791CF49" w:rsidR="00401C56" w:rsidRDefault="00401C56" w:rsidP="00401C56">
      <w:pPr>
        <w:pStyle w:val="Tableheading"/>
      </w:pPr>
      <w:commentRangeStart w:id="751"/>
      <w:r>
        <w:t>Figure</w:t>
      </w:r>
      <w:commentRangeEnd w:id="751"/>
      <w:r>
        <w:rPr>
          <w:rStyle w:val="CommentReference"/>
        </w:rPr>
        <w:commentReference w:id="751"/>
      </w:r>
      <w:r>
        <w:t xml:space="preserve"> #</w:t>
      </w:r>
      <w:ins w:id="752" w:author="Graham Forrester" w:date="2019-12-12T14:54:00Z">
        <w:r w:rsidR="00BF0C4D">
          <w:t>5</w:t>
        </w:r>
      </w:ins>
      <w:r>
        <w:t xml:space="preserve">. The most competitive model for </w:t>
      </w:r>
      <w:commentRangeStart w:id="753"/>
      <w:r>
        <w:t>predicting</w:t>
      </w:r>
      <w:commentRangeEnd w:id="753"/>
      <w:r w:rsidR="00177003">
        <w:rPr>
          <w:rStyle w:val="CommentReference"/>
        </w:rPr>
        <w:commentReference w:id="753"/>
      </w:r>
      <w:r>
        <w:t xml:space="preserve"> fish richness included a term for site. Each panel represents one of 8 coral reefs</w:t>
      </w:r>
      <w:r w:rsidRPr="0053549E">
        <w:rPr>
          <w:rStyle w:val="TableheadingChar"/>
        </w:rPr>
        <w:t xml:space="preserve"> </w:t>
      </w:r>
      <w:r>
        <w:rPr>
          <w:rStyle w:val="TableheadingChar"/>
        </w:rPr>
        <w:t xml:space="preserve">around </w:t>
      </w:r>
      <w:proofErr w:type="spellStart"/>
      <w:r>
        <w:rPr>
          <w:rStyle w:val="TableheadingChar"/>
        </w:rPr>
        <w:t>Guana</w:t>
      </w:r>
      <w:proofErr w:type="spellEnd"/>
      <w:r>
        <w:rPr>
          <w:rStyle w:val="TableheadingChar"/>
        </w:rPr>
        <w:t xml:space="preserve"> Island, BV</w:t>
      </w:r>
      <w:bookmarkStart w:id="754" w:name="_GoBack"/>
      <w:bookmarkEnd w:id="754"/>
      <w:r>
        <w:rPr>
          <w:rStyle w:val="TableheadingChar"/>
        </w:rPr>
        <w:t>I</w:t>
      </w:r>
      <w:r>
        <w:t xml:space="preserve">. </w:t>
      </w:r>
      <w:r>
        <w:rPr>
          <w:rStyle w:val="TableheadingChar"/>
        </w:rPr>
        <w:t xml:space="preserve">Solid lines represent predictions using the negative binomial distribution and the formula y ~ x + site, where y is fish richness, x is rugosity in cm,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Data were collected from 1992-2018.</w:t>
      </w:r>
    </w:p>
    <w:p w14:paraId="19ADDE93" w14:textId="77777777" w:rsidR="00401C56" w:rsidRDefault="00401C56" w:rsidP="00401C56">
      <w:pPr>
        <w:pStyle w:val="Tableheading"/>
      </w:pPr>
      <w:r>
        <w:rPr>
          <w:noProof/>
        </w:rPr>
        <w:lastRenderedPageBreak/>
        <w:drawing>
          <wp:inline distT="0" distB="0" distL="0" distR="0" wp14:anchorId="243AA91E" wp14:editId="7976AE60">
            <wp:extent cx="5260206" cy="4208417"/>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_newtest.jpeg"/>
                    <pic:cNvPicPr/>
                  </pic:nvPicPr>
                  <pic:blipFill>
                    <a:blip r:embed="rId31">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3E406D9E" w14:textId="77777777" w:rsidR="00401C56" w:rsidRDefault="00401C56" w:rsidP="00401C56">
      <w:pPr>
        <w:pStyle w:val="Tableheading"/>
      </w:pPr>
      <w:commentRangeStart w:id="755"/>
      <w:r>
        <w:t>Figure</w:t>
      </w:r>
      <w:commentRangeEnd w:id="755"/>
      <w:r>
        <w:rPr>
          <w:rStyle w:val="CommentReference"/>
        </w:rPr>
        <w:commentReference w:id="755"/>
      </w:r>
      <w:r>
        <w:t xml:space="preserve"> #. The most competitive model for predicting combined richness, as the sum of coral, fish, and sponge richness, included terms for year and site. Each panel represents one of 8 coral reefs</w:t>
      </w:r>
      <w:r w:rsidRPr="0053549E">
        <w:rPr>
          <w:rStyle w:val="TableheadingChar"/>
        </w:rPr>
        <w:t xml:space="preserve"> </w:t>
      </w:r>
      <w:r>
        <w:rPr>
          <w:rStyle w:val="TableheadingChar"/>
        </w:rPr>
        <w:t xml:space="preserve">around </w:t>
      </w:r>
      <w:proofErr w:type="spellStart"/>
      <w:r>
        <w:rPr>
          <w:rStyle w:val="TableheadingChar"/>
        </w:rPr>
        <w:t>Guana</w:t>
      </w:r>
      <w:proofErr w:type="spellEnd"/>
      <w:r>
        <w:rPr>
          <w:rStyle w:val="TableheadingChar"/>
        </w:rPr>
        <w:t xml:space="preserve"> Island, BVI</w:t>
      </w:r>
      <w:r>
        <w:t xml:space="preserve">. </w:t>
      </w:r>
      <w:r>
        <w:rPr>
          <w:rStyle w:val="TableheadingChar"/>
        </w:rPr>
        <w:t xml:space="preserve">Solid lines represent predictions using the negative binomial distribution and the formula y ~ x + year + site, where y is combined richness, x is rugosity in cm, year is a trend,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1992-2018.</w:t>
      </w:r>
    </w:p>
    <w:p w14:paraId="7D13EFC8" w14:textId="48AEB3FF" w:rsidR="00D813D1" w:rsidRDefault="00D813D1" w:rsidP="00401C56">
      <w:pPr>
        <w:pStyle w:val="Heading2"/>
      </w:pPr>
    </w:p>
    <w:sectPr w:rsidR="00D813D1" w:rsidSect="00A75CAA">
      <w:footnotePr>
        <w:numFmt w:val="lowerLetter"/>
      </w:footnotePr>
      <w:pgSz w:w="12240" w:h="15840"/>
      <w:pgMar w:top="1440" w:right="1440" w:bottom="1440" w:left="2448"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Nicole" w:date="2019-12-06T23:10:00Z" w:initials="N">
    <w:p w14:paraId="47DEFF18" w14:textId="128266C3" w:rsidR="00EC3634" w:rsidRDefault="00EC3634">
      <w:pPr>
        <w:pStyle w:val="CommentText"/>
      </w:pPr>
      <w:r>
        <w:rPr>
          <w:rStyle w:val="CommentReference"/>
        </w:rPr>
        <w:annotationRef/>
      </w:r>
      <w:r>
        <w:t>Make edits to other abstract and copy changes here</w:t>
      </w:r>
    </w:p>
  </w:comment>
  <w:comment w:id="7" w:author="Nicole" w:date="2019-12-11T14:21:00Z" w:initials="N">
    <w:p w14:paraId="3E58E54B" w14:textId="77777777" w:rsidR="00EC3634" w:rsidRDefault="00EC3634" w:rsidP="00FD751A">
      <w:pPr>
        <w:pStyle w:val="CommentText"/>
      </w:pPr>
      <w:r>
        <w:rPr>
          <w:rStyle w:val="CommentReference"/>
        </w:rPr>
        <w:annotationRef/>
      </w:r>
      <w:r>
        <w:t>***Nicole: copy finalized captions here; double-check page numbers</w:t>
      </w:r>
    </w:p>
  </w:comment>
  <w:comment w:id="9" w:author="Nicole" w:date="2019-12-11T14:22:00Z" w:initials="N">
    <w:p w14:paraId="2CF368B7" w14:textId="77777777" w:rsidR="00EC3634" w:rsidRDefault="00EC3634" w:rsidP="00FD751A">
      <w:pPr>
        <w:pStyle w:val="CommentText"/>
      </w:pPr>
      <w:r>
        <w:rPr>
          <w:rStyle w:val="CommentReference"/>
        </w:rPr>
        <w:annotationRef/>
      </w:r>
      <w:r>
        <w:t xml:space="preserve">***Nicole: renumber figures and appendices in text when order is determined; copy finalized captions here; double-check page numbers </w:t>
      </w:r>
    </w:p>
  </w:comment>
  <w:comment w:id="11" w:author="Nicole" w:date="2019-12-11T14:22:00Z" w:initials="N">
    <w:p w14:paraId="748DF4DD" w14:textId="77777777" w:rsidR="00EC3634" w:rsidRDefault="00EC3634" w:rsidP="00FD751A">
      <w:pPr>
        <w:pStyle w:val="CommentText"/>
      </w:pPr>
      <w:r>
        <w:rPr>
          <w:rStyle w:val="CommentReference"/>
        </w:rPr>
        <w:annotationRef/>
      </w:r>
      <w:r>
        <w:t>***Nicole: renumber figures and appendices in text when order is determined; copy finalized captions here; double-check page numbers</w:t>
      </w:r>
    </w:p>
  </w:comment>
  <w:comment w:id="14" w:author="Nicole" w:date="2019-12-06T23:08:00Z" w:initials="N">
    <w:p w14:paraId="6AF0B8B8" w14:textId="59F37D85" w:rsidR="00EC3634" w:rsidRDefault="00EC3634">
      <w:pPr>
        <w:pStyle w:val="CommentText"/>
      </w:pPr>
      <w:r>
        <w:rPr>
          <w:rStyle w:val="CommentReference"/>
        </w:rPr>
        <w:annotationRef/>
      </w:r>
      <w:proofErr w:type="spellStart"/>
      <w:r>
        <w:t>Gavino</w:t>
      </w:r>
      <w:proofErr w:type="spellEnd"/>
      <w:r>
        <w:t>: Revise abstract, introduction, and conclusions, to make them more clear about your findings were.</w:t>
      </w:r>
    </w:p>
  </w:comment>
  <w:comment w:id="15" w:author="Nicole" w:date="2019-12-06T23:35:00Z" w:initials="N">
    <w:p w14:paraId="31C9E31F" w14:textId="77777777" w:rsidR="00EC3634" w:rsidRDefault="00EC3634" w:rsidP="00226D8D">
      <w:pPr>
        <w:pStyle w:val="CommentText"/>
      </w:pPr>
      <w:r>
        <w:rPr>
          <w:rStyle w:val="CommentReference"/>
        </w:rPr>
        <w:annotationRef/>
      </w:r>
      <w:r>
        <w:t>Brian: There is no indication of where the study occurs, what the methods were, the major findings, or why they matter.</w:t>
      </w:r>
    </w:p>
    <w:p w14:paraId="291AF08F" w14:textId="77777777" w:rsidR="00EC3634" w:rsidRDefault="00EC3634" w:rsidP="00226D8D">
      <w:pPr>
        <w:pStyle w:val="CommentText"/>
      </w:pPr>
    </w:p>
    <w:p w14:paraId="79ACD2B7" w14:textId="4F572B1A" w:rsidR="00EC3634" w:rsidRDefault="00EC3634" w:rsidP="00226D8D">
      <w:pPr>
        <w:pStyle w:val="CommentText"/>
      </w:pPr>
      <w:r>
        <w:t>All are basic elements of a standard abstract for a journal manuscript.</w:t>
      </w:r>
    </w:p>
  </w:comment>
  <w:comment w:id="16" w:author="Nicole" w:date="2019-12-06T23:35:00Z" w:initials="N">
    <w:p w14:paraId="1CE0A692" w14:textId="7162E309" w:rsidR="00EC3634" w:rsidRDefault="00EC3634" w:rsidP="00226D8D">
      <w:r>
        <w:rPr>
          <w:rStyle w:val="CommentReference"/>
        </w:rPr>
        <w:annotationRef/>
      </w:r>
      <w:r>
        <w:t xml:space="preserve">Brian: </w:t>
      </w:r>
      <w:r w:rsidRPr="00EF3546">
        <w:t>The abstract needs considerable work on expressing what you found and why people should care. What is the main take away? Be definitive.</w:t>
      </w:r>
    </w:p>
  </w:comment>
  <w:comment w:id="17" w:author="Nicole" w:date="2019-12-06T23:32:00Z" w:initials="N">
    <w:p w14:paraId="3B628A17" w14:textId="76EF200E" w:rsidR="00EC3634" w:rsidRDefault="00EC3634">
      <w:pPr>
        <w:pStyle w:val="CommentText"/>
      </w:pPr>
      <w:r>
        <w:rPr>
          <w:rStyle w:val="CommentReference"/>
        </w:rPr>
        <w:annotationRef/>
      </w:r>
      <w:r>
        <w:t>Brian: What is the spatial context of this statement? Global?</w:t>
      </w:r>
    </w:p>
  </w:comment>
  <w:comment w:id="18" w:author="Nicole" w:date="2019-12-06T23:21:00Z" w:initials="N">
    <w:p w14:paraId="250372F4" w14:textId="2D469264" w:rsidR="00EC3634" w:rsidRDefault="00EC3634">
      <w:pPr>
        <w:pStyle w:val="CommentText"/>
      </w:pPr>
      <w:r>
        <w:rPr>
          <w:rStyle w:val="CommentReference"/>
        </w:rPr>
        <w:annotationRef/>
      </w:r>
      <w:r>
        <w:t>Carlos: replace with “such as”</w:t>
      </w:r>
    </w:p>
  </w:comment>
  <w:comment w:id="19" w:author="Nicole" w:date="2019-12-06T23:20:00Z" w:initials="N">
    <w:p w14:paraId="54D9CB19" w14:textId="6B48C98E" w:rsidR="00EC3634" w:rsidRDefault="00EC3634">
      <w:pPr>
        <w:pStyle w:val="CommentText"/>
      </w:pPr>
      <w:r>
        <w:rPr>
          <w:rStyle w:val="CommentReference"/>
        </w:rPr>
        <w:annotationRef/>
      </w:r>
      <w:r>
        <w:t>Carlos: delete</w:t>
      </w:r>
    </w:p>
  </w:comment>
  <w:comment w:id="20" w:author="Nicole" w:date="2019-12-06T23:22:00Z" w:initials="N">
    <w:p w14:paraId="00CC0771" w14:textId="4A8FE1CE" w:rsidR="00EC3634" w:rsidRDefault="00EC3634">
      <w:pPr>
        <w:pStyle w:val="CommentText"/>
      </w:pPr>
      <w:r>
        <w:rPr>
          <w:rStyle w:val="CommentReference"/>
        </w:rPr>
        <w:annotationRef/>
      </w:r>
      <w:r>
        <w:t>Carlos: delete</w:t>
      </w:r>
    </w:p>
  </w:comment>
  <w:comment w:id="21" w:author="Nicole" w:date="2019-12-06T23:36:00Z" w:initials="N">
    <w:p w14:paraId="4EADB099" w14:textId="0F90673B" w:rsidR="00EC3634" w:rsidRPr="00226D8D" w:rsidRDefault="00EC3634">
      <w:pPr>
        <w:pStyle w:val="CommentText"/>
        <w:rPr>
          <w:b/>
        </w:rPr>
      </w:pPr>
      <w:r>
        <w:rPr>
          <w:rStyle w:val="CommentReference"/>
        </w:rPr>
        <w:annotationRef/>
      </w:r>
      <w:r>
        <w:t>Brian: don’t know what “top” is. Top of what?</w:t>
      </w:r>
    </w:p>
  </w:comment>
  <w:comment w:id="22" w:author="Nicole" w:date="2019-12-07T12:36:00Z" w:initials="N">
    <w:p w14:paraId="05CFB561" w14:textId="4F4A6C1C" w:rsidR="00EC3634" w:rsidRDefault="00EC3634">
      <w:pPr>
        <w:pStyle w:val="CommentText"/>
      </w:pPr>
      <w:r>
        <w:rPr>
          <w:rStyle w:val="CommentReference"/>
        </w:rPr>
        <w:annotationRef/>
      </w:r>
      <w:r>
        <w:t>Rachel: insert main results here</w:t>
      </w:r>
    </w:p>
  </w:comment>
  <w:comment w:id="23" w:author="Nicole" w:date="2019-12-06T23:36:00Z" w:initials="N">
    <w:p w14:paraId="5EC92C64" w14:textId="77777777" w:rsidR="00EC3634" w:rsidRDefault="00EC3634" w:rsidP="00226D8D">
      <w:pPr>
        <w:pStyle w:val="CommentText"/>
      </w:pPr>
      <w:r>
        <w:rPr>
          <w:rStyle w:val="CommentReference"/>
        </w:rPr>
        <w:annotationRef/>
      </w:r>
      <w:r>
        <w:t>Brian: This sentence doesn't say anything. Your finding is that space and time should be considered because you learn about these relationships.</w:t>
      </w:r>
    </w:p>
    <w:p w14:paraId="66B8D6A9" w14:textId="77777777" w:rsidR="00EC3634" w:rsidRDefault="00EC3634" w:rsidP="00226D8D">
      <w:pPr>
        <w:pStyle w:val="CommentText"/>
      </w:pPr>
    </w:p>
    <w:p w14:paraId="5C100588" w14:textId="77777777" w:rsidR="00EC3634" w:rsidRDefault="00EC3634" w:rsidP="00226D8D">
      <w:pPr>
        <w:pStyle w:val="CommentText"/>
      </w:pPr>
      <w:r>
        <w:t>It would be much better to have concrete statements about your findings. And a clarity of why they matter.</w:t>
      </w:r>
    </w:p>
    <w:p w14:paraId="6DB12113" w14:textId="77777777" w:rsidR="00EC3634" w:rsidRDefault="00EC3634" w:rsidP="00226D8D">
      <w:pPr>
        <w:pStyle w:val="CommentText"/>
      </w:pPr>
    </w:p>
    <w:p w14:paraId="31D50DBD" w14:textId="2BD687B7" w:rsidR="00EC3634" w:rsidRDefault="00EC3634" w:rsidP="00226D8D">
      <w:pPr>
        <w:pStyle w:val="CommentText"/>
      </w:pPr>
      <w:r>
        <w:t>This is perhaps the longest study available to examine surrogate relationships for coral reefs. You should communicate whether commonly assumed surrogate relationships are stable or not.</w:t>
      </w:r>
    </w:p>
  </w:comment>
  <w:comment w:id="24" w:author="Nicole" w:date="2019-12-06T23:37:00Z" w:initials="N">
    <w:p w14:paraId="32F150C9" w14:textId="77777777" w:rsidR="00EC3634" w:rsidRDefault="00EC3634" w:rsidP="00226D8D">
      <w:pPr>
        <w:pStyle w:val="CommentText"/>
      </w:pPr>
      <w:r>
        <w:rPr>
          <w:rStyle w:val="CommentReference"/>
        </w:rPr>
        <w:annotationRef/>
      </w:r>
      <w:r>
        <w:t>Brian: I read this sentence as....if you collect data on more things you MAY learn how coral reefs are changing.</w:t>
      </w:r>
    </w:p>
    <w:p w14:paraId="6EB4F17A" w14:textId="77777777" w:rsidR="00EC3634" w:rsidRDefault="00EC3634" w:rsidP="00226D8D">
      <w:pPr>
        <w:pStyle w:val="CommentText"/>
      </w:pPr>
    </w:p>
    <w:p w14:paraId="2EA0D9F2" w14:textId="77777777" w:rsidR="00EC3634" w:rsidRDefault="00EC3634" w:rsidP="00226D8D">
      <w:pPr>
        <w:pStyle w:val="CommentText"/>
      </w:pPr>
      <w:r>
        <w:t>Is that an informative sentence?</w:t>
      </w:r>
    </w:p>
    <w:p w14:paraId="6BD5DFB8" w14:textId="77777777" w:rsidR="00EC3634" w:rsidRDefault="00EC3634" w:rsidP="00226D8D">
      <w:pPr>
        <w:pStyle w:val="CommentText"/>
      </w:pPr>
    </w:p>
    <w:p w14:paraId="06F488A3" w14:textId="77777777" w:rsidR="00EC3634" w:rsidRDefault="00EC3634" w:rsidP="00226D8D">
      <w:pPr>
        <w:pStyle w:val="CommentText"/>
      </w:pPr>
      <w:r>
        <w:t>You should end abstract with a conclusion sentence or two to place your major findings in the context of the current state of knowledge.</w:t>
      </w:r>
    </w:p>
    <w:p w14:paraId="6E2A932E" w14:textId="77777777" w:rsidR="00EC3634" w:rsidRDefault="00EC3634" w:rsidP="00226D8D">
      <w:pPr>
        <w:pStyle w:val="CommentText"/>
      </w:pPr>
    </w:p>
    <w:p w14:paraId="60213765" w14:textId="725D2DDD" w:rsidR="00EC3634" w:rsidRDefault="00EC3634" w:rsidP="00226D8D">
      <w:pPr>
        <w:pStyle w:val="CommentText"/>
      </w:pPr>
      <w:r>
        <w:t>I would like to see more definitive statements of your findings and conclusions.</w:t>
      </w:r>
    </w:p>
  </w:comment>
  <w:comment w:id="27" w:author="Nicole" w:date="2019-11-18T00:11:00Z" w:initials="N">
    <w:p w14:paraId="2DE7AC69" w14:textId="1975A548" w:rsidR="00EC3634" w:rsidRDefault="00EC3634" w:rsidP="00A679EA">
      <w:pPr>
        <w:pStyle w:val="CommentText"/>
        <w:ind w:firstLine="0"/>
      </w:pPr>
      <w:r>
        <w:rPr>
          <w:rStyle w:val="CommentReference"/>
        </w:rPr>
        <w:annotationRef/>
      </w:r>
      <w:r>
        <w:t>Main Point: Biodiversity is declining globally and that’s bad. We use richness to study these declines.</w:t>
      </w:r>
    </w:p>
  </w:comment>
  <w:comment w:id="28" w:author="Nicole" w:date="2019-11-18T00:11:00Z" w:initials="N">
    <w:p w14:paraId="2D513D92" w14:textId="2C2C4F19" w:rsidR="00EC3634" w:rsidRDefault="00EC3634">
      <w:pPr>
        <w:pStyle w:val="CommentText"/>
      </w:pPr>
      <w:r>
        <w:rPr>
          <w:rStyle w:val="CommentReference"/>
        </w:rPr>
        <w:annotationRef/>
      </w:r>
      <w:r>
        <w:t>Takeaway from these papers: overall these papers provide evidence that biodiversity is important for community persistence and ecosystem function and that biodiversity is generally declining globally</w:t>
      </w:r>
    </w:p>
  </w:comment>
  <w:comment w:id="29" w:author="Nicole" w:date="2019-11-18T00:11:00Z" w:initials="N">
    <w:p w14:paraId="3AE34301" w14:textId="30B9D9EB" w:rsidR="00EC3634" w:rsidRDefault="00EC3634">
      <w:pPr>
        <w:pStyle w:val="CommentText"/>
      </w:pPr>
      <w:r>
        <w:rPr>
          <w:rStyle w:val="CommentReference"/>
        </w:rPr>
        <w:annotationRef/>
      </w:r>
      <w:r>
        <w:t xml:space="preserve">Takeaway from </w:t>
      </w:r>
      <w:proofErr w:type="spellStart"/>
      <w:r>
        <w:t>Duelli</w:t>
      </w:r>
      <w:proofErr w:type="spellEnd"/>
      <w:r>
        <w:t>: There are many aspects of biodiversity</w:t>
      </w:r>
    </w:p>
    <w:p w14:paraId="543012E7" w14:textId="77777777" w:rsidR="00EC3634" w:rsidRDefault="00EC3634">
      <w:pPr>
        <w:pStyle w:val="CommentText"/>
      </w:pPr>
    </w:p>
    <w:p w14:paraId="535203B4" w14:textId="1A92ABAD" w:rsidR="00EC3634" w:rsidRDefault="00EC3634">
      <w:pPr>
        <w:pStyle w:val="CommentText"/>
      </w:pPr>
      <w:r>
        <w:t xml:space="preserve">Takeaway from </w:t>
      </w:r>
      <w:proofErr w:type="spellStart"/>
      <w:r>
        <w:t>Noss</w:t>
      </w:r>
      <w:proofErr w:type="spellEnd"/>
      <w:r>
        <w:t>: There are many aspects of biodiversity; indicators of biodiversity can be useful to monitor changes over time</w:t>
      </w:r>
    </w:p>
  </w:comment>
  <w:comment w:id="30" w:author="Nicole" w:date="2019-11-18T00:11:00Z" w:initials="N">
    <w:p w14:paraId="22EFE346" w14:textId="4FA2BD8C" w:rsidR="00EC3634" w:rsidRDefault="00EC3634">
      <w:pPr>
        <w:pStyle w:val="CommentText"/>
      </w:pPr>
      <w:r>
        <w:rPr>
          <w:rStyle w:val="CommentReference"/>
        </w:rPr>
        <w:annotationRef/>
      </w:r>
      <w:r>
        <w:t>Takeaway from these papers: richness can be used to compare biodiversity across small and large scale spatial gradients (both of these have to do with bird species richness)</w:t>
      </w:r>
    </w:p>
  </w:comment>
  <w:comment w:id="32" w:author="Nicole" w:date="2019-11-18T00:11:00Z" w:initials="N">
    <w:p w14:paraId="13418041" w14:textId="77777777" w:rsidR="00EC3634" w:rsidRDefault="00EC3634" w:rsidP="00FB6DD0">
      <w:pPr>
        <w:pStyle w:val="CommentText"/>
        <w:rPr>
          <w:rStyle w:val="CommentReference"/>
        </w:rPr>
      </w:pPr>
      <w:r>
        <w:rPr>
          <w:rStyle w:val="CommentReference"/>
        </w:rPr>
        <w:annotationRef/>
      </w:r>
      <w:r>
        <w:t xml:space="preserve">Takeaway from </w:t>
      </w:r>
      <w:proofErr w:type="spellStart"/>
      <w:r>
        <w:t>Derraik</w:t>
      </w:r>
      <w:proofErr w:type="spellEnd"/>
      <w:r>
        <w:t>: inverts are hard to id to species, so authors compared morphospecies to professional species id’s to see if they were comparable</w:t>
      </w:r>
      <w:r>
        <w:rPr>
          <w:rStyle w:val="CommentReference"/>
        </w:rPr>
        <w:t xml:space="preserve"> </w:t>
      </w:r>
      <w:r>
        <w:rPr>
          <w:rStyle w:val="CommentReference"/>
        </w:rPr>
        <w:annotationRef/>
      </w:r>
    </w:p>
    <w:p w14:paraId="52E20BD6" w14:textId="77777777" w:rsidR="00EC3634" w:rsidRDefault="00EC3634" w:rsidP="00FB6DD0">
      <w:pPr>
        <w:pStyle w:val="CommentText"/>
        <w:rPr>
          <w:rStyle w:val="CommentReference"/>
        </w:rPr>
      </w:pPr>
    </w:p>
    <w:p w14:paraId="44ED02DC" w14:textId="77777777" w:rsidR="00EC3634" w:rsidRDefault="00EC3634" w:rsidP="00FB6DD0">
      <w:pPr>
        <w:pStyle w:val="CommentText"/>
      </w:pPr>
      <w:r>
        <w:t xml:space="preserve">Takeaway from Hirst: arthropod diversity is challenging to measure directly, so authors attempt to use macroalgal diversity as a surrogate because macroalgae are easier to identify and examine </w:t>
      </w:r>
    </w:p>
    <w:p w14:paraId="53937DE6" w14:textId="77777777" w:rsidR="00EC3634" w:rsidRDefault="00EC3634" w:rsidP="00FB6DD0">
      <w:pPr>
        <w:pStyle w:val="CommentText"/>
      </w:pPr>
      <w:r>
        <w:rPr>
          <w:rStyle w:val="CommentReference"/>
        </w:rPr>
        <w:annotationRef/>
      </w:r>
    </w:p>
    <w:p w14:paraId="5C51C170" w14:textId="77777777" w:rsidR="00EC3634" w:rsidRDefault="00EC3634" w:rsidP="00FB6DD0">
      <w:pPr>
        <w:pStyle w:val="CommentText"/>
      </w:pPr>
      <w:r>
        <w:t xml:space="preserve">Takeaway from </w:t>
      </w:r>
      <w:proofErr w:type="spellStart"/>
      <w:r>
        <w:t>Sebek</w:t>
      </w:r>
      <w:proofErr w:type="spellEnd"/>
      <w:r>
        <w:t>: saproxylic beetles are difficult to identify, so authors attempt to use RTU’s as surrogate for taxonomic diversity of beetles because they can be organized by less-experienced technicians</w:t>
      </w:r>
    </w:p>
  </w:comment>
  <w:comment w:id="33" w:author="Nicole" w:date="2019-11-18T00:11:00Z" w:initials="N">
    <w:p w14:paraId="5E494665" w14:textId="77777777" w:rsidR="00EC3634" w:rsidRDefault="00EC3634" w:rsidP="00FB6DD0">
      <w:pPr>
        <w:pStyle w:val="CommentText"/>
      </w:pPr>
      <w:r>
        <w:rPr>
          <w:rStyle w:val="CommentReference"/>
        </w:rPr>
        <w:annotationRef/>
      </w:r>
      <w:r>
        <w:rPr>
          <w:rStyle w:val="CommentReference"/>
        </w:rPr>
        <w:annotationRef/>
      </w:r>
      <w:r>
        <w:t>Takeaway from this paper: authors try to identify biodiversity indicators instead of measuring it directly because it’s time-consuming and expensive to monitor all species</w:t>
      </w:r>
    </w:p>
  </w:comment>
  <w:comment w:id="36" w:author="Nicole" w:date="2019-11-18T00:11:00Z" w:initials="N">
    <w:p w14:paraId="0C1DFA34" w14:textId="77777777" w:rsidR="00EC3634" w:rsidRDefault="00EC3634" w:rsidP="00FB6DD0">
      <w:pPr>
        <w:pStyle w:val="CommentText"/>
      </w:pPr>
      <w:r>
        <w:rPr>
          <w:rStyle w:val="CommentReference"/>
        </w:rPr>
        <w:annotationRef/>
      </w:r>
      <w:r>
        <w:rPr>
          <w:rStyle w:val="CommentReference"/>
        </w:rPr>
        <w:annotationRef/>
      </w:r>
      <w:r>
        <w:t>Takeaway from this paper: biodiversity indicators are “surrogates” and they can include landscape-level features</w:t>
      </w:r>
    </w:p>
  </w:comment>
  <w:comment w:id="37" w:author="Nicole" w:date="2019-11-18T00:11:00Z" w:initials="N">
    <w:p w14:paraId="7CC9BF48" w14:textId="77777777" w:rsidR="00EC3634" w:rsidRDefault="00EC3634" w:rsidP="00FE2D2F">
      <w:pPr>
        <w:pStyle w:val="CommentText"/>
      </w:pPr>
      <w:r>
        <w:rPr>
          <w:rStyle w:val="CommentReference"/>
        </w:rPr>
        <w:annotationRef/>
      </w:r>
      <w:r>
        <w:rPr>
          <w:rStyle w:val="CommentReference"/>
        </w:rPr>
        <w:annotationRef/>
      </w:r>
      <w:r>
        <w:t xml:space="preserve">Takeaway from these papers: space and time can have impacts on species relationships and should be accounted for when selecting a surrogate to predict a target </w:t>
      </w:r>
    </w:p>
  </w:comment>
  <w:comment w:id="38" w:author="Nicole" w:date="2019-11-18T00:11:00Z" w:initials="N">
    <w:p w14:paraId="148666FC" w14:textId="77777777" w:rsidR="00EC3634" w:rsidRDefault="00EC3634" w:rsidP="00A0565F">
      <w:pPr>
        <w:pStyle w:val="CommentText"/>
      </w:pPr>
      <w:r>
        <w:rPr>
          <w:rStyle w:val="CommentReference"/>
        </w:rPr>
        <w:annotationRef/>
      </w:r>
      <w:r>
        <w:rPr>
          <w:rStyle w:val="CommentReference"/>
        </w:rPr>
        <w:annotationRef/>
      </w:r>
      <w:r>
        <w:t xml:space="preserve">Takeaway from these papers: space and time can have impacts on species relationships and should be accounted for when selecting a surrogate to predict a target </w:t>
      </w:r>
    </w:p>
  </w:comment>
  <w:comment w:id="43" w:author="Nicole" w:date="2019-11-18T00:11:00Z" w:initials="N">
    <w:p w14:paraId="5BF135E2" w14:textId="77777777" w:rsidR="00EC3634" w:rsidRDefault="00EC3634" w:rsidP="00A0565F">
      <w:pPr>
        <w:pStyle w:val="CommentText"/>
      </w:pPr>
      <w:r>
        <w:rPr>
          <w:rStyle w:val="CommentReference"/>
        </w:rPr>
        <w:annotationRef/>
      </w:r>
      <w:r>
        <w:rPr>
          <w:rStyle w:val="CommentReference"/>
        </w:rPr>
        <w:annotationRef/>
      </w:r>
      <w:r>
        <w:t>Takeaway from these papers: authors attempt to identify surrogates that are able to predict target aspects of biodiversity at multiple spatial scales in order to inform/identify restoration projects/areas for reserves</w:t>
      </w:r>
    </w:p>
  </w:comment>
  <w:comment w:id="47" w:author="Nicole" w:date="2019-11-18T00:11:00Z" w:initials="N">
    <w:p w14:paraId="4FAD1483" w14:textId="77777777" w:rsidR="00EC3634" w:rsidRDefault="00EC3634" w:rsidP="00A0565F">
      <w:pPr>
        <w:pStyle w:val="CommentText"/>
      </w:pPr>
      <w:r>
        <w:rPr>
          <w:rStyle w:val="CommentReference"/>
        </w:rPr>
        <w:annotationRef/>
      </w:r>
      <w:r>
        <w:rPr>
          <w:rStyle w:val="CommentReference"/>
        </w:rPr>
        <w:annotationRef/>
      </w:r>
      <w:r>
        <w:t>Takeaway from these papers: non-</w:t>
      </w:r>
      <w:proofErr w:type="spellStart"/>
      <w:r>
        <w:t>metaanalysis</w:t>
      </w:r>
      <w:proofErr w:type="spellEnd"/>
      <w:r>
        <w:t xml:space="preserve"> studies that explicitly address the temporal aspect of candidate surrogate-target relationships</w:t>
      </w:r>
    </w:p>
  </w:comment>
  <w:comment w:id="48" w:author="Nicole" w:date="2019-12-06T23:41:00Z" w:initials="N">
    <w:p w14:paraId="3DF8D7A2" w14:textId="77777777" w:rsidR="00EC3634" w:rsidRDefault="00EC3634" w:rsidP="00A0565F">
      <w:pPr>
        <w:pStyle w:val="CommentText"/>
      </w:pPr>
      <w:r>
        <w:rPr>
          <w:rStyle w:val="CommentReference"/>
        </w:rPr>
        <w:annotationRef/>
      </w:r>
      <w:r>
        <w:t xml:space="preserve">Brian: </w:t>
      </w:r>
      <w:r w:rsidRPr="00226D8D">
        <w:t>Add additional sentence on exactly why a consistent relationship is needed.</w:t>
      </w:r>
    </w:p>
  </w:comment>
  <w:comment w:id="49" w:author="Graham Forrester" w:date="2019-12-12T07:26:00Z" w:initials="GF">
    <w:p w14:paraId="40A8E064" w14:textId="5AA3C03C" w:rsidR="00EC3634" w:rsidRDefault="00EC3634">
      <w:pPr>
        <w:pStyle w:val="CommentText"/>
      </w:pPr>
      <w:r>
        <w:rPr>
          <w:rStyle w:val="CommentReference"/>
        </w:rPr>
        <w:annotationRef/>
      </w:r>
      <w:r>
        <w:t>Will come back to this later</w:t>
      </w:r>
    </w:p>
  </w:comment>
  <w:comment w:id="50" w:author="Nicole" w:date="2019-11-18T00:11:00Z" w:initials="N">
    <w:p w14:paraId="3F60AAED" w14:textId="77777777" w:rsidR="00EC3634" w:rsidRDefault="00EC3634" w:rsidP="00A0565F">
      <w:pPr>
        <w:pStyle w:val="CommentText"/>
      </w:pPr>
      <w:r>
        <w:rPr>
          <w:rStyle w:val="CommentReference"/>
        </w:rPr>
        <w:annotationRef/>
      </w:r>
      <w:r>
        <w:rPr>
          <w:rStyle w:val="CommentReference"/>
        </w:rPr>
        <w:annotationRef/>
      </w:r>
      <w:r>
        <w:t>Takeaway from these papers: Each of these papers made statements in their intro or discussion sections emphasizing the need for temporal evaluation of surrogates for one reason or other.</w:t>
      </w:r>
    </w:p>
    <w:p w14:paraId="7A8A1A3D" w14:textId="77777777" w:rsidR="00EC3634" w:rsidRDefault="00EC3634" w:rsidP="00A0565F">
      <w:pPr>
        <w:pStyle w:val="CommentText"/>
      </w:pPr>
    </w:p>
    <w:p w14:paraId="1F1D95B1" w14:textId="77777777" w:rsidR="00EC3634" w:rsidRDefault="00EC3634" w:rsidP="00A0565F">
      <w:pPr>
        <w:pStyle w:val="CommentText"/>
      </w:pPr>
      <w:r>
        <w:t>Takeaway from Bevilacqua: “</w:t>
      </w:r>
      <w:r w:rsidRPr="00E31DE6">
        <w:t>test the hypothesis that surrogates deﬁned on the basis of a given period of monitoring can be successfully applied to quantify patterns of temporal variation also in s</w:t>
      </w:r>
      <w:r>
        <w:t xml:space="preserve">uccessive monitoring </w:t>
      </w:r>
      <w:proofErr w:type="spellStart"/>
      <w:r>
        <w:t>programmes</w:t>
      </w:r>
      <w:proofErr w:type="spellEnd"/>
      <w:r>
        <w:t>” also might secure funding for longer studies</w:t>
      </w:r>
    </w:p>
    <w:p w14:paraId="4D0460C5" w14:textId="77777777" w:rsidR="00EC3634" w:rsidRDefault="00EC3634" w:rsidP="00A0565F">
      <w:pPr>
        <w:pStyle w:val="CommentText"/>
      </w:pPr>
    </w:p>
    <w:p w14:paraId="3C014B9F" w14:textId="77777777" w:rsidR="00EC3634" w:rsidRDefault="00EC3634" w:rsidP="00A0565F">
      <w:pPr>
        <w:pStyle w:val="CommentText"/>
      </w:pPr>
      <w:r>
        <w:t>Takeaway from Lewandowski: Patterns in species richness across spatial scales or based on spatial-dependent gradients may change over time as species respond to climate change and other anthropogenic disturbances</w:t>
      </w:r>
    </w:p>
    <w:p w14:paraId="18BED560" w14:textId="77777777" w:rsidR="00EC3634" w:rsidRDefault="00EC3634" w:rsidP="00A0565F">
      <w:pPr>
        <w:pStyle w:val="CommentText"/>
      </w:pPr>
    </w:p>
    <w:p w14:paraId="6C0C89B5" w14:textId="77777777" w:rsidR="00EC3634" w:rsidRDefault="00EC3634" w:rsidP="00A0565F">
      <w:pPr>
        <w:pStyle w:val="CommentText"/>
      </w:pPr>
      <w:r>
        <w:t xml:space="preserve">Takeaway from </w:t>
      </w:r>
      <w:proofErr w:type="spellStart"/>
      <w:r>
        <w:t>Mellin</w:t>
      </w:r>
      <w:proofErr w:type="spellEnd"/>
      <w:r>
        <w:t xml:space="preserve">: Temporal robustness of the surrogate-target relationship should be addressed to improve the </w:t>
      </w:r>
      <w:r w:rsidRPr="00EC46A8">
        <w:t>reliability of biological surrogates</w:t>
      </w:r>
    </w:p>
  </w:comment>
  <w:comment w:id="52" w:author="Nicole" w:date="2019-11-18T00:11:00Z" w:initials="N">
    <w:p w14:paraId="3B7CAA05" w14:textId="1C437E20" w:rsidR="00EC3634" w:rsidRDefault="00EC3634">
      <w:pPr>
        <w:pStyle w:val="CommentText"/>
      </w:pPr>
      <w:r>
        <w:rPr>
          <w:rStyle w:val="CommentReference"/>
        </w:rPr>
        <w:annotationRef/>
      </w:r>
      <w:r>
        <w:t>Takeaway from Comeau: Ocean acidification is a threat to reefs because it negatively affects reef accretion rates (</w:t>
      </w:r>
      <w:r w:rsidRPr="00FD7426">
        <w:t>French Polynesia</w:t>
      </w:r>
      <w:r>
        <w:t>)</w:t>
      </w:r>
    </w:p>
    <w:p w14:paraId="644A5908" w14:textId="77777777" w:rsidR="00EC3634" w:rsidRDefault="00EC3634">
      <w:pPr>
        <w:pStyle w:val="CommentText"/>
      </w:pPr>
    </w:p>
    <w:p w14:paraId="134665B8" w14:textId="22EAF5FA" w:rsidR="00EC3634" w:rsidRDefault="00EC3634">
      <w:pPr>
        <w:pStyle w:val="CommentText"/>
      </w:pPr>
      <w:r>
        <w:t>Takeaway from Hughes 1994: Coral reefs are threatened by overfishing (Caribbean)</w:t>
      </w:r>
    </w:p>
    <w:p w14:paraId="1FE20F0B" w14:textId="77777777" w:rsidR="00EC3634" w:rsidRDefault="00EC3634">
      <w:pPr>
        <w:pStyle w:val="CommentText"/>
      </w:pPr>
    </w:p>
    <w:p w14:paraId="3E67DCA8" w14:textId="272390D1" w:rsidR="00EC3634" w:rsidRDefault="00EC3634" w:rsidP="00CD5F38">
      <w:pPr>
        <w:pStyle w:val="CommentText"/>
      </w:pPr>
      <w:r>
        <w:rPr>
          <w:rStyle w:val="CommentReference"/>
        </w:rPr>
        <w:annotationRef/>
      </w:r>
      <w:r>
        <w:t>Takeaway from Hughes 2017: Coral reefs are threatened by higher temperatures (</w:t>
      </w:r>
      <w:r w:rsidRPr="00FD7426">
        <w:t>Great Barrier Reef</w:t>
      </w:r>
      <w:r>
        <w:t>)</w:t>
      </w:r>
    </w:p>
  </w:comment>
  <w:comment w:id="53" w:author="Nicole" w:date="2019-11-18T00:11:00Z" w:initials="N">
    <w:p w14:paraId="4AAC37F0" w14:textId="11D6840E" w:rsidR="00EC3634" w:rsidRDefault="00EC3634" w:rsidP="00460D4B">
      <w:pPr>
        <w:pStyle w:val="CommentText"/>
      </w:pPr>
      <w:r>
        <w:rPr>
          <w:rStyle w:val="CommentReference"/>
        </w:rPr>
        <w:annotationRef/>
      </w:r>
      <w:r>
        <w:rPr>
          <w:rStyle w:val="CommentReference"/>
        </w:rPr>
        <w:annotationRef/>
      </w:r>
      <w:r>
        <w:t xml:space="preserve">Takeaway from this paper: Coral functional roles are mainly morphological, fish functional roles are mainly based on their trophic level, and the diversity of these functions maintains the stability of the reef ecosystem </w:t>
      </w:r>
    </w:p>
  </w:comment>
  <w:comment w:id="54" w:author="Nicole" w:date="2019-11-18T00:11:00Z" w:initials="N">
    <w:p w14:paraId="5A679D1C" w14:textId="3671066B" w:rsidR="00EC3634" w:rsidRDefault="00EC3634">
      <w:pPr>
        <w:pStyle w:val="CommentText"/>
      </w:pPr>
      <w:r>
        <w:rPr>
          <w:rStyle w:val="CommentReference"/>
        </w:rPr>
        <w:annotationRef/>
      </w:r>
      <w:r>
        <w:t>Takeaway from Gill: Coral reefs are economically valuable as a tourist attraction to divers, but there are concerns regarding diminishing reef health</w:t>
      </w:r>
    </w:p>
    <w:p w14:paraId="449066E5" w14:textId="77777777" w:rsidR="00EC3634" w:rsidRDefault="00EC3634">
      <w:pPr>
        <w:pStyle w:val="CommentText"/>
      </w:pPr>
    </w:p>
    <w:p w14:paraId="72C826D2" w14:textId="42CD8BDD" w:rsidR="00EC3634" w:rsidRDefault="00EC3634" w:rsidP="00460D4B">
      <w:pPr>
        <w:pStyle w:val="CommentText"/>
      </w:pPr>
      <w:r>
        <w:rPr>
          <w:rStyle w:val="CommentReference"/>
        </w:rPr>
        <w:annotationRef/>
      </w:r>
      <w:r>
        <w:t>Takeaway from Jennings: Fish are economically valuable as a food source, but there are concerns regarding population declines of popular consumer species</w:t>
      </w:r>
    </w:p>
  </w:comment>
  <w:comment w:id="55" w:author="Nicole" w:date="2019-11-18T00:11:00Z" w:initials="N">
    <w:p w14:paraId="7814FD76" w14:textId="77777777" w:rsidR="00EC3634" w:rsidRDefault="00EC3634" w:rsidP="00697406">
      <w:pPr>
        <w:pStyle w:val="CommentText"/>
      </w:pPr>
      <w:r>
        <w:rPr>
          <w:rStyle w:val="CommentReference"/>
        </w:rPr>
        <w:annotationRef/>
      </w:r>
      <w:r>
        <w:rPr>
          <w:rStyle w:val="CommentReference"/>
        </w:rPr>
        <w:annotationRef/>
      </w:r>
      <w:r>
        <w:t xml:space="preserve">Takeaway from </w:t>
      </w:r>
      <w:proofErr w:type="spellStart"/>
      <w:r>
        <w:t>Mouillot</w:t>
      </w:r>
      <w:proofErr w:type="spellEnd"/>
      <w:r>
        <w:t>: declines in species richness also leads to a reduction in functional diversity because functional redundancy is lower than expected on reefs</w:t>
      </w:r>
    </w:p>
    <w:p w14:paraId="584CA016" w14:textId="77777777" w:rsidR="00EC3634" w:rsidRDefault="00EC3634" w:rsidP="00697406">
      <w:pPr>
        <w:pStyle w:val="CommentText"/>
      </w:pPr>
    </w:p>
    <w:p w14:paraId="5334DAB2" w14:textId="1D197F4F" w:rsidR="00EC3634" w:rsidRDefault="00EC3634" w:rsidP="00697406">
      <w:pPr>
        <w:pStyle w:val="CommentText"/>
      </w:pPr>
      <w:r>
        <w:t>Takeaway from Pratchett: "Proportional declines in coral cover at individual reefs were related to proportional decreases or increases in the species richness of fishes recorded during the course of an acute natural, anthropogenic, or experimentally-induced reduction in total coral cover."</w:t>
      </w:r>
    </w:p>
  </w:comment>
  <w:comment w:id="58" w:author="Nicole" w:date="2019-12-11T22:36:00Z" w:initials="N">
    <w:p w14:paraId="5E97D6E0" w14:textId="4867F97D" w:rsidR="00EC3634" w:rsidRDefault="00EC3634">
      <w:pPr>
        <w:pStyle w:val="CommentText"/>
      </w:pPr>
      <w:r>
        <w:rPr>
          <w:rStyle w:val="CommentReference"/>
        </w:rPr>
        <w:annotationRef/>
      </w:r>
      <w:r>
        <w:t>Nicole: not sure if this is the Stat 2017 paper you were referring to, but it also discusses the use of eDNA</w:t>
      </w:r>
    </w:p>
  </w:comment>
  <w:comment w:id="59" w:author="Graham Forrester" w:date="2019-12-12T07:30:00Z" w:initials="GF">
    <w:p w14:paraId="5D9F39D0" w14:textId="15D1C823" w:rsidR="00EC3634" w:rsidRDefault="00EC3634">
      <w:pPr>
        <w:pStyle w:val="CommentText"/>
      </w:pPr>
      <w:r>
        <w:rPr>
          <w:rStyle w:val="CommentReference"/>
        </w:rPr>
        <w:annotationRef/>
      </w:r>
      <w:r>
        <w:t>Yes this is the correct paper</w:t>
      </w:r>
    </w:p>
  </w:comment>
  <w:comment w:id="60" w:author="Nicole" w:date="2019-11-18T00:11:00Z" w:initials="N">
    <w:p w14:paraId="044A2C90" w14:textId="77777777" w:rsidR="00EC3634" w:rsidRDefault="00EC3634" w:rsidP="004D4A2E">
      <w:pPr>
        <w:pStyle w:val="CommentText"/>
      </w:pPr>
      <w:r>
        <w:rPr>
          <w:rStyle w:val="CommentReference"/>
        </w:rPr>
        <w:annotationRef/>
      </w:r>
      <w:r>
        <w:t>Main Point: Corals and fish might not be representative of changes in reef diversity, so we use sponges to test this.</w:t>
      </w:r>
    </w:p>
  </w:comment>
  <w:comment w:id="63" w:author="Nicole" w:date="2019-11-18T00:11:00Z" w:initials="N">
    <w:p w14:paraId="2C9C4849" w14:textId="77777777" w:rsidR="00EC3634" w:rsidRDefault="00EC3634" w:rsidP="004D4A2E">
      <w:pPr>
        <w:pStyle w:val="CommentText"/>
        <w:ind w:firstLine="0"/>
      </w:pPr>
      <w:r>
        <w:rPr>
          <w:rStyle w:val="CommentReference"/>
        </w:rPr>
        <w:annotationRef/>
      </w:r>
      <w:r>
        <w:t>Takeaway from this paper: Fish species richness is used as a proxy for overall reef species richness. Authors use fish as an example taxonomic group for determining how changes in rugosity affect reef susceptibility</w:t>
      </w:r>
    </w:p>
  </w:comment>
  <w:comment w:id="61" w:author="Graham Forrester" w:date="2019-12-03T11:38:00Z" w:initials="GF">
    <w:p w14:paraId="47207DC1" w14:textId="77777777" w:rsidR="00EC3634" w:rsidRDefault="00EC3634" w:rsidP="004D4A2E">
      <w:pPr>
        <w:pStyle w:val="CommentText"/>
      </w:pPr>
      <w:r>
        <w:rPr>
          <w:rStyle w:val="CommentReference"/>
        </w:rPr>
        <w:annotationRef/>
      </w:r>
      <w:r>
        <w:t>Re-orient this paragraph to emphasize the general points:</w:t>
      </w:r>
    </w:p>
    <w:p w14:paraId="448535B2" w14:textId="77777777" w:rsidR="00EC3634" w:rsidRDefault="00EC3634" w:rsidP="004D4A2E">
      <w:pPr>
        <w:pStyle w:val="CommentText"/>
      </w:pPr>
      <w:r>
        <w:t xml:space="preserve">Data on a few taxonomic groups are often extrapolated to estimate diversity more broadly.  This assumes diversity patterns are similar across groups.  Assumes surrogate-target relationship extends to other groups.  </w:t>
      </w:r>
    </w:p>
    <w:p w14:paraId="4569CCAC" w14:textId="77777777" w:rsidR="00EC3634" w:rsidRDefault="00EC3634" w:rsidP="004D4A2E">
      <w:pPr>
        <w:pStyle w:val="CommentText"/>
      </w:pPr>
      <w:r>
        <w:t xml:space="preserve">Emphasize that we used sponges as a case-study, </w:t>
      </w:r>
      <w:proofErr w:type="spellStart"/>
      <w:r>
        <w:t>or</w:t>
      </w:r>
      <w:proofErr w:type="spellEnd"/>
      <w:r>
        <w:t xml:space="preserve"> example, of a less-studied group on coral reefs.  </w:t>
      </w:r>
    </w:p>
  </w:comment>
  <w:comment w:id="62" w:author="Graham Forrester" w:date="2019-12-12T07:30:00Z" w:initials="GF">
    <w:p w14:paraId="2BF7A462" w14:textId="6587D525" w:rsidR="00EC3634" w:rsidRDefault="00EC3634">
      <w:pPr>
        <w:pStyle w:val="CommentText"/>
      </w:pPr>
      <w:r>
        <w:rPr>
          <w:rStyle w:val="CommentReference"/>
        </w:rPr>
        <w:annotationRef/>
      </w:r>
      <w:r>
        <w:t>Come back to assess if this paragraph is OK as is</w:t>
      </w:r>
    </w:p>
  </w:comment>
  <w:comment w:id="64" w:author="Nicole" w:date="2019-11-18T00:11:00Z" w:initials="N">
    <w:p w14:paraId="06DDC89E" w14:textId="77777777" w:rsidR="00EC3634" w:rsidRDefault="00EC3634" w:rsidP="004D4A2E">
      <w:pPr>
        <w:pStyle w:val="CommentText"/>
      </w:pPr>
      <w:r>
        <w:rPr>
          <w:rStyle w:val="CommentReference"/>
        </w:rPr>
        <w:annotationRef/>
      </w:r>
      <w:r>
        <w:rPr>
          <w:rStyle w:val="CommentReference"/>
        </w:rPr>
        <w:annotationRef/>
      </w:r>
      <w:r>
        <w:t>Takeaway from this paper: sponges serve several important functional roles on the reef including eroding coral structure, serving as substrate, and serving a role in reef creation</w:t>
      </w:r>
    </w:p>
  </w:comment>
  <w:comment w:id="65" w:author="Nicole" w:date="2019-11-18T00:11:00Z" w:initials="N">
    <w:p w14:paraId="33FF871D" w14:textId="77777777" w:rsidR="00EC3634" w:rsidRDefault="00EC3634" w:rsidP="004D4A2E">
      <w:pPr>
        <w:pStyle w:val="CommentText"/>
      </w:pPr>
      <w:r>
        <w:rPr>
          <w:rStyle w:val="CommentReference"/>
        </w:rPr>
        <w:annotationRef/>
      </w:r>
      <w:r>
        <w:rPr>
          <w:rStyle w:val="CommentReference"/>
        </w:rPr>
        <w:annotationRef/>
      </w:r>
      <w:r>
        <w:t>Takeaway from Berman: morphological sponge groups are correlated over time in a similar way that sponge species assemblages are correlated over time; author investigates the use of abiotic factors (not including rugosity) to serve as surrogates for sponge morphological and taxonomic richness ; 4 years 3 sites</w:t>
      </w:r>
    </w:p>
    <w:p w14:paraId="6CEF2279" w14:textId="77777777" w:rsidR="00EC3634" w:rsidRDefault="00EC3634" w:rsidP="004D4A2E">
      <w:pPr>
        <w:pStyle w:val="CommentText"/>
      </w:pPr>
    </w:p>
    <w:p w14:paraId="2D0A6BFA" w14:textId="77777777" w:rsidR="00EC3634" w:rsidRDefault="00EC3634" w:rsidP="004D4A2E">
      <w:pPr>
        <w:pStyle w:val="CommentText"/>
      </w:pPr>
      <w:r>
        <w:rPr>
          <w:rStyle w:val="CommentReference"/>
        </w:rPr>
        <w:annotationRef/>
      </w:r>
      <w:r>
        <w:t>Takeaway from Wulff: 14 years of sponge volume and species monitored at one reef, mostly focused on how sponges are changing over time (Caribbean)</w:t>
      </w:r>
    </w:p>
  </w:comment>
  <w:comment w:id="66" w:author="Nicole" w:date="2019-11-18T00:11:00Z" w:initials="N">
    <w:p w14:paraId="5F024C64" w14:textId="77777777" w:rsidR="00EC3634" w:rsidRDefault="00EC3634" w:rsidP="006A0D2E">
      <w:pPr>
        <w:pStyle w:val="CommentText"/>
      </w:pPr>
      <w:r>
        <w:rPr>
          <w:rStyle w:val="CommentReference"/>
        </w:rPr>
        <w:annotationRef/>
      </w:r>
      <w:r>
        <w:rPr>
          <w:rStyle w:val="CommentReference"/>
        </w:rPr>
        <w:annotationRef/>
      </w:r>
      <w:r>
        <w:t>Takeaway from these papers: Rugosity is frequently measured and it’s generally declining (Caribbean)</w:t>
      </w:r>
    </w:p>
  </w:comment>
  <w:comment w:id="68" w:author="Nicole" w:date="2019-11-18T00:11:00Z" w:initials="N">
    <w:p w14:paraId="4B9558B4" w14:textId="77777777" w:rsidR="00EC3634" w:rsidRDefault="00EC3634" w:rsidP="00836B4A">
      <w:pPr>
        <w:pStyle w:val="CommentText"/>
      </w:pPr>
      <w:r>
        <w:rPr>
          <w:rStyle w:val="CommentReference"/>
        </w:rPr>
        <w:annotationRef/>
      </w:r>
      <w:r>
        <w:t>Takeaway from Darling:</w:t>
      </w:r>
      <w:r>
        <w:rPr>
          <w:rStyle w:val="CommentReference"/>
        </w:rPr>
        <w:annotationRef/>
      </w:r>
      <w:r>
        <w:t xml:space="preserve"> Greater complexity is correlated with greater fish diversity and reef fish are negatively impacted by loss of coral cover and complexity</w:t>
      </w:r>
    </w:p>
    <w:p w14:paraId="3B78DE1D" w14:textId="77777777" w:rsidR="00EC3634" w:rsidRDefault="00EC3634" w:rsidP="00836B4A">
      <w:pPr>
        <w:pStyle w:val="CommentText"/>
      </w:pPr>
    </w:p>
    <w:p w14:paraId="26EDC784" w14:textId="77777777" w:rsidR="00EC3634" w:rsidRDefault="00EC3634" w:rsidP="00836B4A">
      <w:pPr>
        <w:pStyle w:val="CommentText"/>
      </w:pPr>
      <w:r>
        <w:rPr>
          <w:rStyle w:val="CommentReference"/>
        </w:rPr>
        <w:annotationRef/>
      </w:r>
      <w:r>
        <w:t xml:space="preserve">Takeaway from Graham: </w:t>
      </w:r>
      <w:r>
        <w:rPr>
          <w:rStyle w:val="CommentReference"/>
        </w:rPr>
        <w:annotationRef/>
      </w:r>
      <w:r>
        <w:t>loss of complexity results in loss of fish species richness</w:t>
      </w:r>
    </w:p>
    <w:p w14:paraId="0B0BE9A6" w14:textId="77777777" w:rsidR="00EC3634" w:rsidRDefault="00EC3634" w:rsidP="00836B4A">
      <w:pPr>
        <w:pStyle w:val="CommentText"/>
      </w:pPr>
    </w:p>
    <w:p w14:paraId="630F3ED9" w14:textId="77777777" w:rsidR="00EC3634" w:rsidRDefault="00EC3634" w:rsidP="00836B4A">
      <w:pPr>
        <w:pStyle w:val="CommentText"/>
      </w:pPr>
      <w:r>
        <w:rPr>
          <w:rStyle w:val="CommentReference"/>
        </w:rPr>
        <w:annotationRef/>
      </w:r>
      <w:r>
        <w:t xml:space="preserve">Takeaway from </w:t>
      </w:r>
      <w:proofErr w:type="spellStart"/>
      <w:r>
        <w:t>Gratwicke</w:t>
      </w:r>
      <w:proofErr w:type="spellEnd"/>
      <w:r>
        <w:t>:</w:t>
      </w:r>
      <w:r>
        <w:rPr>
          <w:rStyle w:val="CommentReference"/>
        </w:rPr>
        <w:annotationRef/>
      </w:r>
      <w:r>
        <w:t xml:space="preserve"> Rugose environments foster greater fish species richness (BVI study)</w:t>
      </w:r>
    </w:p>
    <w:p w14:paraId="5AEAF7DA" w14:textId="77777777" w:rsidR="00EC3634" w:rsidRDefault="00EC3634" w:rsidP="00836B4A">
      <w:pPr>
        <w:pStyle w:val="CommentText"/>
        <w:ind w:firstLine="0"/>
      </w:pPr>
    </w:p>
    <w:p w14:paraId="03334B0E" w14:textId="77777777" w:rsidR="00EC3634" w:rsidRDefault="00EC3634" w:rsidP="00836B4A">
      <w:pPr>
        <w:pStyle w:val="CommentText"/>
      </w:pPr>
      <w:r>
        <w:rPr>
          <w:rStyle w:val="CommentReference"/>
        </w:rPr>
        <w:annotationRef/>
      </w:r>
      <w:r>
        <w:t xml:space="preserve">Takeaway from Newman: </w:t>
      </w:r>
      <w:r>
        <w:rPr>
          <w:rStyle w:val="CommentReference"/>
        </w:rPr>
        <w:annotationRef/>
      </w:r>
      <w:r>
        <w:t>Total richness declined at lower complexity levels</w:t>
      </w:r>
    </w:p>
  </w:comment>
  <w:comment w:id="73" w:author="Nicole" w:date="2019-11-18T00:11:00Z" w:initials="N">
    <w:p w14:paraId="61D2F7EE" w14:textId="77777777" w:rsidR="00EC3634" w:rsidRDefault="00EC3634" w:rsidP="00836B4A">
      <w:pPr>
        <w:pStyle w:val="CommentText"/>
      </w:pPr>
      <w:r>
        <w:rPr>
          <w:rStyle w:val="CommentReference"/>
        </w:rPr>
        <w:annotationRef/>
      </w:r>
      <w:r>
        <w:rPr>
          <w:rStyle w:val="CommentReference"/>
        </w:rPr>
        <w:annotationRef/>
      </w:r>
      <w:r>
        <w:t>Takeaway from this paper:</w:t>
      </w:r>
      <w:r>
        <w:rPr>
          <w:rStyle w:val="CommentReference"/>
        </w:rPr>
        <w:annotationRef/>
      </w:r>
      <w:r>
        <w:t xml:space="preserve"> When corals die, but structures remain intact, there are more fish species than when rugosity declines as well</w:t>
      </w:r>
    </w:p>
  </w:comment>
  <w:comment w:id="74" w:author="Nicole" w:date="2019-12-11T14:38:00Z" w:initials="N">
    <w:p w14:paraId="0E196A12" w14:textId="3638FE6A" w:rsidR="00EC3634" w:rsidRDefault="00EC3634">
      <w:pPr>
        <w:pStyle w:val="CommentText"/>
      </w:pPr>
      <w:r>
        <w:rPr>
          <w:rStyle w:val="CommentReference"/>
        </w:rPr>
        <w:annotationRef/>
      </w:r>
      <w:r>
        <w:t>Carlos: replace with “study”</w:t>
      </w:r>
    </w:p>
  </w:comment>
  <w:comment w:id="78" w:author="Nicole" w:date="2019-12-11T23:35:00Z" w:initials="N">
    <w:p w14:paraId="45FA4552" w14:textId="76C644AF" w:rsidR="00EC3634" w:rsidRDefault="00EC3634">
      <w:pPr>
        <w:pStyle w:val="CommentText"/>
      </w:pPr>
      <w:r>
        <w:t>***</w:t>
      </w:r>
      <w:r>
        <w:rPr>
          <w:rStyle w:val="CommentReference"/>
        </w:rPr>
        <w:annotationRef/>
      </w:r>
      <w:r>
        <w:t>Nicole: include something about null models for initial model set for each target</w:t>
      </w:r>
    </w:p>
  </w:comment>
  <w:comment w:id="112" w:author="Nicole" w:date="2019-12-07T12:12:00Z" w:initials="N">
    <w:p w14:paraId="2FA0DBDA" w14:textId="74062A3F" w:rsidR="00EC3634" w:rsidRDefault="00EC3634">
      <w:pPr>
        <w:pStyle w:val="CommentText"/>
      </w:pPr>
      <w:r>
        <w:rPr>
          <w:rStyle w:val="CommentReference"/>
        </w:rPr>
        <w:annotationRef/>
      </w:r>
      <w:r>
        <w:t xml:space="preserve">Brian: </w:t>
      </w:r>
      <w:r w:rsidRPr="00B648A4">
        <w:t>This is pretty big limitation that should be discussed in the Discussion. Basically, how does this effect your findings. Perhaps rugosity is not predicting fish richness because you only capture a subset of fish richness.</w:t>
      </w:r>
    </w:p>
  </w:comment>
  <w:comment w:id="113" w:author="Graham Forrester" w:date="2019-12-12T07:38:00Z" w:initials="GF">
    <w:p w14:paraId="394BDF12" w14:textId="548907FE" w:rsidR="00EC3634" w:rsidRDefault="00EC3634">
      <w:pPr>
        <w:pStyle w:val="CommentText"/>
      </w:pPr>
      <w:r>
        <w:rPr>
          <w:rStyle w:val="CommentReference"/>
        </w:rPr>
        <w:annotationRef/>
      </w:r>
      <w:r>
        <w:t>Good point, no fish biologist (or bird biologist) would be surprised by this and I think my edits might help</w:t>
      </w:r>
    </w:p>
  </w:comment>
  <w:comment w:id="122" w:author="Nicole" w:date="2019-12-07T12:13:00Z" w:initials="N">
    <w:p w14:paraId="10691423" w14:textId="77777777" w:rsidR="00EC3634" w:rsidRDefault="00EC3634" w:rsidP="00B648A4">
      <w:pPr>
        <w:pStyle w:val="CommentText"/>
      </w:pPr>
      <w:r>
        <w:rPr>
          <w:rStyle w:val="CommentReference"/>
        </w:rPr>
        <w:annotationRef/>
      </w:r>
      <w:r>
        <w:t>Brian: rewrite this sentence.</w:t>
      </w:r>
    </w:p>
    <w:p w14:paraId="2A36391D" w14:textId="77777777" w:rsidR="00EC3634" w:rsidRDefault="00EC3634" w:rsidP="00B648A4">
      <w:pPr>
        <w:pStyle w:val="CommentText"/>
      </w:pPr>
    </w:p>
    <w:p w14:paraId="7D39E26D" w14:textId="77777777" w:rsidR="00EC3634" w:rsidRDefault="00EC3634" w:rsidP="00B648A4">
      <w:pPr>
        <w:pStyle w:val="CommentText"/>
      </w:pPr>
      <w:r>
        <w:t>for example,</w:t>
      </w:r>
    </w:p>
    <w:p w14:paraId="51620E92" w14:textId="30B06815" w:rsidR="00EC3634" w:rsidRDefault="00EC3634" w:rsidP="00B648A4">
      <w:pPr>
        <w:pStyle w:val="CommentText"/>
      </w:pPr>
      <w:r>
        <w:t>"All species were identified to the most precise taxonomic group possible"</w:t>
      </w:r>
    </w:p>
  </w:comment>
  <w:comment w:id="165" w:author="Nicole" w:date="2019-12-07T12:15:00Z" w:initials="N">
    <w:p w14:paraId="5CBD9B96" w14:textId="77777777" w:rsidR="00EC3634" w:rsidRDefault="00EC3634" w:rsidP="00881767">
      <w:pPr>
        <w:pStyle w:val="CommentText"/>
      </w:pPr>
      <w:r>
        <w:rPr>
          <w:rStyle w:val="CommentReference"/>
        </w:rPr>
        <w:annotationRef/>
      </w:r>
      <w:r>
        <w:t xml:space="preserve">Brian: </w:t>
      </w:r>
      <w:r w:rsidRPr="00B648A4">
        <w:t>Because you go into this in detail here, I would cut the previous mention of taxonomic resolution up above.</w:t>
      </w:r>
    </w:p>
  </w:comment>
  <w:comment w:id="167" w:author="Nicole" w:date="2019-12-06T23:28:00Z" w:initials="N">
    <w:p w14:paraId="7106AB7F" w14:textId="77777777" w:rsidR="00EC3634" w:rsidRDefault="00EC3634" w:rsidP="00881767">
      <w:pPr>
        <w:pStyle w:val="CommentText"/>
      </w:pPr>
      <w:r>
        <w:rPr>
          <w:rStyle w:val="CommentReference"/>
        </w:rPr>
        <w:annotationRef/>
      </w:r>
      <w:r>
        <w:t>Carlos: replace with “lowest”?</w:t>
      </w:r>
    </w:p>
  </w:comment>
  <w:comment w:id="170" w:author="Nicole" w:date="2019-12-07T12:16:00Z" w:initials="N">
    <w:p w14:paraId="3D78DA3C" w14:textId="77777777" w:rsidR="00EC3634" w:rsidRDefault="00EC3634" w:rsidP="00881767">
      <w:pPr>
        <w:pStyle w:val="CommentText"/>
      </w:pPr>
      <w:r>
        <w:rPr>
          <w:rStyle w:val="CommentReference"/>
        </w:rPr>
        <w:annotationRef/>
      </w:r>
      <w:r>
        <w:t xml:space="preserve">Brian: </w:t>
      </w:r>
      <w:r w:rsidRPr="00B648A4">
        <w:t>1 and 2 could easily be combined into a simpler statement</w:t>
      </w:r>
    </w:p>
  </w:comment>
  <w:comment w:id="177" w:author="Nicole" w:date="2019-12-07T12:17:00Z" w:initials="N">
    <w:p w14:paraId="106FB61F" w14:textId="6CCEB6B9" w:rsidR="00EC3634" w:rsidRDefault="00EC3634">
      <w:pPr>
        <w:pStyle w:val="CommentText"/>
      </w:pPr>
      <w:r>
        <w:rPr>
          <w:rStyle w:val="CommentReference"/>
        </w:rPr>
        <w:annotationRef/>
      </w:r>
      <w:r>
        <w:t xml:space="preserve">Brian: </w:t>
      </w:r>
      <w:proofErr w:type="spellStart"/>
      <w:r w:rsidRPr="00B648A4">
        <w:t>mgmt</w:t>
      </w:r>
      <w:proofErr w:type="spellEnd"/>
      <w:r w:rsidRPr="00B648A4">
        <w:t xml:space="preserve"> perspective? What is that in this context? The idea of this work is that you can monitor systems easier with surrogates, but monitoring is only important if you do something when things go wrong. what can actually be done? How do you connect monitoring to conservation actions?</w:t>
      </w:r>
    </w:p>
  </w:comment>
  <w:comment w:id="178" w:author="Graham Forrester" w:date="2019-12-12T07:42:00Z" w:initials="GF">
    <w:p w14:paraId="1A1FA8A0" w14:textId="632BC857" w:rsidR="00EC3634" w:rsidRDefault="00EC3634">
      <w:pPr>
        <w:pStyle w:val="CommentText"/>
      </w:pPr>
      <w:r>
        <w:rPr>
          <w:rStyle w:val="CommentReference"/>
        </w:rPr>
        <w:annotationRef/>
      </w:r>
      <w:r>
        <w:t>I agree with Brian and tried to rewrite the sentence to make a different justification</w:t>
      </w:r>
    </w:p>
  </w:comment>
  <w:comment w:id="184" w:author="Graham Forrester" w:date="2019-12-12T09:48:00Z" w:initials="GF">
    <w:p w14:paraId="090FF804" w14:textId="48067E93" w:rsidR="00EC3634" w:rsidRDefault="00EC3634">
      <w:pPr>
        <w:pStyle w:val="CommentText"/>
      </w:pPr>
      <w:r>
        <w:rPr>
          <w:rStyle w:val="CommentReference"/>
        </w:rPr>
        <w:annotationRef/>
      </w:r>
      <w:r>
        <w:t>Join these citations</w:t>
      </w:r>
    </w:p>
  </w:comment>
  <w:comment w:id="186" w:author="Nicole" w:date="2019-12-07T12:19:00Z" w:initials="N">
    <w:p w14:paraId="0E3754EB" w14:textId="2CC1467F" w:rsidR="00EC3634" w:rsidRDefault="00EC3634">
      <w:pPr>
        <w:pStyle w:val="CommentText"/>
      </w:pPr>
      <w:r>
        <w:rPr>
          <w:rStyle w:val="CommentReference"/>
        </w:rPr>
        <w:annotationRef/>
      </w:r>
      <w:r>
        <w:t xml:space="preserve">Brian: </w:t>
      </w:r>
      <w:r w:rsidRPr="00B648A4">
        <w:t>how was this assessed? graphically? if so, state that. Which models? you did this for all models?</w:t>
      </w:r>
    </w:p>
  </w:comment>
  <w:comment w:id="187" w:author="Graham Forrester" w:date="2019-12-12T07:44:00Z" w:initials="GF">
    <w:p w14:paraId="19DBB232" w14:textId="7730DC2E" w:rsidR="00EC3634" w:rsidRDefault="00EC3634">
      <w:pPr>
        <w:pStyle w:val="CommentText"/>
      </w:pPr>
      <w:r>
        <w:rPr>
          <w:rStyle w:val="CommentReference"/>
        </w:rPr>
        <w:annotationRef/>
      </w:r>
      <w:r>
        <w:t>I rewrote this assuming you assed the model fits graphically</w:t>
      </w:r>
    </w:p>
  </w:comment>
  <w:comment w:id="188" w:author="Graham Forrester" w:date="2019-12-11T19:27:00Z" w:initials="GF">
    <w:p w14:paraId="54A07EEA" w14:textId="77777777" w:rsidR="00EC3634" w:rsidRDefault="00EC3634" w:rsidP="00015F61">
      <w:pPr>
        <w:spacing w:line="240" w:lineRule="auto"/>
        <w:ind w:firstLine="0"/>
      </w:pPr>
      <w:r>
        <w:rPr>
          <w:rStyle w:val="CommentReference"/>
        </w:rPr>
        <w:annotationRef/>
      </w:r>
      <w:r>
        <w:t>DID YOU READ THIS PAPER?  A POSSIBLE CITATION ABOUT HOW TO MODEL COUNT DATA</w:t>
      </w:r>
    </w:p>
    <w:p w14:paraId="0A76D9B4" w14:textId="77777777" w:rsidR="00EC3634" w:rsidRDefault="00EC3634" w:rsidP="00015F61">
      <w:pPr>
        <w:spacing w:line="240" w:lineRule="auto"/>
        <w:ind w:firstLine="0"/>
      </w:pPr>
    </w:p>
    <w:p w14:paraId="02B68A25" w14:textId="2C31B844" w:rsidR="00EC3634" w:rsidRDefault="00EC3634" w:rsidP="00015F61">
      <w:pPr>
        <w:spacing w:line="240" w:lineRule="auto"/>
        <w:ind w:firstLine="0"/>
      </w:pPr>
      <w:r>
        <w:t xml:space="preserve">Warton, D.I., Lyons, M., </w:t>
      </w:r>
      <w:proofErr w:type="spellStart"/>
      <w:r>
        <w:t>Stoklosa</w:t>
      </w:r>
      <w:proofErr w:type="spellEnd"/>
      <w:r>
        <w:t xml:space="preserve">, J. and Ives, A.R. (2016), Three points to consider when choosing a LM or GLM test for count data. Methods </w:t>
      </w:r>
      <w:proofErr w:type="spellStart"/>
      <w:r>
        <w:t>Ecol</w:t>
      </w:r>
      <w:proofErr w:type="spellEnd"/>
      <w:r>
        <w:t xml:space="preserve"> </w:t>
      </w:r>
      <w:proofErr w:type="spellStart"/>
      <w:r>
        <w:t>Evol</w:t>
      </w:r>
      <w:proofErr w:type="spellEnd"/>
      <w:r>
        <w:t>, 7: 882-890. doi:</w:t>
      </w:r>
      <w:hyperlink r:id="rId1" w:history="1">
        <w:r>
          <w:rPr>
            <w:rStyle w:val="Hyperlink"/>
          </w:rPr>
          <w:t>10.1111/2041-210X.12552</w:t>
        </w:r>
      </w:hyperlink>
    </w:p>
    <w:p w14:paraId="3019AEEB" w14:textId="2FDE4CFD" w:rsidR="00EC3634" w:rsidRDefault="00EC3634">
      <w:pPr>
        <w:pStyle w:val="CommentText"/>
      </w:pPr>
    </w:p>
  </w:comment>
  <w:comment w:id="189" w:author="Nicole" w:date="2019-12-12T00:23:00Z" w:initials="N">
    <w:p w14:paraId="545EF4BB" w14:textId="24501CDC" w:rsidR="00EC3634" w:rsidRDefault="00EC3634">
      <w:pPr>
        <w:pStyle w:val="CommentText"/>
      </w:pPr>
      <w:r>
        <w:rPr>
          <w:rStyle w:val="CommentReference"/>
        </w:rPr>
        <w:annotationRef/>
      </w:r>
      <w:r>
        <w:t>Nicole: I have not read this paper; I will have a look before submitting if there is time, but this might have to wait.</w:t>
      </w:r>
    </w:p>
  </w:comment>
  <w:comment w:id="198" w:author="Graham Forrester" w:date="2019-12-11T19:44:00Z" w:initials="GF">
    <w:p w14:paraId="1F824CE5" w14:textId="77777777" w:rsidR="00EC3634" w:rsidRDefault="00EC3634" w:rsidP="00BA4E07">
      <w:pPr>
        <w:pStyle w:val="CommentText"/>
      </w:pPr>
      <w:r>
        <w:rPr>
          <w:rStyle w:val="CommentReference"/>
        </w:rPr>
        <w:annotationRef/>
      </w:r>
      <w:r>
        <w:t>Need to think about how to explain this part!</w:t>
      </w:r>
    </w:p>
  </w:comment>
  <w:comment w:id="221" w:author="Nicole" w:date="2019-12-07T12:21:00Z" w:initials="N">
    <w:p w14:paraId="64CCB126" w14:textId="77777777" w:rsidR="00EC3634" w:rsidRDefault="00EC3634" w:rsidP="00BA4E07">
      <w:pPr>
        <w:pStyle w:val="CommentText"/>
      </w:pPr>
      <w:r>
        <w:rPr>
          <w:rStyle w:val="CommentReference"/>
        </w:rPr>
        <w:annotationRef/>
      </w:r>
      <w:r>
        <w:t>Brian: huh?</w:t>
      </w:r>
    </w:p>
  </w:comment>
  <w:comment w:id="240" w:author="Graham Forrester" w:date="2019-12-12T11:18:00Z" w:initials="GF">
    <w:p w14:paraId="086BE6E7" w14:textId="76B18778" w:rsidR="00210718" w:rsidRDefault="00210718">
      <w:pPr>
        <w:pStyle w:val="CommentText"/>
      </w:pPr>
      <w:r>
        <w:rPr>
          <w:rStyle w:val="CommentReference"/>
        </w:rPr>
        <w:annotationRef/>
      </w:r>
      <w:r>
        <w:t>The conceptual flow diagram – as an appendix</w:t>
      </w:r>
    </w:p>
  </w:comment>
  <w:comment w:id="259" w:author="Nicole" w:date="2019-12-11T23:01:00Z" w:initials="N">
    <w:p w14:paraId="6563231C" w14:textId="26CD032C" w:rsidR="00EC3634" w:rsidRDefault="00EC3634">
      <w:pPr>
        <w:pStyle w:val="CommentText"/>
      </w:pPr>
      <w:r>
        <w:rPr>
          <w:rStyle w:val="CommentReference"/>
        </w:rPr>
        <w:annotationRef/>
      </w:r>
      <w:r>
        <w:t>Nicole: clarify statistical terms</w:t>
      </w:r>
    </w:p>
  </w:comment>
  <w:comment w:id="280" w:author="Graham Forrester" w:date="2019-12-12T08:53:00Z" w:initials="GF">
    <w:p w14:paraId="289328ED" w14:textId="77777777" w:rsidR="00EC3634" w:rsidRDefault="00EC3634" w:rsidP="00056BE2">
      <w:pPr>
        <w:pStyle w:val="CommentText"/>
      </w:pPr>
      <w:r>
        <w:rPr>
          <w:rStyle w:val="CommentReference"/>
        </w:rPr>
        <w:annotationRef/>
      </w:r>
      <w:r>
        <w:t>This is the “classic” model selection tome in ecology</w:t>
      </w:r>
    </w:p>
    <w:p w14:paraId="3095E497" w14:textId="77777777" w:rsidR="00EC3634" w:rsidRDefault="00EC3634" w:rsidP="00056BE2">
      <w:pPr>
        <w:pStyle w:val="CommentText"/>
      </w:pPr>
    </w:p>
    <w:p w14:paraId="016F3C31" w14:textId="77777777" w:rsidR="00EC3634" w:rsidRDefault="00EC3634" w:rsidP="00056BE2">
      <w:pPr>
        <w:autoSpaceDE w:val="0"/>
        <w:autoSpaceDN w:val="0"/>
        <w:adjustRightInd w:val="0"/>
        <w:spacing w:line="240" w:lineRule="auto"/>
        <w:ind w:firstLine="0"/>
        <w:rPr>
          <w:rFonts w:eastAsiaTheme="minorHAnsi"/>
          <w:color w:val="231F20"/>
          <w:sz w:val="16"/>
          <w:szCs w:val="16"/>
        </w:rPr>
      </w:pPr>
      <w:r>
        <w:rPr>
          <w:rFonts w:eastAsiaTheme="minorHAnsi"/>
          <w:color w:val="231F20"/>
          <w:sz w:val="16"/>
          <w:szCs w:val="16"/>
        </w:rPr>
        <w:t>Burnham, K. P., and D. R. Anderson. 2002. Model selection and</w:t>
      </w:r>
    </w:p>
    <w:p w14:paraId="2364D448" w14:textId="77777777" w:rsidR="00EC3634" w:rsidRDefault="00EC3634" w:rsidP="00056BE2">
      <w:pPr>
        <w:autoSpaceDE w:val="0"/>
        <w:autoSpaceDN w:val="0"/>
        <w:adjustRightInd w:val="0"/>
        <w:spacing w:line="240" w:lineRule="auto"/>
        <w:ind w:firstLine="0"/>
        <w:rPr>
          <w:rFonts w:eastAsiaTheme="minorHAnsi"/>
          <w:color w:val="231F20"/>
          <w:sz w:val="16"/>
          <w:szCs w:val="16"/>
        </w:rPr>
      </w:pPr>
      <w:r>
        <w:rPr>
          <w:rFonts w:eastAsiaTheme="minorHAnsi"/>
          <w:color w:val="231F20"/>
          <w:sz w:val="16"/>
          <w:szCs w:val="16"/>
        </w:rPr>
        <w:t>inference—a practical information-theoretic approach. Second</w:t>
      </w:r>
    </w:p>
    <w:p w14:paraId="6E3095A3" w14:textId="77777777" w:rsidR="00EC3634" w:rsidRDefault="00EC3634" w:rsidP="00056BE2">
      <w:pPr>
        <w:pStyle w:val="CommentText"/>
      </w:pPr>
      <w:r>
        <w:rPr>
          <w:rFonts w:eastAsiaTheme="minorHAnsi"/>
          <w:color w:val="231F20"/>
          <w:sz w:val="16"/>
          <w:szCs w:val="16"/>
        </w:rPr>
        <w:t>edition. Springer-Verlag, New York, New York, USA.</w:t>
      </w:r>
    </w:p>
    <w:p w14:paraId="558C726B" w14:textId="58E97E7E" w:rsidR="00EC3634" w:rsidRDefault="00EC3634">
      <w:pPr>
        <w:pStyle w:val="CommentText"/>
      </w:pPr>
    </w:p>
  </w:comment>
  <w:comment w:id="284" w:author="Graham Forrester" w:date="2019-12-12T08:45:00Z" w:initials="GF">
    <w:p w14:paraId="314475CE" w14:textId="477BEA35" w:rsidR="00EC3634" w:rsidRDefault="00EC3634">
      <w:pPr>
        <w:pStyle w:val="CommentText"/>
      </w:pPr>
      <w:r>
        <w:rPr>
          <w:rStyle w:val="CommentReference"/>
        </w:rPr>
        <w:annotationRef/>
      </w:r>
      <w:r>
        <w:t>This is the “classic” model selection tome in ecology</w:t>
      </w:r>
    </w:p>
    <w:p w14:paraId="7BA77172" w14:textId="77777777" w:rsidR="00EC3634" w:rsidRDefault="00EC3634">
      <w:pPr>
        <w:pStyle w:val="CommentText"/>
      </w:pPr>
    </w:p>
    <w:p w14:paraId="3F74FE8F" w14:textId="77777777" w:rsidR="00EC3634" w:rsidRDefault="00EC3634" w:rsidP="00056BE2">
      <w:pPr>
        <w:autoSpaceDE w:val="0"/>
        <w:autoSpaceDN w:val="0"/>
        <w:adjustRightInd w:val="0"/>
        <w:spacing w:line="240" w:lineRule="auto"/>
        <w:ind w:firstLine="0"/>
        <w:rPr>
          <w:rFonts w:eastAsiaTheme="minorHAnsi"/>
          <w:color w:val="231F20"/>
          <w:sz w:val="16"/>
          <w:szCs w:val="16"/>
        </w:rPr>
      </w:pPr>
      <w:r>
        <w:rPr>
          <w:rFonts w:eastAsiaTheme="minorHAnsi"/>
          <w:color w:val="231F20"/>
          <w:sz w:val="16"/>
          <w:szCs w:val="16"/>
        </w:rPr>
        <w:t>Burnham, K. P., and D. R. Anderson. 2002. Model selection and</w:t>
      </w:r>
    </w:p>
    <w:p w14:paraId="06568CD1" w14:textId="77777777" w:rsidR="00EC3634" w:rsidRDefault="00EC3634" w:rsidP="00056BE2">
      <w:pPr>
        <w:autoSpaceDE w:val="0"/>
        <w:autoSpaceDN w:val="0"/>
        <w:adjustRightInd w:val="0"/>
        <w:spacing w:line="240" w:lineRule="auto"/>
        <w:ind w:firstLine="0"/>
        <w:rPr>
          <w:rFonts w:eastAsiaTheme="minorHAnsi"/>
          <w:color w:val="231F20"/>
          <w:sz w:val="16"/>
          <w:szCs w:val="16"/>
        </w:rPr>
      </w:pPr>
      <w:r>
        <w:rPr>
          <w:rFonts w:eastAsiaTheme="minorHAnsi"/>
          <w:color w:val="231F20"/>
          <w:sz w:val="16"/>
          <w:szCs w:val="16"/>
        </w:rPr>
        <w:t>inference—a practical information-theoretic approach. Second</w:t>
      </w:r>
    </w:p>
    <w:p w14:paraId="0D317F2C" w14:textId="4164F1BC" w:rsidR="00EC3634" w:rsidRDefault="00EC3634" w:rsidP="00056BE2">
      <w:pPr>
        <w:pStyle w:val="CommentText"/>
      </w:pPr>
      <w:r>
        <w:rPr>
          <w:rFonts w:eastAsiaTheme="minorHAnsi"/>
          <w:color w:val="231F20"/>
          <w:sz w:val="16"/>
          <w:szCs w:val="16"/>
        </w:rPr>
        <w:t>edition. Springer-Verlag, New York, New York, USA.</w:t>
      </w:r>
    </w:p>
  </w:comment>
  <w:comment w:id="287" w:author="Nicole" w:date="2019-12-11T23:01:00Z" w:initials="N">
    <w:p w14:paraId="5E331559" w14:textId="06AE5A74" w:rsidR="00EC3634" w:rsidRDefault="00EC3634" w:rsidP="00C14731">
      <w:pPr>
        <w:pStyle w:val="CommentText"/>
      </w:pPr>
      <w:r>
        <w:rPr>
          <w:rStyle w:val="CommentReference"/>
        </w:rPr>
        <w:annotationRef/>
      </w:r>
      <w:r>
        <w:t>Nicole: clarify statistical terms</w:t>
      </w:r>
    </w:p>
  </w:comment>
  <w:comment w:id="307" w:author="Graham Forrester" w:date="2019-12-11T19:44:00Z" w:initials="GF">
    <w:p w14:paraId="1344129C" w14:textId="0C72AFDA" w:rsidR="00EC3634" w:rsidRDefault="00EC3634">
      <w:pPr>
        <w:pStyle w:val="CommentText"/>
      </w:pPr>
      <w:r>
        <w:rPr>
          <w:rStyle w:val="CommentReference"/>
        </w:rPr>
        <w:annotationRef/>
      </w:r>
      <w:r>
        <w:t>Need to think about how to explain this part!</w:t>
      </w:r>
    </w:p>
  </w:comment>
  <w:comment w:id="308" w:author="Nicole" w:date="2019-12-07T12:21:00Z" w:initials="N">
    <w:p w14:paraId="7C7B8435" w14:textId="41C27D08" w:rsidR="00EC3634" w:rsidRDefault="00EC3634">
      <w:pPr>
        <w:pStyle w:val="CommentText"/>
      </w:pPr>
      <w:r>
        <w:rPr>
          <w:rStyle w:val="CommentReference"/>
        </w:rPr>
        <w:annotationRef/>
      </w:r>
      <w:r>
        <w:t>Brian: huh?</w:t>
      </w:r>
    </w:p>
  </w:comment>
  <w:comment w:id="317" w:author="Graham Forrester" w:date="2019-12-12T11:19:00Z" w:initials="GF">
    <w:p w14:paraId="650ACD93" w14:textId="399B74CC" w:rsidR="00210718" w:rsidRDefault="00210718">
      <w:pPr>
        <w:pStyle w:val="CommentText"/>
      </w:pPr>
      <w:r>
        <w:rPr>
          <w:rStyle w:val="CommentReference"/>
        </w:rPr>
        <w:annotationRef/>
      </w:r>
      <w:r>
        <w:t>The conceptual flow diagram</w:t>
      </w:r>
    </w:p>
  </w:comment>
  <w:comment w:id="320" w:author="Nicole" w:date="2019-12-07T12:22:00Z" w:initials="N">
    <w:p w14:paraId="5D437D9C" w14:textId="07428C93" w:rsidR="00EC3634" w:rsidRDefault="00EC3634">
      <w:pPr>
        <w:pStyle w:val="CommentText"/>
      </w:pPr>
      <w:r>
        <w:rPr>
          <w:rStyle w:val="CommentReference"/>
        </w:rPr>
        <w:annotationRef/>
      </w:r>
      <w:r>
        <w:t xml:space="preserve">Brian: </w:t>
      </w:r>
      <w:r w:rsidRPr="00CE687F">
        <w:t xml:space="preserve">Are you defining a variable name for site? Need to make this more clear with formatting or rewording and putting site in </w:t>
      </w:r>
      <w:proofErr w:type="spellStart"/>
      <w:r w:rsidRPr="00CE687F">
        <w:t>parantheses</w:t>
      </w:r>
      <w:proofErr w:type="spellEnd"/>
      <w:r w:rsidRPr="00CE687F">
        <w:t>.</w:t>
      </w:r>
    </w:p>
  </w:comment>
  <w:comment w:id="329" w:author="Graham Forrester" w:date="2019-12-12T10:06:00Z" w:initials="GF">
    <w:p w14:paraId="3935B407" w14:textId="21CDD607" w:rsidR="000403A2" w:rsidRDefault="000403A2">
      <w:pPr>
        <w:pStyle w:val="CommentText"/>
      </w:pPr>
      <w:r>
        <w:rPr>
          <w:rStyle w:val="CommentReference"/>
        </w:rPr>
        <w:annotationRef/>
      </w:r>
      <w:r>
        <w:t>Nicole – I think this is what you did????</w:t>
      </w:r>
    </w:p>
  </w:comment>
  <w:comment w:id="339" w:author="Nicole" w:date="2019-12-07T12:23:00Z" w:initials="N">
    <w:p w14:paraId="44C4CBA1" w14:textId="6E0B3D8A" w:rsidR="00EC3634" w:rsidRDefault="00EC3634">
      <w:pPr>
        <w:pStyle w:val="CommentText"/>
      </w:pPr>
      <w:r>
        <w:rPr>
          <w:rStyle w:val="CommentReference"/>
        </w:rPr>
        <w:annotationRef/>
      </w:r>
      <w:r>
        <w:t xml:space="preserve">Brian: </w:t>
      </w:r>
      <w:r w:rsidRPr="00CE687F">
        <w:t>year is a variable? Make this more clear.</w:t>
      </w:r>
    </w:p>
  </w:comment>
  <w:comment w:id="340" w:author="Nicole" w:date="2019-12-07T12:23:00Z" w:initials="N">
    <w:p w14:paraId="4044BF6F" w14:textId="66411877" w:rsidR="00EC3634" w:rsidRDefault="00EC3634">
      <w:pPr>
        <w:pStyle w:val="CommentText"/>
      </w:pPr>
      <w:r>
        <w:rPr>
          <w:rStyle w:val="CommentReference"/>
        </w:rPr>
        <w:annotationRef/>
      </w:r>
      <w:r>
        <w:t>Brian: linear trend</w:t>
      </w:r>
    </w:p>
  </w:comment>
  <w:comment w:id="363" w:author="Nicole" w:date="2019-12-07T12:23:00Z" w:initials="N">
    <w:p w14:paraId="6A547E5F" w14:textId="1B1B7B56" w:rsidR="00EC3634" w:rsidRDefault="00EC3634">
      <w:pPr>
        <w:pStyle w:val="CommentText"/>
      </w:pPr>
      <w:r>
        <w:rPr>
          <w:rStyle w:val="CommentReference"/>
        </w:rPr>
        <w:annotationRef/>
      </w:r>
      <w:r>
        <w:t xml:space="preserve">Brian: </w:t>
      </w:r>
      <w:r w:rsidRPr="00CE687F">
        <w:t>again, make it clear what is a variable.</w:t>
      </w:r>
    </w:p>
  </w:comment>
  <w:comment w:id="364" w:author="Graham Forrester" w:date="2019-12-12T10:06:00Z" w:initials="GF">
    <w:p w14:paraId="70989698" w14:textId="365EE882" w:rsidR="000403A2" w:rsidRDefault="000403A2">
      <w:pPr>
        <w:pStyle w:val="CommentText"/>
      </w:pPr>
      <w:r>
        <w:rPr>
          <w:rStyle w:val="CommentReference"/>
        </w:rPr>
        <w:annotationRef/>
      </w:r>
      <w:r>
        <w:t>I tried to do this</w:t>
      </w:r>
    </w:p>
  </w:comment>
  <w:comment w:id="397" w:author="Nicole" w:date="2019-12-07T12:24:00Z" w:initials="N">
    <w:p w14:paraId="594CDA7A" w14:textId="77777777" w:rsidR="00EC3634" w:rsidRDefault="00EC3634" w:rsidP="00CE687F">
      <w:pPr>
        <w:pStyle w:val="CommentText"/>
      </w:pPr>
      <w:r>
        <w:rPr>
          <w:rStyle w:val="CommentReference"/>
        </w:rPr>
        <w:annotationRef/>
      </w:r>
      <w:r>
        <w:t>Brian: Why define an arbitrary cut off? Instead just focus on the most parsimonious models as those with the most weight.</w:t>
      </w:r>
    </w:p>
    <w:p w14:paraId="74666FCE" w14:textId="77777777" w:rsidR="00EC3634" w:rsidRDefault="00EC3634" w:rsidP="00CE687F">
      <w:pPr>
        <w:pStyle w:val="CommentText"/>
      </w:pPr>
    </w:p>
    <w:p w14:paraId="085742B9" w14:textId="18DC2AD9" w:rsidR="00EC3634" w:rsidRDefault="00EC3634" w:rsidP="00CE687F">
      <w:pPr>
        <w:pStyle w:val="CommentText"/>
      </w:pPr>
      <w:r>
        <w:t>It doesn't seem like you actually use these cutoffs for any purpose in the results.</w:t>
      </w:r>
    </w:p>
  </w:comment>
  <w:comment w:id="399" w:author="Graham Forrester" w:date="2019-12-12T10:11:00Z" w:initials="GF">
    <w:p w14:paraId="33F09FF9" w14:textId="58D9D34B" w:rsidR="007641AA" w:rsidRDefault="007641AA">
      <w:pPr>
        <w:pStyle w:val="CommentText"/>
      </w:pPr>
      <w:r>
        <w:rPr>
          <w:rStyle w:val="CommentReference"/>
        </w:rPr>
        <w:annotationRef/>
      </w:r>
      <w:r>
        <w:t>I got rid of the R sentence because it is mentioned above</w:t>
      </w:r>
    </w:p>
  </w:comment>
  <w:comment w:id="406" w:author="Nicole" w:date="2019-12-06T23:13:00Z" w:initials="N">
    <w:p w14:paraId="41A3639F" w14:textId="2B787EBE" w:rsidR="00EC3634" w:rsidRDefault="00EC3634">
      <w:pPr>
        <w:pStyle w:val="CommentText"/>
      </w:pPr>
      <w:r>
        <w:rPr>
          <w:rStyle w:val="CommentReference"/>
        </w:rPr>
        <w:annotationRef/>
      </w:r>
      <w:r>
        <w:t xml:space="preserve">Brian: </w:t>
      </w:r>
      <w:r w:rsidRPr="00EF3546">
        <w:t>There may be some important ecological theory that could help frame your results (Graham/Carlos comment).</w:t>
      </w:r>
    </w:p>
  </w:comment>
  <w:comment w:id="407" w:author="Nicole" w:date="2019-12-11T22:41:00Z" w:initials="N">
    <w:p w14:paraId="1DE33161" w14:textId="01E30627" w:rsidR="00EC3634" w:rsidRDefault="00EC3634" w:rsidP="0016176F">
      <w:pPr>
        <w:pStyle w:val="CommentText"/>
      </w:pPr>
      <w:r>
        <w:rPr>
          <w:rStyle w:val="CommentReference"/>
        </w:rPr>
        <w:annotationRef/>
      </w:r>
      <w:r>
        <w:t xml:space="preserve">***Brian: </w:t>
      </w:r>
      <w:r w:rsidRPr="00EF3546">
        <w:t>Add clarifying statistical definitions to what you did in your figures and manuscript (</w:t>
      </w:r>
      <w:proofErr w:type="spellStart"/>
      <w:r w:rsidRPr="00EF3546">
        <w:t>Gavino</w:t>
      </w:r>
      <w:proofErr w:type="spellEnd"/>
      <w:r w:rsidRPr="00EF3546">
        <w:t xml:space="preserve"> comment)</w:t>
      </w:r>
    </w:p>
  </w:comment>
  <w:comment w:id="408" w:author="Nicole" w:date="2019-12-11T22:42:00Z" w:initials="N">
    <w:p w14:paraId="16E2EFAB" w14:textId="77777777" w:rsidR="00EC3634" w:rsidRDefault="00EC3634" w:rsidP="0016176F">
      <w:r>
        <w:rPr>
          <w:rStyle w:val="CommentReference"/>
        </w:rPr>
        <w:annotationRef/>
      </w:r>
      <w:r>
        <w:t xml:space="preserve">***Brian: </w:t>
      </w:r>
      <w:r w:rsidRPr="00EF3546">
        <w:t>The organizational layout of your many model sets could be improved (comment by Rachel about difficulty in following). Maybe a conceptual flow diagram could help.</w:t>
      </w:r>
    </w:p>
    <w:p w14:paraId="1B1129BF" w14:textId="77777777" w:rsidR="00EC3634" w:rsidRDefault="00EC3634" w:rsidP="0016176F"/>
    <w:p w14:paraId="55FEC576" w14:textId="1B738EE6" w:rsidR="00EC3634" w:rsidRDefault="00EC3634" w:rsidP="0016176F">
      <w:pPr>
        <w:pStyle w:val="CommentText"/>
      </w:pPr>
      <w:r>
        <w:t>Nicole: I have already made this conceptual flow diagram. Should I include it?</w:t>
      </w:r>
    </w:p>
  </w:comment>
  <w:comment w:id="409" w:author="Nicole" w:date="2019-12-11T22:26:00Z" w:initials="N">
    <w:p w14:paraId="22E6F8D3" w14:textId="04777244" w:rsidR="00EC3634" w:rsidRDefault="00EC3634">
      <w:pPr>
        <w:pStyle w:val="CommentText"/>
      </w:pPr>
      <w:r>
        <w:rPr>
          <w:rStyle w:val="CommentReference"/>
        </w:rPr>
        <w:annotationRef/>
      </w:r>
      <w:r>
        <w:t>***</w:t>
      </w:r>
      <w:proofErr w:type="spellStart"/>
      <w:r>
        <w:t>Gavino</w:t>
      </w:r>
      <w:proofErr w:type="spellEnd"/>
      <w:r>
        <w:t>: Discuss the output and the significance of your estimates.</w:t>
      </w:r>
    </w:p>
  </w:comment>
  <w:comment w:id="412" w:author="Nicole" w:date="2019-12-07T12:37:00Z" w:initials="N">
    <w:p w14:paraId="752253B2" w14:textId="44039EC6" w:rsidR="00EC3634" w:rsidRDefault="00EC3634">
      <w:pPr>
        <w:pStyle w:val="CommentText"/>
      </w:pPr>
      <w:r>
        <w:rPr>
          <w:rStyle w:val="CommentReference"/>
        </w:rPr>
        <w:annotationRef/>
      </w:r>
      <w:r>
        <w:t>Rachel: present as a figure/table because numbers are difficult to read</w:t>
      </w:r>
    </w:p>
  </w:comment>
  <w:comment w:id="420" w:author="Nicole" w:date="2019-12-07T12:39:00Z" w:initials="N">
    <w:p w14:paraId="59EEE04E" w14:textId="37C7611D" w:rsidR="00EC3634" w:rsidRDefault="00EC3634">
      <w:pPr>
        <w:pStyle w:val="CommentText"/>
      </w:pPr>
      <w:r>
        <w:rPr>
          <w:rStyle w:val="CommentReference"/>
        </w:rPr>
        <w:annotationRef/>
      </w:r>
      <w:r>
        <w:t>Rachel: provide stats (p-values); what are biological conclusions from such low r-squared?; move A3 and A4 to main body</w:t>
      </w:r>
    </w:p>
  </w:comment>
  <w:comment w:id="421" w:author="Nicole" w:date="2019-12-07T12:40:00Z" w:initials="N">
    <w:p w14:paraId="76E562C9" w14:textId="0E0948FA" w:rsidR="00EC3634" w:rsidRDefault="00EC3634" w:rsidP="00B42DAD">
      <w:pPr>
        <w:pStyle w:val="CommentText"/>
        <w:ind w:firstLine="0"/>
      </w:pPr>
      <w:r>
        <w:rPr>
          <w:rStyle w:val="CommentReference"/>
        </w:rPr>
        <w:annotationRef/>
      </w:r>
      <w:r>
        <w:t>Nicole: Low r-squares are fine because the targets and surrogates can be uncorrelated (line 2760 in code might be able to be used to find correlation coefficients and p-values)</w:t>
      </w:r>
    </w:p>
  </w:comment>
  <w:comment w:id="450" w:author="Nicole" w:date="2019-12-11T23:03:00Z" w:initials="N">
    <w:p w14:paraId="3ADAD2C3" w14:textId="77777777" w:rsidR="00FC0871" w:rsidRDefault="00FC0871" w:rsidP="00FC0871">
      <w:pPr>
        <w:pStyle w:val="CommentText"/>
      </w:pPr>
      <w:r>
        <w:rPr>
          <w:rStyle w:val="CommentReference"/>
        </w:rPr>
        <w:annotationRef/>
      </w:r>
      <w:r>
        <w:t>Nicole: clarify statistical terms</w:t>
      </w:r>
    </w:p>
  </w:comment>
  <w:comment w:id="458" w:author="Graham Forrester" w:date="2019-12-12T11:36:00Z" w:initials="GF">
    <w:p w14:paraId="439AD7F5" w14:textId="7FE1FB45" w:rsidR="0057253E" w:rsidRDefault="0057253E" w:rsidP="0057253E">
      <w:pPr>
        <w:pStyle w:val="CommentText"/>
      </w:pPr>
      <w:r>
        <w:rPr>
          <w:rStyle w:val="CommentReference"/>
        </w:rPr>
        <w:annotationRef/>
      </w:r>
      <w:r>
        <w:t xml:space="preserve">I think this can be an appendix.  The table is the summary table, the figures can be the ones from the </w:t>
      </w:r>
      <w:proofErr w:type="spellStart"/>
      <w:r>
        <w:t>github</w:t>
      </w:r>
      <w:proofErr w:type="spellEnd"/>
      <w:r>
        <w:t xml:space="preserve"> analysis folder </w:t>
      </w:r>
      <w:r w:rsidRPr="0057253E">
        <w:t>basic_r_time_siteasfacet.jpeg</w:t>
      </w:r>
      <w:r>
        <w:t xml:space="preserve">, </w:t>
      </w:r>
      <w:proofErr w:type="spellStart"/>
      <w:r w:rsidRPr="0057253E">
        <w:t>basic_cc_time_siteasfacet</w:t>
      </w:r>
      <w:proofErr w:type="spellEnd"/>
      <w:r>
        <w:t xml:space="preserve">, </w:t>
      </w:r>
      <w:proofErr w:type="spellStart"/>
      <w:r w:rsidRPr="0057253E">
        <w:t>basic_sc_time_siteasfacet</w:t>
      </w:r>
      <w:proofErr w:type="spellEnd"/>
      <w:r w:rsidR="00EC1D51">
        <w:t xml:space="preserve"> (adding p-values r2 </w:t>
      </w:r>
      <w:proofErr w:type="spellStart"/>
      <w:r w:rsidR="00EC1D51">
        <w:t>ect</w:t>
      </w:r>
      <w:proofErr w:type="spellEnd"/>
      <w:r w:rsidR="00EC1D51">
        <w:t xml:space="preserve"> is a detail that can be ignored for now)</w:t>
      </w:r>
    </w:p>
  </w:comment>
  <w:comment w:id="464" w:author="Graham Forrester" w:date="2019-12-12T12:17:00Z" w:initials="GF">
    <w:p w14:paraId="42C52EA6" w14:textId="574B6BB6" w:rsidR="003B2F6F" w:rsidRDefault="003B2F6F">
      <w:pPr>
        <w:pStyle w:val="CommentText"/>
      </w:pPr>
      <w:r>
        <w:rPr>
          <w:rStyle w:val="CommentReference"/>
        </w:rPr>
        <w:annotationRef/>
      </w:r>
      <w:r>
        <w:t xml:space="preserve">This can be </w:t>
      </w:r>
      <w:proofErr w:type="spellStart"/>
      <w:r>
        <w:t>Github</w:t>
      </w:r>
      <w:proofErr w:type="spellEnd"/>
      <w:r>
        <w:t xml:space="preserve"> figures </w:t>
      </w:r>
      <w:r w:rsidRPr="003B2F6F">
        <w:t>basic_cc_time_line.jpeg</w:t>
      </w:r>
      <w:r>
        <w:t xml:space="preserve"> and </w:t>
      </w:r>
      <w:proofErr w:type="spellStart"/>
      <w:r>
        <w:t>equivalwent</w:t>
      </w:r>
      <w:proofErr w:type="spellEnd"/>
      <w:r>
        <w:t xml:space="preserve"> plots for rugosity and sponges</w:t>
      </w:r>
    </w:p>
  </w:comment>
  <w:comment w:id="472" w:author="Graham Forrester" w:date="2019-12-12T11:40:00Z" w:initials="GF">
    <w:p w14:paraId="18758F59" w14:textId="77777777" w:rsidR="00DE59D6" w:rsidRDefault="00DE59D6" w:rsidP="00DE59D6">
      <w:pPr>
        <w:pStyle w:val="CommentText"/>
      </w:pPr>
      <w:r>
        <w:rPr>
          <w:rStyle w:val="CommentReference"/>
        </w:rPr>
        <w:annotationRef/>
      </w:r>
      <w:r>
        <w:t>Figures will need renumbering because I switch A3 and A4</w:t>
      </w:r>
    </w:p>
  </w:comment>
  <w:comment w:id="476" w:author="Graham Forrester" w:date="2019-12-12T12:37:00Z" w:initials="GF">
    <w:p w14:paraId="766AEF38" w14:textId="58B202E6" w:rsidR="00C460FB" w:rsidRDefault="00C460FB">
      <w:pPr>
        <w:pStyle w:val="CommentText"/>
      </w:pPr>
      <w:r>
        <w:rPr>
          <w:rStyle w:val="CommentReference"/>
        </w:rPr>
        <w:annotationRef/>
      </w:r>
      <w:r>
        <w:t xml:space="preserve">Table AX is the summary table again, Figures AXX = </w:t>
      </w:r>
      <w:proofErr w:type="spellStart"/>
      <w:r w:rsidRPr="00C460FB">
        <w:t>basic_coral_time_siteasfacet</w:t>
      </w:r>
      <w:proofErr w:type="spellEnd"/>
      <w:r>
        <w:t xml:space="preserve"> from the </w:t>
      </w:r>
      <w:proofErr w:type="spellStart"/>
      <w:r>
        <w:t>Github</w:t>
      </w:r>
      <w:proofErr w:type="spellEnd"/>
      <w:r>
        <w:t xml:space="preserve"> and the corresponding figures for fish and sponge richness</w:t>
      </w:r>
    </w:p>
  </w:comment>
  <w:comment w:id="486" w:author="Graham Forrester" w:date="2019-12-12T12:42:00Z" w:initials="GF">
    <w:p w14:paraId="6CED27EC" w14:textId="4D7411B6" w:rsidR="00B90E1D" w:rsidRDefault="00B90E1D">
      <w:pPr>
        <w:pStyle w:val="CommentText"/>
      </w:pPr>
      <w:r>
        <w:rPr>
          <w:rStyle w:val="CommentReference"/>
        </w:rPr>
        <w:annotationRef/>
      </w:r>
      <w:r>
        <w:t xml:space="preserve">Use </w:t>
      </w:r>
      <w:r w:rsidRPr="00B90E1D">
        <w:t>basic_coral_time_line.jpeg</w:t>
      </w:r>
      <w:r>
        <w:t xml:space="preserve"> and the corresponding </w:t>
      </w:r>
      <w:proofErr w:type="spellStart"/>
      <w:r>
        <w:t>fisgures</w:t>
      </w:r>
      <w:proofErr w:type="spellEnd"/>
      <w:r>
        <w:t xml:space="preserve"> for sponges and fish.  Note I am assuming the statistical result from just looking at the fitted lines here – which we can check later (post thesis </w:t>
      </w:r>
      <w:proofErr w:type="spellStart"/>
      <w:r>
        <w:t>sunbmission</w:t>
      </w:r>
      <w:proofErr w:type="spellEnd"/>
      <w:r>
        <w:t>)</w:t>
      </w:r>
    </w:p>
  </w:comment>
  <w:comment w:id="504" w:author="Nicole" w:date="2019-12-06T23:07:00Z" w:initials="N">
    <w:p w14:paraId="601D160B" w14:textId="0F026762" w:rsidR="00EC3634" w:rsidRDefault="00EC3634">
      <w:pPr>
        <w:pStyle w:val="CommentText"/>
      </w:pPr>
      <w:r>
        <w:rPr>
          <w:rStyle w:val="CommentReference"/>
        </w:rPr>
        <w:annotationRef/>
      </w:r>
      <w:proofErr w:type="spellStart"/>
      <w:r>
        <w:t>Gavino</w:t>
      </w:r>
      <w:proofErr w:type="spellEnd"/>
      <w:r>
        <w:t xml:space="preserve">: Fix the language. I cannot recall if you use the word "independent" instead of "uncorrelated" in the thesis, but you did on your presentation. Correct the part where you say that the AIC is a measure of parsimony. That is not accurate. AIC, </w:t>
      </w:r>
      <w:proofErr w:type="spellStart"/>
      <w:r>
        <w:t>AICc</w:t>
      </w:r>
      <w:proofErr w:type="spellEnd"/>
      <w:r>
        <w:t xml:space="preserve"> and BIC are model selection criteria that help selecting the most parsimonious model among those that fit well the data. In some cases you were comparing models with good fit and models with bad fit, with the same number of parameters. In that case it does not make sense to talk about parsimony, rather quality of fit.</w:t>
      </w:r>
    </w:p>
  </w:comment>
  <w:comment w:id="505" w:author="Nicole" w:date="2019-12-11T23:02:00Z" w:initials="N">
    <w:p w14:paraId="65F125B7" w14:textId="15D93CFB" w:rsidR="00EC3634" w:rsidRDefault="00EC3634" w:rsidP="00C14731">
      <w:pPr>
        <w:pStyle w:val="CommentText"/>
      </w:pPr>
      <w:r>
        <w:rPr>
          <w:rStyle w:val="CommentReference"/>
        </w:rPr>
        <w:annotationRef/>
      </w:r>
      <w:r>
        <w:t>Nicole: clarify statistical terms</w:t>
      </w:r>
    </w:p>
  </w:comment>
  <w:comment w:id="506" w:author="Nicole" w:date="2019-12-06T23:16:00Z" w:initials="N">
    <w:p w14:paraId="45B25EF9" w14:textId="0C86F178" w:rsidR="00EC3634" w:rsidRDefault="00EC3634">
      <w:pPr>
        <w:pStyle w:val="CommentText"/>
      </w:pPr>
      <w:r>
        <w:rPr>
          <w:rStyle w:val="CommentReference"/>
        </w:rPr>
        <w:annotationRef/>
      </w:r>
      <w:r>
        <w:t>Carlos: Negatively correlated does not mean it is independent, unclear</w:t>
      </w:r>
    </w:p>
  </w:comment>
  <w:comment w:id="508" w:author="Graham Forrester" w:date="2019-12-12T11:40:00Z" w:initials="GF">
    <w:p w14:paraId="7E0AD1A6" w14:textId="2724271E" w:rsidR="00FC0871" w:rsidRDefault="00FC0871">
      <w:pPr>
        <w:pStyle w:val="CommentText"/>
      </w:pPr>
      <w:r>
        <w:rPr>
          <w:rStyle w:val="CommentReference"/>
        </w:rPr>
        <w:annotationRef/>
      </w:r>
      <w:r>
        <w:t>Figures will need renumbering because I switch A3 and A4</w:t>
      </w:r>
    </w:p>
  </w:comment>
  <w:comment w:id="511" w:author="Nicole" w:date="2019-12-11T23:03:00Z" w:initials="N">
    <w:p w14:paraId="4A0533F6" w14:textId="53AB41F6" w:rsidR="00EC3634" w:rsidRDefault="00EC3634" w:rsidP="00C14731">
      <w:pPr>
        <w:pStyle w:val="CommentText"/>
      </w:pPr>
      <w:r>
        <w:rPr>
          <w:rStyle w:val="CommentReference"/>
        </w:rPr>
        <w:annotationRef/>
      </w:r>
      <w:r>
        <w:t>Nicole: clarify statistical terms</w:t>
      </w:r>
    </w:p>
  </w:comment>
  <w:comment w:id="553" w:author="Nicole" w:date="2019-12-07T12:26:00Z" w:initials="N">
    <w:p w14:paraId="17518AB7" w14:textId="5F5273FA" w:rsidR="00EC3634" w:rsidRDefault="00EC3634">
      <w:pPr>
        <w:pStyle w:val="CommentText"/>
      </w:pPr>
      <w:r>
        <w:rPr>
          <w:rStyle w:val="CommentReference"/>
        </w:rPr>
        <w:annotationRef/>
      </w:r>
      <w:r>
        <w:t xml:space="preserve">Brian: </w:t>
      </w:r>
      <w:r w:rsidRPr="00CE687F">
        <w:t>even more so, all models with any AIC weight included the variable "year".</w:t>
      </w:r>
    </w:p>
  </w:comment>
  <w:comment w:id="584" w:author="Nicole" w:date="2019-12-07T12:27:00Z" w:initials="N">
    <w:p w14:paraId="5EDB7706" w14:textId="0B9208AF" w:rsidR="00EC3634" w:rsidRDefault="00EC3634">
      <w:pPr>
        <w:pStyle w:val="CommentText"/>
      </w:pPr>
      <w:r>
        <w:rPr>
          <w:rStyle w:val="CommentReference"/>
        </w:rPr>
        <w:annotationRef/>
      </w:r>
      <w:r>
        <w:t xml:space="preserve">Brian: </w:t>
      </w:r>
      <w:r w:rsidRPr="00CE687F">
        <w:t>be specific. Not stable throughout the study period of X number of years.</w:t>
      </w:r>
    </w:p>
  </w:comment>
  <w:comment w:id="585" w:author="Nicole" w:date="2019-12-07T12:27:00Z" w:initials="N">
    <w:p w14:paraId="7C63EBAD" w14:textId="22BFEC29" w:rsidR="00EC3634" w:rsidRDefault="00EC3634">
      <w:pPr>
        <w:pStyle w:val="CommentText"/>
      </w:pPr>
      <w:r>
        <w:rPr>
          <w:rStyle w:val="CommentReference"/>
        </w:rPr>
        <w:annotationRef/>
      </w:r>
      <w:r>
        <w:t xml:space="preserve">Brian: </w:t>
      </w:r>
      <w:r w:rsidRPr="00CE687F">
        <w:t>Notably though is that the relationship is always positive between coral richness and coral cover. While the magnitude varies by linear trend, the association is always positive. Do you think this is useful knowledge for monitoring?</w:t>
      </w:r>
    </w:p>
  </w:comment>
  <w:comment w:id="614" w:author="Nicole" w:date="2019-12-06T23:18:00Z" w:initials="N">
    <w:p w14:paraId="65F71495" w14:textId="4BCB6475" w:rsidR="00EC3634" w:rsidRDefault="00EC3634">
      <w:pPr>
        <w:pStyle w:val="CommentText"/>
      </w:pPr>
      <w:r>
        <w:rPr>
          <w:rStyle w:val="CommentReference"/>
        </w:rPr>
        <w:annotationRef/>
      </w:r>
      <w:r>
        <w:t>Carlos: unclear</w:t>
      </w:r>
    </w:p>
  </w:comment>
  <w:comment w:id="631" w:author="Nicole" w:date="2019-12-07T12:42:00Z" w:initials="N">
    <w:p w14:paraId="15415A64" w14:textId="11519538" w:rsidR="00EC3634" w:rsidRDefault="00EC3634">
      <w:pPr>
        <w:pStyle w:val="CommentText"/>
      </w:pPr>
      <w:r>
        <w:rPr>
          <w:rStyle w:val="CommentReference"/>
        </w:rPr>
        <w:annotationRef/>
      </w:r>
      <w:r>
        <w:t>Nicole: For % coral cover &lt;20% I calculated average sponge richness to be 21.6 from 1993-2007 and 24.7 from 2008-2018</w:t>
      </w:r>
    </w:p>
  </w:comment>
  <w:comment w:id="671" w:author="Nicole" w:date="2019-12-07T12:48:00Z" w:initials="N">
    <w:p w14:paraId="4EA98936" w14:textId="282051D0" w:rsidR="00EC3634" w:rsidRDefault="00EC3634">
      <w:pPr>
        <w:pStyle w:val="CommentText"/>
      </w:pPr>
      <w:r>
        <w:rPr>
          <w:rStyle w:val="CommentReference"/>
        </w:rPr>
        <w:annotationRef/>
      </w:r>
      <w:r>
        <w:t>Rachel: you say variations in fish richness not explained by rugosity alone BUT sites are distinct by rugosity. If this was the major correlate, site wouldn’t matter, if site matters, it limits your predictive ability</w:t>
      </w:r>
    </w:p>
  </w:comment>
  <w:comment w:id="672" w:author="Nicole" w:date="2019-12-07T12:28:00Z" w:initials="N">
    <w:p w14:paraId="37D3B3B1" w14:textId="73832266" w:rsidR="00EC3634" w:rsidRDefault="00EC3634">
      <w:pPr>
        <w:pStyle w:val="CommentText"/>
      </w:pPr>
      <w:r>
        <w:rPr>
          <w:rStyle w:val="CommentReference"/>
        </w:rPr>
        <w:annotationRef/>
      </w:r>
      <w:r>
        <w:t xml:space="preserve">Brian: </w:t>
      </w:r>
      <w:r w:rsidRPr="00CE687F">
        <w:t>rewrite. rephrase in terms of the change of effect, not the position on a graph.</w:t>
      </w:r>
    </w:p>
  </w:comment>
  <w:comment w:id="673" w:author="Nicole" w:date="2019-12-07T12:28:00Z" w:initials="N">
    <w:p w14:paraId="08CB8FDB" w14:textId="072CE058" w:rsidR="00EC3634" w:rsidRDefault="00EC3634">
      <w:pPr>
        <w:pStyle w:val="CommentText"/>
      </w:pPr>
      <w:r>
        <w:rPr>
          <w:rStyle w:val="CommentReference"/>
        </w:rPr>
        <w:annotationRef/>
      </w:r>
      <w:r>
        <w:t>Brian: this is a tough sentence to read</w:t>
      </w:r>
    </w:p>
  </w:comment>
  <w:comment w:id="676" w:author="Nicole" w:date="2019-12-06T23:13:00Z" w:initials="N">
    <w:p w14:paraId="43B6E11A" w14:textId="17B262C0" w:rsidR="00EC3634" w:rsidRDefault="00EC3634">
      <w:pPr>
        <w:pStyle w:val="CommentText"/>
      </w:pPr>
      <w:r>
        <w:rPr>
          <w:rStyle w:val="CommentReference"/>
        </w:rPr>
        <w:annotationRef/>
      </w:r>
      <w:r>
        <w:t xml:space="preserve">Brian: </w:t>
      </w:r>
      <w:r w:rsidRPr="00EF3546">
        <w:t>I encourage you to add a Limitations subsection in the discussion to identify factors that you could not deal with that warrant consideration when learning from your work. For example, fish richness is really a subset of fish available. For example, some species are not recognized to the species level. For example, you were unable to measure species diversity.</w:t>
      </w:r>
    </w:p>
  </w:comment>
  <w:comment w:id="677" w:author="Nicole" w:date="2019-12-07T12:28:00Z" w:initials="N">
    <w:p w14:paraId="5FA731AF" w14:textId="19D9A0B8" w:rsidR="00EC3634" w:rsidRDefault="00EC3634">
      <w:pPr>
        <w:pStyle w:val="CommentText"/>
      </w:pPr>
      <w:r>
        <w:rPr>
          <w:rStyle w:val="CommentReference"/>
        </w:rPr>
        <w:annotationRef/>
      </w:r>
      <w:r>
        <w:t xml:space="preserve">Brian: </w:t>
      </w:r>
      <w:r w:rsidRPr="00CE687F">
        <w:t xml:space="preserve">I would like to see simple and clear conclusions of what your results support. Did you find important surrogate relationships? Were they stable over time? Why is this information important. Who is it important for- </w:t>
      </w:r>
      <w:proofErr w:type="spellStart"/>
      <w:r w:rsidRPr="00CE687F">
        <w:t>speciclaly</w:t>
      </w:r>
      <w:proofErr w:type="spellEnd"/>
      <w:r w:rsidRPr="00CE687F">
        <w:t xml:space="preserve"> what is the spatial domain of your results- coral reefs of the </w:t>
      </w:r>
      <w:proofErr w:type="spellStart"/>
      <w:r w:rsidRPr="00CE687F">
        <w:t>carribean</w:t>
      </w:r>
      <w:proofErr w:type="spellEnd"/>
      <w:r w:rsidRPr="00CE687F">
        <w:t xml:space="preserve"> or all coral reefs or something else.</w:t>
      </w:r>
    </w:p>
  </w:comment>
  <w:comment w:id="678" w:author="Nicole" w:date="2019-12-06T23:29:00Z" w:initials="N">
    <w:p w14:paraId="2330B733" w14:textId="77777777" w:rsidR="00EC3634" w:rsidRDefault="00EC3634" w:rsidP="00881767">
      <w:pPr>
        <w:pStyle w:val="CommentText"/>
      </w:pPr>
      <w:r>
        <w:rPr>
          <w:rStyle w:val="CommentReference"/>
        </w:rPr>
        <w:annotationRef/>
      </w:r>
      <w:r>
        <w:t>Carlos: delete</w:t>
      </w:r>
    </w:p>
  </w:comment>
  <w:comment w:id="680" w:author="Nicole" w:date="2019-12-07T12:17:00Z" w:initials="N">
    <w:p w14:paraId="1EF0EC55" w14:textId="77777777" w:rsidR="00EC3634" w:rsidRDefault="00EC3634" w:rsidP="00881767">
      <w:pPr>
        <w:pStyle w:val="CommentText"/>
      </w:pPr>
      <w:r>
        <w:rPr>
          <w:rStyle w:val="CommentReference"/>
        </w:rPr>
        <w:annotationRef/>
      </w:r>
      <w:r>
        <w:t xml:space="preserve">Brian: </w:t>
      </w:r>
      <w:r w:rsidRPr="00B648A4">
        <w:t>It does obfuscate the meaning of the modeled relationship between surrogate and target. I would suggest bring this up in the discussion and suggest possible issues that it may be cause. could use a "limitations" section. Instead of writing it off here, maybe point the reader to the discussion.</w:t>
      </w:r>
    </w:p>
  </w:comment>
  <w:comment w:id="679" w:author="Nicole" w:date="2019-12-06T23:15:00Z" w:initials="N">
    <w:p w14:paraId="1BA73353" w14:textId="77777777" w:rsidR="00EC3634" w:rsidRDefault="00EC3634" w:rsidP="00881767">
      <w:pPr>
        <w:pStyle w:val="CommentText"/>
      </w:pPr>
      <w:r>
        <w:rPr>
          <w:rStyle w:val="CommentReference"/>
        </w:rPr>
        <w:annotationRef/>
      </w:r>
      <w:r>
        <w:t>Carlos: A bit unclear</w:t>
      </w:r>
    </w:p>
  </w:comment>
  <w:comment w:id="681" w:author="Nicole" w:date="2019-11-20T05:17:00Z" w:initials="N">
    <w:p w14:paraId="7A99DDE6" w14:textId="02E046C3" w:rsidR="00EC3634" w:rsidRDefault="00EC3634" w:rsidP="00DF05B3">
      <w:pPr>
        <w:pStyle w:val="CommentText"/>
      </w:pPr>
      <w:r>
        <w:rPr>
          <w:rStyle w:val="CommentReference"/>
        </w:rPr>
        <w:annotationRef/>
      </w:r>
      <w:r>
        <w:rPr>
          <w:rStyle w:val="CommentReference"/>
        </w:rPr>
        <w:annotationRef/>
      </w:r>
      <w:r>
        <w:t>Main Point: Local richness can vary for a variety of reasons. How might these reasons be able to inform how richness varied in our study.</w:t>
      </w:r>
      <w:r w:rsidRPr="00DF05B3">
        <w:t xml:space="preserve"> </w:t>
      </w:r>
      <w:r>
        <w:t>Surrogates have limits on spatial and temporal scales that should be explicitly addressed for studies that use them</w:t>
      </w:r>
    </w:p>
  </w:comment>
  <w:comment w:id="683" w:author="Nicole" w:date="2019-12-07T12:29:00Z" w:initials="N">
    <w:p w14:paraId="4CF76785" w14:textId="6504B439" w:rsidR="00EC3634" w:rsidRDefault="00EC3634">
      <w:pPr>
        <w:pStyle w:val="CommentText"/>
      </w:pPr>
      <w:r>
        <w:rPr>
          <w:rStyle w:val="CommentReference"/>
        </w:rPr>
        <w:annotationRef/>
      </w:r>
      <w:r>
        <w:t>Brian: why line break here?</w:t>
      </w:r>
    </w:p>
  </w:comment>
  <w:comment w:id="684" w:author="Nicole" w:date="2019-11-20T03:58:00Z" w:initials="N">
    <w:p w14:paraId="1751A14C" w14:textId="04DEAC62" w:rsidR="00EC3634" w:rsidRDefault="00EC3634">
      <w:pPr>
        <w:pStyle w:val="CommentText"/>
      </w:pPr>
      <w:r>
        <w:rPr>
          <w:rStyle w:val="CommentReference"/>
        </w:rPr>
        <w:annotationRef/>
      </w:r>
      <w:r>
        <w:t>Takeaway from this paper:</w:t>
      </w:r>
    </w:p>
    <w:p w14:paraId="7348AD77" w14:textId="71E8B641" w:rsidR="00EC3634" w:rsidRDefault="00EC3634">
      <w:pPr>
        <w:pStyle w:val="CommentText"/>
      </w:pPr>
      <w:r>
        <w:t>Descriptions of the high variability of mechanisms of and distances for dispersal</w:t>
      </w:r>
    </w:p>
  </w:comment>
  <w:comment w:id="685" w:author="Nicole" w:date="2019-11-20T03:57:00Z" w:initials="N">
    <w:p w14:paraId="6D87EA04" w14:textId="437ED1F0" w:rsidR="00EC3634" w:rsidRDefault="00EC3634">
      <w:pPr>
        <w:pStyle w:val="CommentText"/>
      </w:pPr>
      <w:r>
        <w:rPr>
          <w:rStyle w:val="CommentReference"/>
        </w:rPr>
        <w:annotationRef/>
      </w:r>
      <w:r>
        <w:t>Takeaway from this paper: Connectivity of reefs based on variable dispersal mechanisms in corals and fish affect biodiversity; there is high variability in dispersal distance</w:t>
      </w:r>
    </w:p>
  </w:comment>
  <w:comment w:id="682" w:author="Graham Forrester" w:date="2019-12-03T11:42:00Z" w:initials="GF">
    <w:p w14:paraId="4EE592AC" w14:textId="4CE8303F" w:rsidR="00EC3634" w:rsidRDefault="00EC3634">
      <w:pPr>
        <w:pStyle w:val="CommentText"/>
      </w:pPr>
      <w:r>
        <w:rPr>
          <w:rStyle w:val="CommentReference"/>
        </w:rPr>
        <w:annotationRef/>
      </w:r>
      <w:r>
        <w:t xml:space="preserve">These points need to be made </w:t>
      </w:r>
      <w:proofErr w:type="spellStart"/>
      <w:r>
        <w:t>relevent</w:t>
      </w:r>
      <w:proofErr w:type="spellEnd"/>
      <w:r>
        <w:t xml:space="preserve"> to the results.  </w:t>
      </w:r>
    </w:p>
  </w:comment>
  <w:comment w:id="686" w:author="Nicole" w:date="2019-11-20T05:22:00Z" w:initials="N">
    <w:p w14:paraId="7F3B3A69" w14:textId="3F7E3502" w:rsidR="00EC3634" w:rsidRDefault="00EC3634" w:rsidP="00030BAE">
      <w:pPr>
        <w:pStyle w:val="CommentText"/>
      </w:pPr>
      <w:r>
        <w:rPr>
          <w:rStyle w:val="CommentReference"/>
        </w:rPr>
        <w:annotationRef/>
      </w:r>
      <w:r>
        <w:t>Takeaway from this paper: there are several mentioned in the text; sites with high rugosity have high coral and fish richness even though these reefs may be DOMINATED by only a few species of corals</w:t>
      </w:r>
    </w:p>
  </w:comment>
  <w:comment w:id="687" w:author="Graham Forrester" w:date="2019-12-03T11:43:00Z" w:initials="GF">
    <w:p w14:paraId="07107738" w14:textId="46C531DE" w:rsidR="00EC3634" w:rsidRDefault="00EC3634">
      <w:pPr>
        <w:pStyle w:val="CommentText"/>
      </w:pPr>
      <w:r>
        <w:rPr>
          <w:rStyle w:val="CommentReference"/>
        </w:rPr>
        <w:annotationRef/>
      </w:r>
      <w:r>
        <w:t>This would not have made sense.  I have thought off and on about suggesting we add fish abundance as a surrogate (for fish richness).</w:t>
      </w:r>
    </w:p>
  </w:comment>
  <w:comment w:id="688" w:author="Graham Forrester" w:date="2019-12-03T11:50:00Z" w:initials="GF">
    <w:p w14:paraId="37952E27" w14:textId="44FAA7AE" w:rsidR="00EC3634" w:rsidRDefault="00EC3634">
      <w:pPr>
        <w:pStyle w:val="CommentText"/>
      </w:pPr>
      <w:r>
        <w:rPr>
          <w:rStyle w:val="CommentReference"/>
        </w:rPr>
        <w:annotationRef/>
      </w:r>
      <w:r>
        <w:t xml:space="preserve">This specific result (rugosity vs fish richness) can be contrasted with Pratchett et al 2011.. They </w:t>
      </w:r>
      <w:r w:rsidRPr="00CA66EB">
        <w:t>r</w:t>
      </w:r>
      <w:r w:rsidRPr="00CA66EB">
        <w:rPr>
          <w:rFonts w:ascii="AppleSystemUIFontBold" w:eastAsiaTheme="minorHAnsi" w:hAnsi="AppleSystemUIFontBold" w:cs="AppleSystemUIFontBold"/>
        </w:rPr>
        <w:t>eview fish richness losses after coral cover losses.  Decline of coral cover is co</w:t>
      </w:r>
      <w:r>
        <w:rPr>
          <w:rFonts w:ascii="AppleSystemUIFontBold" w:eastAsiaTheme="minorHAnsi" w:hAnsi="AppleSystemUIFontBold" w:cs="AppleSystemUIFontBold"/>
        </w:rPr>
        <w:t>r</w:t>
      </w:r>
      <w:r w:rsidRPr="00CA66EB">
        <w:rPr>
          <w:rFonts w:ascii="AppleSystemUIFontBold" w:eastAsiaTheme="minorHAnsi" w:hAnsi="AppleSystemUIFontBold" w:cs="AppleSystemUIFontBold"/>
        </w:rPr>
        <w:t xml:space="preserve">related with loss of fish richness.  We don’t really find that??   They say the effect of coral loss is lowest in </w:t>
      </w:r>
      <w:proofErr w:type="spellStart"/>
      <w:r w:rsidRPr="00CA66EB">
        <w:rPr>
          <w:rFonts w:ascii="AppleSystemUIFontBold" w:eastAsiaTheme="minorHAnsi" w:hAnsi="AppleSystemUIFontBold" w:cs="AppleSystemUIFontBold"/>
        </w:rPr>
        <w:t>depauparate</w:t>
      </w:r>
      <w:proofErr w:type="spellEnd"/>
      <w:r w:rsidRPr="00CA66EB">
        <w:rPr>
          <w:rFonts w:ascii="AppleSystemUIFontBold" w:eastAsiaTheme="minorHAnsi" w:hAnsi="AppleSystemUIFontBold" w:cs="AppleSystemUIFontBold"/>
        </w:rPr>
        <w:t xml:space="preserve"> areas (</w:t>
      </w:r>
      <w:proofErr w:type="spellStart"/>
      <w:r w:rsidRPr="00CA66EB">
        <w:rPr>
          <w:rFonts w:ascii="AppleSystemUIFontBold" w:eastAsiaTheme="minorHAnsi" w:hAnsi="AppleSystemUIFontBold" w:cs="AppleSystemUIFontBold"/>
        </w:rPr>
        <w:t>i</w:t>
      </w:r>
      <w:proofErr w:type="spellEnd"/>
      <w:r w:rsidRPr="00CA66EB">
        <w:rPr>
          <w:rFonts w:ascii="AppleSystemUIFontBold" w:eastAsiaTheme="minorHAnsi" w:hAnsi="AppleSystemUIFontBold" w:cs="AppleSystemUIFontBold"/>
        </w:rPr>
        <w:t xml:space="preserve"> .e. </w:t>
      </w:r>
      <w:r>
        <w:rPr>
          <w:rFonts w:ascii="AppleSystemUIFontBold" w:eastAsiaTheme="minorHAnsi" w:hAnsi="AppleSystemUIFontBold" w:cs="AppleSystemUIFontBold"/>
        </w:rPr>
        <w:t>C</w:t>
      </w:r>
      <w:r w:rsidRPr="00CA66EB">
        <w:rPr>
          <w:rFonts w:ascii="AppleSystemUIFontBold" w:eastAsiaTheme="minorHAnsi" w:hAnsi="AppleSystemUIFontBold" w:cs="AppleSystemUIFontBold"/>
        </w:rPr>
        <w:t>aribbean), perhaps because a long history of human impact has left mostly generalist fishes that are resilient to coral loss.</w:t>
      </w:r>
    </w:p>
  </w:comment>
  <w:comment w:id="690" w:author="Nicole" w:date="2019-12-07T12:51:00Z" w:initials="N">
    <w:p w14:paraId="7AEF4DD5" w14:textId="2D0C503D" w:rsidR="00EC3634" w:rsidRDefault="00EC3634">
      <w:pPr>
        <w:pStyle w:val="CommentText"/>
      </w:pPr>
      <w:r>
        <w:rPr>
          <w:rStyle w:val="CommentReference"/>
        </w:rPr>
        <w:annotationRef/>
      </w:r>
      <w:r>
        <w:t xml:space="preserve">“increase” here is misleading and this sentence relies on “for a given amount of coral cover” to be interpreted correctly. I mean to suggest here that the most dominant species (i.e. the ones with the most cover) experience a disproportionate decline in abundance, thus reducing </w:t>
      </w:r>
      <w:proofErr w:type="spellStart"/>
      <w:r>
        <w:t>covral</w:t>
      </w:r>
      <w:proofErr w:type="spellEnd"/>
      <w:r>
        <w:t xml:space="preserve"> cover without affecting coral richness</w:t>
      </w:r>
    </w:p>
  </w:comment>
  <w:comment w:id="691" w:author="Nicole" w:date="2019-12-07T12:29:00Z" w:initials="N">
    <w:p w14:paraId="0082EB0E" w14:textId="6BEB7B83" w:rsidR="00EC3634" w:rsidRDefault="00EC3634">
      <w:pPr>
        <w:pStyle w:val="CommentText"/>
      </w:pPr>
      <w:r>
        <w:rPr>
          <w:rStyle w:val="CommentReference"/>
        </w:rPr>
        <w:annotationRef/>
      </w:r>
      <w:r>
        <w:t>Brian: Rephrase and reference the study here.</w:t>
      </w:r>
    </w:p>
  </w:comment>
  <w:comment w:id="689" w:author="Graham Forrester" w:date="2019-12-03T11:44:00Z" w:initials="GF">
    <w:p w14:paraId="1616FF1F" w14:textId="6BD3CE10" w:rsidR="00EC3634" w:rsidRDefault="00EC3634">
      <w:pPr>
        <w:pStyle w:val="CommentText"/>
      </w:pPr>
      <w:r>
        <w:rPr>
          <w:rStyle w:val="CommentReference"/>
        </w:rPr>
        <w:annotationRef/>
      </w:r>
      <w:r>
        <w:t xml:space="preserve">Too many things mixed together.  Better to discuss each surrogate-target relationship separately?  Is the general point for this paragraph actually that, for each target group there was a different “best” surrogate?  So, it is unlikely that any one surrogate will be useful for broad multi-group richness (i.e. total richness on reefs)  </w:t>
      </w:r>
    </w:p>
  </w:comment>
  <w:comment w:id="692" w:author="Graham Forrester" w:date="2019-11-20T11:25:00Z" w:initials="GF">
    <w:p w14:paraId="552ED08E" w14:textId="2E34F0E4" w:rsidR="00EC3634" w:rsidRDefault="00EC3634">
      <w:pPr>
        <w:pStyle w:val="CommentText"/>
      </w:pPr>
      <w:r>
        <w:rPr>
          <w:rStyle w:val="CommentReference"/>
        </w:rPr>
        <w:annotationRef/>
      </w:r>
      <w:r>
        <w:t>I know that it was boat anchoring, but leave this aside for now.</w:t>
      </w:r>
    </w:p>
  </w:comment>
  <w:comment w:id="693" w:author="Nicole" w:date="2019-11-26T13:50:00Z" w:initials="N">
    <w:p w14:paraId="535B8D36" w14:textId="6BFF9915" w:rsidR="00EC3634" w:rsidRDefault="00EC3634">
      <w:pPr>
        <w:pStyle w:val="CommentText"/>
      </w:pPr>
      <w:r>
        <w:rPr>
          <w:rStyle w:val="CommentReference"/>
        </w:rPr>
        <w:annotationRef/>
      </w:r>
      <w:r>
        <w:t>***Sponges may not be affected by environmental pressures as readily as corals, so they may outcompete stressed corals for space. Bell et al. 2013 “Could some coral reefs become sponge reefs as our climate changes?”…not cited in Lit Cited, but this paper is on Mendeley</w:t>
      </w:r>
    </w:p>
  </w:comment>
  <w:comment w:id="694" w:author="Graham Forrester" w:date="2019-12-03T12:01:00Z" w:initials="GF">
    <w:p w14:paraId="5F28C972" w14:textId="77777777" w:rsidR="00EC3634" w:rsidRDefault="00EC3634">
      <w:pPr>
        <w:pStyle w:val="CommentText"/>
      </w:pPr>
      <w:r>
        <w:rPr>
          <w:rStyle w:val="CommentReference"/>
        </w:rPr>
        <w:annotationRef/>
      </w:r>
      <w:r>
        <w:t xml:space="preserve">Lots of semi-connected points in this paragraph.  </w:t>
      </w:r>
    </w:p>
    <w:p w14:paraId="30A4A135" w14:textId="77777777" w:rsidR="00EC3634" w:rsidRDefault="00EC3634">
      <w:pPr>
        <w:pStyle w:val="CommentText"/>
      </w:pPr>
    </w:p>
    <w:p w14:paraId="6D33B92C" w14:textId="77777777" w:rsidR="00EC3634" w:rsidRDefault="00EC3634">
      <w:pPr>
        <w:pStyle w:val="CommentText"/>
      </w:pPr>
      <w:r>
        <w:t>Group according to…..</w:t>
      </w:r>
    </w:p>
    <w:p w14:paraId="1FE480A6" w14:textId="77777777" w:rsidR="00EC3634" w:rsidRDefault="00EC3634">
      <w:pPr>
        <w:pStyle w:val="CommentText"/>
      </w:pPr>
      <w:r>
        <w:t>Basis in the literature for predicting specific surrogate-target relationships for sponges?</w:t>
      </w:r>
    </w:p>
    <w:p w14:paraId="4C03E95E" w14:textId="77777777" w:rsidR="00EC3634" w:rsidRDefault="00EC3634">
      <w:pPr>
        <w:pStyle w:val="CommentText"/>
      </w:pPr>
    </w:p>
    <w:p w14:paraId="5CC39958" w14:textId="77777777" w:rsidR="00EC3634" w:rsidRDefault="00EC3634">
      <w:pPr>
        <w:pStyle w:val="CommentText"/>
      </w:pPr>
      <w:r>
        <w:t xml:space="preserve">Main result for sponges – their richness was weakly predicted by the surrogates and largely independent of coral/fish richness.  </w:t>
      </w:r>
    </w:p>
    <w:p w14:paraId="371A4A61" w14:textId="77777777" w:rsidR="00EC3634" w:rsidRDefault="00EC3634">
      <w:pPr>
        <w:pStyle w:val="CommentText"/>
      </w:pPr>
    </w:p>
    <w:p w14:paraId="36028CE5" w14:textId="56DEA985" w:rsidR="00EC3634" w:rsidRDefault="00EC3634">
      <w:pPr>
        <w:pStyle w:val="CommentText"/>
      </w:pPr>
    </w:p>
  </w:comment>
  <w:comment w:id="695" w:author="Nicole" w:date="2019-11-20T05:24:00Z" w:initials="N">
    <w:p w14:paraId="5600C804" w14:textId="0C3BB952" w:rsidR="00EC3634" w:rsidRDefault="00EC3634">
      <w:pPr>
        <w:pStyle w:val="CommentText"/>
      </w:pPr>
      <w:r>
        <w:rPr>
          <w:rStyle w:val="CommentReference"/>
        </w:rPr>
        <w:annotationRef/>
      </w:r>
      <w:r>
        <w:t>Takeaway from this paper: Allelopathic sponges, may reduce coral cover at local scales</w:t>
      </w:r>
    </w:p>
  </w:comment>
  <w:comment w:id="696" w:author="Nicole" w:date="2019-11-20T05:31:00Z" w:initials="N">
    <w:p w14:paraId="7EF80EBE" w14:textId="2F1AAE55" w:rsidR="00EC3634" w:rsidRDefault="00EC3634">
      <w:pPr>
        <w:pStyle w:val="CommentText"/>
      </w:pPr>
      <w:r>
        <w:rPr>
          <w:rStyle w:val="CommentReference"/>
        </w:rPr>
        <w:annotationRef/>
      </w:r>
      <w:r>
        <w:t>Takeaway from this paper: unpalatable sponges, those that use chemicals to deter predation by fish, are also allelopathic toward corals and are relatively common on Caribbean coral reefs (Caribbean)</w:t>
      </w:r>
    </w:p>
  </w:comment>
  <w:comment w:id="697" w:author="Nicole" w:date="2019-11-20T05:31:00Z" w:initials="N">
    <w:p w14:paraId="64414C51" w14:textId="79221A7E" w:rsidR="00EC3634" w:rsidRDefault="00EC3634">
      <w:pPr>
        <w:pStyle w:val="CommentText"/>
      </w:pPr>
      <w:r>
        <w:rPr>
          <w:rStyle w:val="CommentReference"/>
        </w:rPr>
        <w:annotationRef/>
      </w:r>
      <w:r>
        <w:t xml:space="preserve">Takeaway from </w:t>
      </w:r>
      <w:proofErr w:type="spellStart"/>
      <w:r>
        <w:t>Loh</w:t>
      </w:r>
      <w:proofErr w:type="spellEnd"/>
      <w:r>
        <w:t xml:space="preserve"> 2014: palatable sponges are fast-growing and compete with reef-building corals for space (Caribbean)</w:t>
      </w:r>
    </w:p>
    <w:p w14:paraId="3807ED00" w14:textId="77777777" w:rsidR="00EC3634" w:rsidRDefault="00EC3634">
      <w:pPr>
        <w:pStyle w:val="CommentText"/>
      </w:pPr>
    </w:p>
    <w:p w14:paraId="231BFA09" w14:textId="32C87A94" w:rsidR="00EC3634" w:rsidRDefault="00EC3634">
      <w:pPr>
        <w:pStyle w:val="CommentText"/>
      </w:pPr>
      <w:r>
        <w:t>Takeaway from Stella 2011: sponges can hold reef together and play important role in cycling of some nutrients; sponges can be allelopathic and overgrow corals</w:t>
      </w:r>
    </w:p>
  </w:comment>
  <w:comment w:id="698" w:author="Nicole" w:date="2019-11-20T05:31:00Z" w:initials="N">
    <w:p w14:paraId="4E0D3E57" w14:textId="5D125270" w:rsidR="00EC3634" w:rsidRDefault="00EC3634">
      <w:pPr>
        <w:pStyle w:val="CommentText"/>
      </w:pPr>
      <w:r>
        <w:rPr>
          <w:rStyle w:val="CommentReference"/>
        </w:rPr>
        <w:annotationRef/>
      </w:r>
      <w:r>
        <w:t xml:space="preserve">Takeaway from </w:t>
      </w:r>
      <w:proofErr w:type="spellStart"/>
      <w:r>
        <w:t>Loh</w:t>
      </w:r>
      <w:proofErr w:type="spellEnd"/>
      <w:r>
        <w:t xml:space="preserve"> 2014: lower N of spongivorous fish leads to higher N of palatable sponges which leads to increased competition for space between these sponges and corals (Caribbean)</w:t>
      </w:r>
    </w:p>
    <w:p w14:paraId="0924922F" w14:textId="77777777" w:rsidR="00EC3634" w:rsidRDefault="00EC3634">
      <w:pPr>
        <w:pStyle w:val="CommentText"/>
      </w:pPr>
    </w:p>
    <w:p w14:paraId="5B08DD87" w14:textId="134B209E" w:rsidR="00EC3634" w:rsidRDefault="00EC3634">
      <w:pPr>
        <w:pStyle w:val="CommentText"/>
      </w:pPr>
      <w:r>
        <w:t>Takeaway from Powell 2014: decrease in spongivorous fish has led to increase in sponge N in the Indo-Pacific region</w:t>
      </w:r>
    </w:p>
  </w:comment>
  <w:comment w:id="699" w:author="Graham Forrester" w:date="2019-12-03T12:04:00Z" w:initials="GF">
    <w:p w14:paraId="2BC22F26" w14:textId="77777777" w:rsidR="00EC3634" w:rsidRDefault="00EC3634">
      <w:pPr>
        <w:pStyle w:val="CommentText"/>
      </w:pPr>
      <w:r>
        <w:rPr>
          <w:rStyle w:val="CommentReference"/>
        </w:rPr>
        <w:annotationRef/>
      </w:r>
      <w:r>
        <w:t>Vague and not that useful as written.  OK if we can add specific descriptions of the limitations, and possible reasons for them.</w:t>
      </w:r>
    </w:p>
    <w:p w14:paraId="767DC1D9" w14:textId="77777777" w:rsidR="00EC3634" w:rsidRDefault="00EC3634">
      <w:pPr>
        <w:pStyle w:val="CommentText"/>
      </w:pPr>
    </w:p>
    <w:p w14:paraId="06A436C5" w14:textId="6AA20FC6" w:rsidR="00EC3634" w:rsidRDefault="00EC3634">
      <w:pPr>
        <w:pStyle w:val="CommentText"/>
      </w:pPr>
      <w:r>
        <w:t>Or, if this is a summary of the preceding section, make sure that is obvious.</w:t>
      </w:r>
    </w:p>
  </w:comment>
  <w:comment w:id="700" w:author="Nicole" w:date="2019-11-19T00:49:00Z" w:initials="N">
    <w:p w14:paraId="0BEDB636" w14:textId="30FE15A8" w:rsidR="00EC3634" w:rsidRDefault="00EC3634">
      <w:pPr>
        <w:pStyle w:val="CommentText"/>
      </w:pPr>
      <w:r>
        <w:rPr>
          <w:rStyle w:val="CommentReference"/>
        </w:rPr>
        <w:annotationRef/>
      </w:r>
      <w:r>
        <w:t>Main Point: Rugosity and coral cover shouldn’t be used as “catch-</w:t>
      </w:r>
      <w:proofErr w:type="spellStart"/>
      <w:r>
        <w:t>alls</w:t>
      </w:r>
      <w:proofErr w:type="spellEnd"/>
      <w:r>
        <w:t>” for reef diversity estimates; sometimes direct measures are appropriate; sponges are an example of a group that isn’t well-predicted by these surrogates</w:t>
      </w:r>
    </w:p>
  </w:comment>
  <w:comment w:id="702" w:author="Nicole" w:date="2019-12-07T12:30:00Z" w:initials="N">
    <w:p w14:paraId="410E96C6" w14:textId="6F7F0741" w:rsidR="00EC3634" w:rsidRDefault="00EC3634">
      <w:pPr>
        <w:pStyle w:val="CommentText"/>
      </w:pPr>
      <w:r>
        <w:rPr>
          <w:rStyle w:val="CommentReference"/>
        </w:rPr>
        <w:annotationRef/>
      </w:r>
      <w:r>
        <w:t xml:space="preserve">Brian: </w:t>
      </w:r>
      <w:r w:rsidRPr="00CE687F">
        <w:t xml:space="preserve">This sentence sounds like you are </w:t>
      </w:r>
      <w:proofErr w:type="spellStart"/>
      <w:r w:rsidRPr="00CE687F">
        <w:t>refering</w:t>
      </w:r>
      <w:proofErr w:type="spellEnd"/>
      <w:r w:rsidRPr="00CE687F">
        <w:t xml:space="preserve"> to your results. But then you have a </w:t>
      </w:r>
      <w:proofErr w:type="spellStart"/>
      <w:r w:rsidRPr="00CE687F">
        <w:t>citaiton</w:t>
      </w:r>
      <w:proofErr w:type="spellEnd"/>
      <w:r w:rsidRPr="00CE687F">
        <w:t>. I am confused.</w:t>
      </w:r>
    </w:p>
  </w:comment>
  <w:comment w:id="701" w:author="Graham Forrester" w:date="2019-12-03T12:06:00Z" w:initials="GF">
    <w:p w14:paraId="1A8FDBC9" w14:textId="06678B08" w:rsidR="00EC3634" w:rsidRDefault="00EC3634">
      <w:pPr>
        <w:pStyle w:val="CommentText"/>
      </w:pPr>
      <w:r>
        <w:rPr>
          <w:rStyle w:val="CommentReference"/>
        </w:rPr>
        <w:annotationRef/>
      </w:r>
      <w:r>
        <w:t>This is not obvious from the graphs in the thesis…..and I am not convinced it is accurate.  Can you explain how you came to this conclusion?</w:t>
      </w:r>
    </w:p>
  </w:comment>
  <w:comment w:id="703" w:author="Nicole" w:date="2019-12-07T12:30:00Z" w:initials="N">
    <w:p w14:paraId="77463CD3" w14:textId="7739A9DA" w:rsidR="00EC3634" w:rsidRDefault="00EC3634">
      <w:pPr>
        <w:pStyle w:val="CommentText"/>
      </w:pPr>
      <w:r>
        <w:rPr>
          <w:rStyle w:val="CommentReference"/>
        </w:rPr>
        <w:annotationRef/>
      </w:r>
      <w:r>
        <w:t xml:space="preserve">Brian: </w:t>
      </w:r>
      <w:r w:rsidRPr="00CE687F">
        <w:t xml:space="preserve">what </w:t>
      </w:r>
      <w:proofErr w:type="spellStart"/>
      <w:r w:rsidRPr="00CE687F">
        <w:t>mgmt</w:t>
      </w:r>
      <w:proofErr w:type="spellEnd"/>
      <w:r w:rsidRPr="00CE687F">
        <w:t xml:space="preserve"> decisions? I don't think you've made a link to conservation actions anywhere. Is there anything that can actually be done?</w:t>
      </w:r>
    </w:p>
  </w:comment>
  <w:comment w:id="704" w:author="Nicole" w:date="2019-12-07T12:31:00Z" w:initials="N">
    <w:p w14:paraId="7A35F8B8" w14:textId="6C7A9C92" w:rsidR="00EC3634" w:rsidRDefault="00EC3634">
      <w:pPr>
        <w:pStyle w:val="CommentText"/>
      </w:pPr>
      <w:r>
        <w:rPr>
          <w:rStyle w:val="CommentReference"/>
        </w:rPr>
        <w:annotationRef/>
      </w:r>
      <w:r>
        <w:t>Brian: cut sentence into two</w:t>
      </w:r>
    </w:p>
  </w:comment>
  <w:comment w:id="706" w:author="Nicole" w:date="2019-11-20T06:00:00Z" w:initials="N">
    <w:p w14:paraId="2A37DF65" w14:textId="1C5B04B7" w:rsidR="00EC3634" w:rsidRDefault="00EC3634">
      <w:pPr>
        <w:pStyle w:val="CommentText"/>
      </w:pPr>
      <w:r>
        <w:rPr>
          <w:rStyle w:val="CommentReference"/>
        </w:rPr>
        <w:annotationRef/>
      </w:r>
      <w:r>
        <w:t>Takeaway from this paper: there are many understudied invert groups that can inform our understanding of biodiversity changes on coral reefs</w:t>
      </w:r>
    </w:p>
  </w:comment>
  <w:comment w:id="705" w:author="Graham Forrester" w:date="2019-12-03T12:08:00Z" w:initials="GF">
    <w:p w14:paraId="004130C7" w14:textId="2D92B660" w:rsidR="00EC3634" w:rsidRDefault="00EC3634">
      <w:pPr>
        <w:pStyle w:val="CommentText"/>
      </w:pPr>
      <w:r>
        <w:rPr>
          <w:rStyle w:val="CommentReference"/>
        </w:rPr>
        <w:annotationRef/>
      </w:r>
      <w:r>
        <w:t>This point needs expansion and further discussion.  Specifically, we used sponges as an example of a less-studied group.  What can we learn about the possible pitfalls of extrapolating to other poorly-studied groups.  What I am saying about this and the next paragraph is that I’d like to see a cleaner distinction between (1) what we learned about sponges specifically, and (2) what we learned by considering sponges as just an example of a less-studied group.</w:t>
      </w:r>
    </w:p>
    <w:p w14:paraId="6A5E763E" w14:textId="77777777" w:rsidR="00EC3634" w:rsidRDefault="00EC3634">
      <w:pPr>
        <w:pStyle w:val="CommentText"/>
      </w:pPr>
    </w:p>
    <w:p w14:paraId="086A2894" w14:textId="77777777" w:rsidR="00EC3634" w:rsidRDefault="00EC3634">
      <w:pPr>
        <w:pStyle w:val="CommentText"/>
      </w:pPr>
    </w:p>
    <w:p w14:paraId="78C9AD04" w14:textId="01F09657" w:rsidR="00EC3634" w:rsidRDefault="00EC3634">
      <w:pPr>
        <w:pStyle w:val="CommentText"/>
      </w:pPr>
      <w:r>
        <w:t>Things to bring up – not organized.</w:t>
      </w:r>
    </w:p>
    <w:p w14:paraId="05C4346B" w14:textId="56DD190E" w:rsidR="00EC3634" w:rsidRDefault="00EC3634">
      <w:pPr>
        <w:pStyle w:val="CommentText"/>
      </w:pPr>
      <w:r>
        <w:t>Rise of eDNA to monitor cryptic groups and microbes,</w:t>
      </w:r>
    </w:p>
    <w:p w14:paraId="7B172465" w14:textId="123BEC9F" w:rsidR="00EC3634" w:rsidRDefault="00EC3634">
      <w:pPr>
        <w:pStyle w:val="CommentText"/>
      </w:pPr>
      <w:r>
        <w:t>The few studies of richness in cryptic groups on coral reefs</w:t>
      </w:r>
    </w:p>
    <w:p w14:paraId="4383AA62" w14:textId="2D2C5422" w:rsidR="00EC3634" w:rsidRDefault="00EC3634">
      <w:pPr>
        <w:pStyle w:val="CommentText"/>
      </w:pPr>
    </w:p>
    <w:p w14:paraId="18A470B9" w14:textId="6B4B5A99" w:rsidR="00EC3634" w:rsidRDefault="00EC3634">
      <w:pPr>
        <w:pStyle w:val="CommentText"/>
      </w:pPr>
      <w:r>
        <w:t>Comparisons to terrestrial papers where extrapolating to other taxa has worked/failed</w:t>
      </w:r>
    </w:p>
    <w:p w14:paraId="48A8C21F" w14:textId="77777777" w:rsidR="00EC3634" w:rsidRDefault="00EC3634">
      <w:pPr>
        <w:pStyle w:val="CommentText"/>
      </w:pPr>
    </w:p>
    <w:p w14:paraId="4D4D569F" w14:textId="6BA374EE" w:rsidR="00EC3634" w:rsidRDefault="00EC3634">
      <w:pPr>
        <w:pStyle w:val="CommentText"/>
      </w:pPr>
    </w:p>
  </w:comment>
  <w:comment w:id="707" w:author="Nicole" w:date="2019-12-07T12:31:00Z" w:initials="N">
    <w:p w14:paraId="36D56BAD" w14:textId="36BC3103" w:rsidR="00EC3634" w:rsidRDefault="00EC3634">
      <w:pPr>
        <w:pStyle w:val="CommentText"/>
      </w:pPr>
      <w:r>
        <w:rPr>
          <w:rStyle w:val="CommentReference"/>
        </w:rPr>
        <w:annotationRef/>
      </w:r>
      <w:r>
        <w:t>Brian: huh?</w:t>
      </w:r>
    </w:p>
  </w:comment>
  <w:comment w:id="708" w:author="Graham Forrester" w:date="2019-12-03T12:17:00Z" w:initials="GF">
    <w:p w14:paraId="44DFA122" w14:textId="77A9ED1B" w:rsidR="00EC3634" w:rsidRDefault="00EC3634">
      <w:pPr>
        <w:pStyle w:val="CommentText"/>
      </w:pPr>
      <w:r>
        <w:rPr>
          <w:rStyle w:val="CommentReference"/>
        </w:rPr>
        <w:annotationRef/>
      </w:r>
      <w:r>
        <w:t>This needs to be defined, perhaps in a parenthetic clause</w:t>
      </w:r>
    </w:p>
  </w:comment>
  <w:comment w:id="709" w:author="Nicole" w:date="2019-12-07T12:31:00Z" w:initials="N">
    <w:p w14:paraId="6CB10818" w14:textId="4B0D8A9B" w:rsidR="00EC3634" w:rsidRDefault="00EC3634">
      <w:pPr>
        <w:pStyle w:val="CommentText"/>
      </w:pPr>
      <w:r>
        <w:rPr>
          <w:rStyle w:val="CommentReference"/>
        </w:rPr>
        <w:annotationRef/>
      </w:r>
      <w:r>
        <w:t>Brian: never defined</w:t>
      </w:r>
    </w:p>
  </w:comment>
  <w:comment w:id="710" w:author="Nicole" w:date="2019-11-20T06:10:00Z" w:initials="N">
    <w:p w14:paraId="756AB600" w14:textId="4739D5BC" w:rsidR="00EC3634" w:rsidRDefault="00EC3634" w:rsidP="003D174D">
      <w:pPr>
        <w:pStyle w:val="CommentText"/>
        <w:ind w:firstLine="0"/>
      </w:pPr>
      <w:r>
        <w:rPr>
          <w:rStyle w:val="CommentReference"/>
        </w:rPr>
        <w:annotationRef/>
      </w:r>
      <w:r>
        <w:t>Takeaway from this paper: non-umbrella species may provide insight into overall site biodiversity at local scales (insects in a variety of terrestrial habitats)</w:t>
      </w:r>
    </w:p>
  </w:comment>
  <w:comment w:id="711" w:author="Nicole" w:date="2019-11-20T06:19:00Z" w:initials="N">
    <w:p w14:paraId="19047493" w14:textId="0C55BC5B" w:rsidR="00EC3634" w:rsidRDefault="00EC3634">
      <w:pPr>
        <w:pStyle w:val="CommentText"/>
      </w:pPr>
      <w:r>
        <w:rPr>
          <w:rStyle w:val="CommentReference"/>
        </w:rPr>
        <w:annotationRef/>
      </w:r>
      <w:r>
        <w:t>Takeaway from this paper: groups do not always share “influential predictors” and predicted directional effects can be contradictory e.g. canopy cover is positively associated with ant diversity, but negatively associated with dung beetle diversity</w:t>
      </w:r>
    </w:p>
  </w:comment>
  <w:comment w:id="712" w:author="Graham Forrester" w:date="2019-12-03T12:20:00Z" w:initials="GF">
    <w:p w14:paraId="2EF5B111" w14:textId="77777777" w:rsidR="00EC3634" w:rsidRDefault="00EC3634">
      <w:pPr>
        <w:pStyle w:val="CommentText"/>
      </w:pPr>
      <w:r>
        <w:rPr>
          <w:rStyle w:val="CommentReference"/>
        </w:rPr>
        <w:annotationRef/>
      </w:r>
      <w:r>
        <w:t xml:space="preserve">Because it is already well-known that extrapolating across taxa may not “work”, let’s think about what new things we learned.  </w:t>
      </w:r>
    </w:p>
    <w:p w14:paraId="05C3E727" w14:textId="77777777" w:rsidR="00EC3634" w:rsidRDefault="00EC3634">
      <w:pPr>
        <w:pStyle w:val="CommentText"/>
      </w:pPr>
    </w:p>
    <w:p w14:paraId="1FF1590B" w14:textId="0D2A2A73" w:rsidR="00EC3634" w:rsidRDefault="00EC3634">
      <w:pPr>
        <w:pStyle w:val="CommentText"/>
      </w:pPr>
      <w:r>
        <w:t>This could be something about temporal stability, because temporal change is not well studied?</w:t>
      </w:r>
      <w:r>
        <w:br/>
      </w:r>
      <w:r>
        <w:br/>
      </w:r>
    </w:p>
  </w:comment>
  <w:comment w:id="713" w:author="Nicole" w:date="2019-11-19T00:49:00Z" w:initials="N">
    <w:p w14:paraId="20F72326" w14:textId="1C015801" w:rsidR="00EC3634" w:rsidRDefault="00EC3634">
      <w:pPr>
        <w:pStyle w:val="CommentText"/>
      </w:pPr>
      <w:r>
        <w:rPr>
          <w:rStyle w:val="CommentReference"/>
        </w:rPr>
        <w:annotationRef/>
      </w:r>
      <w:r>
        <w:t>Main Point: Conclusions and takeaways</w:t>
      </w:r>
    </w:p>
  </w:comment>
  <w:comment w:id="714" w:author="Graham Forrester" w:date="2019-12-03T12:22:00Z" w:initials="GF">
    <w:p w14:paraId="25AB2B69" w14:textId="63F68456" w:rsidR="00EC3634" w:rsidRDefault="00EC3634">
      <w:pPr>
        <w:pStyle w:val="CommentText"/>
      </w:pPr>
      <w:r>
        <w:rPr>
          <w:rStyle w:val="CommentReference"/>
        </w:rPr>
        <w:annotationRef/>
      </w:r>
      <w:r>
        <w:t>Say something about what we learned about sponges and then something we learned about extrapolating across groups more generally</w:t>
      </w:r>
    </w:p>
  </w:comment>
  <w:comment w:id="717" w:author="Nicole" w:date="2019-12-11T23:41:00Z" w:initials="N">
    <w:p w14:paraId="6FB27F7B" w14:textId="3E72EFAC" w:rsidR="00EC3634" w:rsidRDefault="00EC3634">
      <w:pPr>
        <w:pStyle w:val="CommentText"/>
      </w:pPr>
      <w:r>
        <w:rPr>
          <w:rStyle w:val="CommentReference"/>
        </w:rPr>
        <w:annotationRef/>
      </w:r>
      <w:r>
        <w:t>***Nicole: update before submitting</w:t>
      </w:r>
    </w:p>
  </w:comment>
  <w:comment w:id="720" w:author="Nicole" w:date="2019-12-11T14:59:00Z" w:initials="N">
    <w:p w14:paraId="590C87D8" w14:textId="77777777" w:rsidR="00EC3634" w:rsidRDefault="00EC3634" w:rsidP="00401C56">
      <w:pPr>
        <w:pStyle w:val="CommentText"/>
      </w:pPr>
      <w:r>
        <w:rPr>
          <w:rStyle w:val="CommentReference"/>
        </w:rPr>
        <w:annotationRef/>
      </w:r>
      <w:r>
        <w:t>***Nicole: renumber figures and appendices in text when order is determined</w:t>
      </w:r>
    </w:p>
  </w:comment>
  <w:comment w:id="721" w:author="Nicole" w:date="2019-12-11T14:59:00Z" w:initials="N">
    <w:p w14:paraId="50C443C2" w14:textId="77777777" w:rsidR="00EC3634" w:rsidRDefault="00EC3634" w:rsidP="00401C56">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geom_smooth</w:t>
      </w:r>
      <w:proofErr w:type="spell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y ~ x, where y is a target and x is a surrogate.</w:t>
      </w:r>
    </w:p>
  </w:comment>
  <w:comment w:id="722" w:author="Nicole" w:date="2019-12-11T14:59:00Z" w:initials="N">
    <w:p w14:paraId="28C91769" w14:textId="77777777" w:rsidR="00EC3634" w:rsidRDefault="00EC3634" w:rsidP="00401C56">
      <w:pPr>
        <w:pStyle w:val="CommentText"/>
      </w:pPr>
      <w:r>
        <w:rPr>
          <w:rStyle w:val="CommentReference"/>
        </w:rPr>
        <w:annotationRef/>
      </w:r>
      <w:r>
        <w:rPr>
          <w:rStyle w:val="TableheadingChar"/>
        </w:rPr>
        <w:t xml:space="preserve">Nicole: A note of clarification RE code: Lines represent predictions using predict()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coral_richness</w:t>
      </w:r>
      <w:proofErr w:type="spellEnd"/>
      <w:r>
        <w:rPr>
          <w:rStyle w:val="TableheadingChar"/>
        </w:rPr>
        <w:t xml:space="preserve"> ~ cc + </w:t>
      </w:r>
      <w:proofErr w:type="spellStart"/>
      <w:r>
        <w:rPr>
          <w:rStyle w:val="TableheadingChar"/>
        </w:rPr>
        <w:t>yr</w:t>
      </w:r>
      <w:proofErr w:type="spellEnd"/>
      <w:r>
        <w:rPr>
          <w:rStyle w:val="TableheadingChar"/>
        </w:rPr>
        <w:t>; year as categorical predictor</w:t>
      </w:r>
    </w:p>
  </w:comment>
  <w:comment w:id="723" w:author="Nicole" w:date="2019-12-11T14:59:00Z" w:initials="N">
    <w:p w14:paraId="4593DA95" w14:textId="77777777" w:rsidR="00EC3634" w:rsidRDefault="00EC3634" w:rsidP="00401C56">
      <w:pPr>
        <w:pStyle w:val="CommentText"/>
      </w:pPr>
      <w:r>
        <w:rPr>
          <w:rStyle w:val="CommentReference"/>
        </w:rPr>
        <w:annotationRef/>
      </w:r>
      <w:r>
        <w:rPr>
          <w:rStyle w:val="TableheadingChar"/>
        </w:rPr>
        <w:t xml:space="preserve">Nicole: A note of clarification RE code: Lines represent predictions using predict()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sponge_richness</w:t>
      </w:r>
      <w:proofErr w:type="spellEnd"/>
      <w:r>
        <w:rPr>
          <w:rStyle w:val="TableheadingChar"/>
        </w:rPr>
        <w:t xml:space="preserve"> ~ cc + site</w:t>
      </w:r>
    </w:p>
  </w:comment>
  <w:comment w:id="728" w:author="Nicole" w:date="2019-12-11T14:59:00Z" w:initials="N">
    <w:p w14:paraId="54355763" w14:textId="77777777" w:rsidR="00EC3634" w:rsidRDefault="00EC3634" w:rsidP="00401C56">
      <w:pPr>
        <w:pStyle w:val="CommentText"/>
      </w:pPr>
      <w:r>
        <w:rPr>
          <w:rStyle w:val="CommentReference"/>
        </w:rPr>
        <w:annotationRef/>
      </w:r>
      <w:r>
        <w:rPr>
          <w:rStyle w:val="TableheadingChar"/>
        </w:rPr>
        <w:t xml:space="preserve">Nicole: A note of clarification RE code: Lines represent predictions using predict()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sponge_richness</w:t>
      </w:r>
      <w:proofErr w:type="spellEnd"/>
      <w:r>
        <w:rPr>
          <w:rStyle w:val="TableheadingChar"/>
        </w:rPr>
        <w:t xml:space="preserve"> ~ cc + </w:t>
      </w:r>
      <w:proofErr w:type="spellStart"/>
      <w:r>
        <w:rPr>
          <w:rStyle w:val="TableheadingChar"/>
        </w:rPr>
        <w:t>yr</w:t>
      </w:r>
      <w:proofErr w:type="spellEnd"/>
      <w:r>
        <w:rPr>
          <w:rStyle w:val="TableheadingChar"/>
        </w:rPr>
        <w:t>; year as categorical predictor</w:t>
      </w:r>
    </w:p>
  </w:comment>
  <w:comment w:id="729" w:author="Nicole" w:date="2019-12-11T14:59:00Z" w:initials="N">
    <w:p w14:paraId="1D665D9D" w14:textId="77777777" w:rsidR="00EC3634" w:rsidRDefault="00EC3634" w:rsidP="00401C56">
      <w:pPr>
        <w:pStyle w:val="CommentText"/>
      </w:pPr>
      <w:r>
        <w:rPr>
          <w:rStyle w:val="CommentReference"/>
        </w:rPr>
        <w:annotationRef/>
      </w:r>
      <w:r>
        <w:rPr>
          <w:rStyle w:val="TableheadingChar"/>
        </w:rPr>
        <w:t xml:space="preserve">Nicole: A note of clarification RE code: Lines represent predictions using predict()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fish_richness</w:t>
      </w:r>
      <w:proofErr w:type="spellEnd"/>
      <w:r>
        <w:rPr>
          <w:rStyle w:val="TableheadingChar"/>
        </w:rPr>
        <w:t xml:space="preserve"> ~ r + site</w:t>
      </w:r>
    </w:p>
  </w:comment>
  <w:comment w:id="730" w:author="Nicole" w:date="2019-12-11T14:59:00Z" w:initials="N">
    <w:p w14:paraId="7B22120B" w14:textId="77777777" w:rsidR="00EC3634" w:rsidRDefault="00EC3634" w:rsidP="00401C56">
      <w:pPr>
        <w:pStyle w:val="CommentText"/>
      </w:pPr>
      <w:r>
        <w:t>^</w:t>
      </w:r>
      <w:r>
        <w:rPr>
          <w:rStyle w:val="CommentReference"/>
        </w:rPr>
        <w:annotationRef/>
      </w:r>
      <w:r>
        <w:t>Graham: I am still puzzling over this result.</w:t>
      </w:r>
    </w:p>
    <w:p w14:paraId="651B312C" w14:textId="77777777" w:rsidR="00EC3634" w:rsidRDefault="00EC3634" w:rsidP="00401C56">
      <w:pPr>
        <w:pStyle w:val="CommentText"/>
      </w:pPr>
    </w:p>
    <w:p w14:paraId="5F3A4484" w14:textId="77777777" w:rsidR="00EC3634" w:rsidRDefault="00EC3634" w:rsidP="00401C56">
      <w:pPr>
        <w:pStyle w:val="CommentText"/>
      </w:pPr>
      <w:r>
        <w:t>It means…..within a site, change in richness with rugosity is less than expected (lines within sites are more shallow than the overall trend)</w:t>
      </w:r>
    </w:p>
    <w:p w14:paraId="59636C7F" w14:textId="77777777" w:rsidR="00EC3634" w:rsidRDefault="00EC3634" w:rsidP="00401C56">
      <w:pPr>
        <w:pStyle w:val="CommentText"/>
      </w:pPr>
    </w:p>
    <w:p w14:paraId="5646173B" w14:textId="77777777" w:rsidR="00EC3634" w:rsidRDefault="00EC3634" w:rsidP="00401C56">
      <w:pPr>
        <w:pStyle w:val="CommentText"/>
      </w:pPr>
      <w:r>
        <w:t>Is a lagged response to declines over time in rugosity a possible reason?</w:t>
      </w:r>
    </w:p>
    <w:p w14:paraId="59F61D21" w14:textId="77777777" w:rsidR="00EC3634" w:rsidRDefault="00EC3634" w:rsidP="00401C56">
      <w:pPr>
        <w:pStyle w:val="CommentText"/>
      </w:pPr>
    </w:p>
    <w:p w14:paraId="51C86E01" w14:textId="77777777" w:rsidR="00EC3634" w:rsidRDefault="00EC3634" w:rsidP="00401C56">
      <w:pPr>
        <w:pStyle w:val="CommentText"/>
      </w:pPr>
      <w:r>
        <w:t>(Have you made a graph like this where the legend is year rather than site, e.g. like Fig. 5?  I was wondering because the model with site + year is close to the site only model)</w:t>
      </w:r>
    </w:p>
  </w:comment>
  <w:comment w:id="731" w:author="Nicole" w:date="2019-12-11T14:59:00Z" w:initials="N">
    <w:p w14:paraId="1130EF3D" w14:textId="77777777" w:rsidR="00EC3634" w:rsidRDefault="00EC3634" w:rsidP="00401C56">
      <w:pPr>
        <w:pStyle w:val="CommentText"/>
      </w:pPr>
      <w:r>
        <w:rPr>
          <w:rStyle w:val="CommentReference"/>
        </w:rPr>
        <w:annotationRef/>
      </w:r>
      <w:r>
        <w:rPr>
          <w:rStyle w:val="TableheadingChar"/>
        </w:rPr>
        <w:t xml:space="preserve">Nicole: A note of clarification RE code: Lines represent predictions using predict()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combined_richness</w:t>
      </w:r>
      <w:proofErr w:type="spellEnd"/>
      <w:r>
        <w:rPr>
          <w:rStyle w:val="TableheadingChar"/>
        </w:rPr>
        <w:t xml:space="preserve"> ~ r + site</w:t>
      </w:r>
    </w:p>
  </w:comment>
  <w:comment w:id="732" w:author="Nicole" w:date="2019-12-11T14:59:00Z" w:initials="N">
    <w:p w14:paraId="1D56A698" w14:textId="77777777" w:rsidR="00EC3634" w:rsidRDefault="00EC3634" w:rsidP="00401C56">
      <w:pPr>
        <w:pStyle w:val="CommentText"/>
      </w:pPr>
      <w:r>
        <w:rPr>
          <w:rStyle w:val="CommentReference"/>
        </w:rPr>
        <w:annotationRef/>
      </w:r>
      <w:r>
        <w:t xml:space="preserve">^Graham: One thing that just occurred to me today.  Fish have a strong effect on this combined pattern because there are more fish species than there are sponges and corals.  </w:t>
      </w:r>
    </w:p>
  </w:comment>
  <w:comment w:id="733" w:author="Nicole" w:date="2019-12-11T14:59:00Z" w:initials="N">
    <w:p w14:paraId="2041C7DF" w14:textId="77777777" w:rsidR="00EC3634" w:rsidRDefault="00EC3634" w:rsidP="00401C56">
      <w:pPr>
        <w:pStyle w:val="CommentText"/>
      </w:pPr>
      <w:r>
        <w:rPr>
          <w:rStyle w:val="CommentReference"/>
        </w:rPr>
        <w:annotationRef/>
      </w:r>
      <w:r>
        <w:rPr>
          <w:rStyle w:val="TableheadingChar"/>
        </w:rPr>
        <w:t xml:space="preserve">Nicole: A note of clarification RE code: Lines represent predictions using predict()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combined_richness</w:t>
      </w:r>
      <w:proofErr w:type="spellEnd"/>
      <w:r>
        <w:rPr>
          <w:rStyle w:val="TableheadingChar"/>
        </w:rPr>
        <w:t xml:space="preserve"> ~ r + </w:t>
      </w:r>
      <w:proofErr w:type="spellStart"/>
      <w:r>
        <w:rPr>
          <w:rStyle w:val="TableheadingChar"/>
        </w:rPr>
        <w:t>yr</w:t>
      </w:r>
      <w:proofErr w:type="spellEnd"/>
      <w:r>
        <w:rPr>
          <w:rStyle w:val="TableheadingChar"/>
        </w:rPr>
        <w:t>; year as categorical predictor</w:t>
      </w:r>
    </w:p>
  </w:comment>
  <w:comment w:id="735" w:author="Nicole" w:date="2019-12-11T14:59:00Z" w:initials="N">
    <w:p w14:paraId="169D87C3" w14:textId="77777777" w:rsidR="00EC3634" w:rsidRDefault="00EC3634" w:rsidP="00401C56">
      <w:pPr>
        <w:pStyle w:val="CommentText"/>
      </w:pPr>
      <w:r>
        <w:rPr>
          <w:rStyle w:val="CommentReference"/>
        </w:rPr>
        <w:annotationRef/>
      </w:r>
      <w:r>
        <w:t>***Nicole: renumber figures and appendices in text when order is determined</w:t>
      </w:r>
    </w:p>
  </w:comment>
  <w:comment w:id="736" w:author="Nicole" w:date="2019-12-11T14:59:00Z" w:initials="N">
    <w:p w14:paraId="441F84F6" w14:textId="77777777" w:rsidR="00EC3634" w:rsidRDefault="00EC3634" w:rsidP="00401C56">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geom_smooth</w:t>
      </w:r>
      <w:proofErr w:type="spellEnd"/>
      <w:r>
        <w:rPr>
          <w:rStyle w:val="TableheadingChar"/>
        </w:rPr>
        <w:t xml:space="preserve">() in the R programming language with the </w:t>
      </w:r>
      <w:proofErr w:type="spellStart"/>
      <w:r>
        <w:rPr>
          <w:rStyle w:val="TableheadingChar"/>
        </w:rPr>
        <w:t>glm</w:t>
      </w:r>
      <w:proofErr w:type="spellEnd"/>
      <w:r>
        <w:rPr>
          <w:rStyle w:val="TableheadingChar"/>
        </w:rPr>
        <w:t xml:space="preserve"> method and the formula y ~ x</w:t>
      </w:r>
    </w:p>
  </w:comment>
  <w:comment w:id="737" w:author="Nicole" w:date="2019-12-11T14:59:00Z" w:initials="N">
    <w:p w14:paraId="17E5FFEF" w14:textId="77777777" w:rsidR="00EC3634" w:rsidRDefault="00EC3634" w:rsidP="00401C56">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geom_smooth</w:t>
      </w:r>
      <w:proofErr w:type="spellEnd"/>
      <w:r>
        <w:rPr>
          <w:rStyle w:val="TableheadingChar"/>
        </w:rPr>
        <w:t xml:space="preserve">() in the R programming language with the </w:t>
      </w:r>
      <w:proofErr w:type="spellStart"/>
      <w:r>
        <w:rPr>
          <w:rStyle w:val="TableheadingChar"/>
        </w:rPr>
        <w:t>glm</w:t>
      </w:r>
      <w:proofErr w:type="spellEnd"/>
      <w:r>
        <w:rPr>
          <w:rStyle w:val="TableheadingChar"/>
        </w:rPr>
        <w:t xml:space="preserve"> method and the formula y ~ x</w:t>
      </w:r>
    </w:p>
  </w:comment>
  <w:comment w:id="738" w:author="Graham Forrester" w:date="2019-12-11T14:59:00Z" w:initials="GF">
    <w:p w14:paraId="6D9823DA" w14:textId="77777777" w:rsidR="00EC3634" w:rsidRDefault="00EC3634" w:rsidP="00401C56">
      <w:pPr>
        <w:pStyle w:val="CommentText"/>
      </w:pPr>
      <w:r>
        <w:rPr>
          <w:rStyle w:val="CommentReference"/>
        </w:rPr>
        <w:annotationRef/>
      </w:r>
      <w:r>
        <w:t xml:space="preserve">^ Graham: For coral cover vs rugosity, grand </w:t>
      </w:r>
      <w:proofErr w:type="spellStart"/>
      <w:r>
        <w:t>ghut</w:t>
      </w:r>
      <w:proofErr w:type="spellEnd"/>
      <w:r>
        <w:t xml:space="preserve"> is the reason for the cloud of points above the trend line (it has high rugosity but low coral cover)</w:t>
      </w:r>
    </w:p>
  </w:comment>
  <w:comment w:id="739" w:author="Nicole" w:date="2019-12-11T14:59:00Z" w:initials="N">
    <w:p w14:paraId="3A1B3A5C" w14:textId="77777777" w:rsidR="00EC3634" w:rsidRDefault="00EC3634" w:rsidP="00401C56">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geom_smooth</w:t>
      </w:r>
      <w:proofErr w:type="spellEnd"/>
      <w:r>
        <w:rPr>
          <w:rStyle w:val="TableheadingChar"/>
        </w:rPr>
        <w:t xml:space="preserve">() in the R programming language with the </w:t>
      </w:r>
      <w:proofErr w:type="spellStart"/>
      <w:r>
        <w:rPr>
          <w:rStyle w:val="TableheadingChar"/>
        </w:rPr>
        <w:t>glm</w:t>
      </w:r>
      <w:proofErr w:type="spellEnd"/>
      <w:r>
        <w:rPr>
          <w:rStyle w:val="TableheadingChar"/>
        </w:rPr>
        <w:t xml:space="preserve"> method and the formula y ~ x</w:t>
      </w:r>
    </w:p>
  </w:comment>
  <w:comment w:id="743" w:author="Nicole" w:date="2019-12-11T14:59:00Z" w:initials="N">
    <w:p w14:paraId="223E59C5" w14:textId="77777777" w:rsidR="00EC3634" w:rsidRDefault="00EC3634" w:rsidP="00401C56">
      <w:pPr>
        <w:pStyle w:val="CommentText"/>
      </w:pPr>
      <w:r>
        <w:rPr>
          <w:rStyle w:val="CommentReference"/>
        </w:rPr>
        <w:annotationRef/>
      </w:r>
      <w:r>
        <w:rPr>
          <w:rStyle w:val="TableheadingChar"/>
        </w:rPr>
        <w:t xml:space="preserve">Nicole: A note of clarification RE code: Lines represent predictions using predict()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coral_richness</w:t>
      </w:r>
      <w:proofErr w:type="spellEnd"/>
      <w:r>
        <w:rPr>
          <w:rStyle w:val="TableheadingChar"/>
        </w:rPr>
        <w:t xml:space="preserve"> ~ cc + </w:t>
      </w:r>
      <w:proofErr w:type="spellStart"/>
      <w:r>
        <w:rPr>
          <w:rStyle w:val="TableheadingChar"/>
        </w:rPr>
        <w:t>yr</w:t>
      </w:r>
      <w:proofErr w:type="spellEnd"/>
      <w:r>
        <w:rPr>
          <w:rStyle w:val="TableheadingChar"/>
        </w:rPr>
        <w:t>; year as trend</w:t>
      </w:r>
    </w:p>
  </w:comment>
  <w:comment w:id="745" w:author="Nicole" w:date="2019-12-11T14:59:00Z" w:initials="N">
    <w:p w14:paraId="4D06A51F" w14:textId="77777777" w:rsidR="00EC3634" w:rsidRDefault="00EC3634" w:rsidP="00401C56">
      <w:pPr>
        <w:pStyle w:val="CommentText"/>
      </w:pPr>
      <w:r>
        <w:rPr>
          <w:rStyle w:val="CommentReference"/>
        </w:rPr>
        <w:annotationRef/>
      </w:r>
      <w:r>
        <w:rPr>
          <w:rStyle w:val="TableheadingChar"/>
        </w:rPr>
        <w:t xml:space="preserve">Nicole: A note of clarification RE code: Lines represent predictions using predict()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coral_richness</w:t>
      </w:r>
      <w:proofErr w:type="spellEnd"/>
      <w:r>
        <w:rPr>
          <w:rStyle w:val="TableheadingChar"/>
        </w:rPr>
        <w:t xml:space="preserve"> ~ cc + </w:t>
      </w:r>
      <w:proofErr w:type="spellStart"/>
      <w:r>
        <w:rPr>
          <w:rStyle w:val="TableheadingChar"/>
        </w:rPr>
        <w:t>yr</w:t>
      </w:r>
      <w:proofErr w:type="spellEnd"/>
      <w:r>
        <w:rPr>
          <w:rStyle w:val="TableheadingChar"/>
        </w:rPr>
        <w:t xml:space="preserve"> + cc*</w:t>
      </w:r>
      <w:proofErr w:type="spellStart"/>
      <w:r>
        <w:rPr>
          <w:rStyle w:val="TableheadingChar"/>
        </w:rPr>
        <w:t>yr</w:t>
      </w:r>
      <w:proofErr w:type="spellEnd"/>
      <w:r>
        <w:rPr>
          <w:rStyle w:val="TableheadingChar"/>
        </w:rPr>
        <w:t>; year as trend</w:t>
      </w:r>
    </w:p>
  </w:comment>
  <w:comment w:id="746" w:author="Graham Forrester" w:date="2019-12-12T13:29:00Z" w:initials="GF">
    <w:p w14:paraId="512F0F06" w14:textId="3EFEF8E8" w:rsidR="00283BB3" w:rsidRDefault="00283BB3">
      <w:pPr>
        <w:pStyle w:val="CommentText"/>
      </w:pPr>
      <w:r>
        <w:rPr>
          <w:rStyle w:val="CommentReference"/>
        </w:rPr>
        <w:annotationRef/>
      </w:r>
      <w:r>
        <w:t>As a placeholder, I am giving these new figures arbitrary labels so I can refer to them in the text.</w:t>
      </w:r>
    </w:p>
  </w:comment>
  <w:comment w:id="748" w:author="Graham Forrester" w:date="2019-12-12T13:32:00Z" w:initials="GF">
    <w:p w14:paraId="42B8BDFF" w14:textId="5359A924" w:rsidR="007E4FD3" w:rsidRDefault="007E4FD3">
      <w:pPr>
        <w:pStyle w:val="CommentText"/>
      </w:pPr>
      <w:r>
        <w:rPr>
          <w:rStyle w:val="CommentReference"/>
        </w:rPr>
        <w:annotationRef/>
      </w:r>
      <w:r>
        <w:t>It looked like you duplicated a figure, that’s why I duplicated the one above.</w:t>
      </w:r>
    </w:p>
  </w:comment>
  <w:comment w:id="749" w:author="Nicole" w:date="2019-12-11T14:59:00Z" w:initials="N">
    <w:p w14:paraId="12F965D7" w14:textId="77777777" w:rsidR="00EC3634" w:rsidRDefault="00EC3634" w:rsidP="00401C56">
      <w:pPr>
        <w:pStyle w:val="CommentText"/>
      </w:pPr>
      <w:r>
        <w:rPr>
          <w:rStyle w:val="CommentReference"/>
        </w:rPr>
        <w:annotationRef/>
      </w:r>
      <w:r>
        <w:rPr>
          <w:rStyle w:val="TableheadingChar"/>
        </w:rPr>
        <w:t xml:space="preserve">Nicole: A note of clarification RE code: Lines represent predictions using predict()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sponge_richness</w:t>
      </w:r>
      <w:proofErr w:type="spellEnd"/>
      <w:r>
        <w:rPr>
          <w:rStyle w:val="TableheadingChar"/>
        </w:rPr>
        <w:t xml:space="preserve"> ~ cc + </w:t>
      </w:r>
      <w:proofErr w:type="spellStart"/>
      <w:r>
        <w:rPr>
          <w:rStyle w:val="TableheadingChar"/>
        </w:rPr>
        <w:t>yr</w:t>
      </w:r>
      <w:proofErr w:type="spellEnd"/>
      <w:r>
        <w:rPr>
          <w:rStyle w:val="TableheadingChar"/>
        </w:rPr>
        <w:t xml:space="preserve"> + site; year as trend</w:t>
      </w:r>
    </w:p>
  </w:comment>
  <w:comment w:id="751" w:author="Nicole" w:date="2019-12-11T14:59:00Z" w:initials="N">
    <w:p w14:paraId="04C498D7" w14:textId="77777777" w:rsidR="00EC3634" w:rsidRDefault="00EC3634" w:rsidP="00401C56">
      <w:pPr>
        <w:pStyle w:val="CommentText"/>
      </w:pPr>
      <w:r>
        <w:rPr>
          <w:rStyle w:val="CommentReference"/>
        </w:rPr>
        <w:annotationRef/>
      </w:r>
      <w:r>
        <w:rPr>
          <w:rStyle w:val="TableheadingChar"/>
        </w:rPr>
        <w:t xml:space="preserve">Nicole: A note of clarification RE code: Lines represent predictions using predict()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fish_richness</w:t>
      </w:r>
      <w:proofErr w:type="spellEnd"/>
      <w:r>
        <w:rPr>
          <w:rStyle w:val="TableheadingChar"/>
        </w:rPr>
        <w:t xml:space="preserve"> ~ r + site</w:t>
      </w:r>
    </w:p>
  </w:comment>
  <w:comment w:id="753" w:author="Graham Forrester" w:date="2019-12-12T15:11:00Z" w:initials="GF">
    <w:p w14:paraId="649CA03B" w14:textId="6A16407B" w:rsidR="00177003" w:rsidRDefault="00177003">
      <w:pPr>
        <w:pStyle w:val="CommentText"/>
      </w:pPr>
      <w:r>
        <w:rPr>
          <w:rStyle w:val="CommentReference"/>
        </w:rPr>
        <w:annotationRef/>
      </w:r>
      <w:r>
        <w:t xml:space="preserve">Not important now, but I would later be curious to see this graph with the points </w:t>
      </w:r>
      <w:proofErr w:type="spellStart"/>
      <w:r>
        <w:t>colour</w:t>
      </w:r>
      <w:proofErr w:type="spellEnd"/>
      <w:r>
        <w:t xml:space="preserve"> coded by time</w:t>
      </w:r>
    </w:p>
  </w:comment>
  <w:comment w:id="755" w:author="Nicole" w:date="2019-12-11T14:59:00Z" w:initials="N">
    <w:p w14:paraId="05281845" w14:textId="77777777" w:rsidR="00EC3634" w:rsidRDefault="00EC3634" w:rsidP="00401C56">
      <w:pPr>
        <w:pStyle w:val="CommentText"/>
      </w:pPr>
      <w:r>
        <w:rPr>
          <w:rStyle w:val="CommentReference"/>
        </w:rPr>
        <w:annotationRef/>
      </w:r>
      <w:r>
        <w:rPr>
          <w:rStyle w:val="TableheadingChar"/>
        </w:rPr>
        <w:t xml:space="preserve">Nicole: A note of clarification RE code: Lines represent predictions using predict()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combined_richness</w:t>
      </w:r>
      <w:proofErr w:type="spellEnd"/>
      <w:r>
        <w:rPr>
          <w:rStyle w:val="TableheadingChar"/>
        </w:rPr>
        <w:t xml:space="preserve"> ~ r + </w:t>
      </w:r>
      <w:proofErr w:type="spellStart"/>
      <w:r>
        <w:rPr>
          <w:rStyle w:val="TableheadingChar"/>
        </w:rPr>
        <w:t>yr</w:t>
      </w:r>
      <w:proofErr w:type="spellEnd"/>
      <w:r>
        <w:rPr>
          <w:rStyle w:val="TableheadingChar"/>
        </w:rPr>
        <w:t xml:space="preserve"> + site; year as trend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7DEFF18" w15:done="0"/>
  <w15:commentEx w15:paraId="3E58E54B" w15:done="0"/>
  <w15:commentEx w15:paraId="2CF368B7" w15:done="0"/>
  <w15:commentEx w15:paraId="748DF4DD" w15:done="0"/>
  <w15:commentEx w15:paraId="6AF0B8B8" w15:done="0"/>
  <w15:commentEx w15:paraId="79ACD2B7" w15:done="0"/>
  <w15:commentEx w15:paraId="1CE0A692" w15:done="0"/>
  <w15:commentEx w15:paraId="3B628A17" w15:done="0"/>
  <w15:commentEx w15:paraId="250372F4" w15:done="0"/>
  <w15:commentEx w15:paraId="54D9CB19" w15:done="0"/>
  <w15:commentEx w15:paraId="00CC0771" w15:done="0"/>
  <w15:commentEx w15:paraId="4EADB099" w15:done="0"/>
  <w15:commentEx w15:paraId="05CFB561" w15:done="0"/>
  <w15:commentEx w15:paraId="31D50DBD" w15:done="0"/>
  <w15:commentEx w15:paraId="60213765" w15:done="0"/>
  <w15:commentEx w15:paraId="2DE7AC69" w15:done="0"/>
  <w15:commentEx w15:paraId="2D513D92" w15:done="0"/>
  <w15:commentEx w15:paraId="535203B4" w15:done="0"/>
  <w15:commentEx w15:paraId="22EFE346" w15:done="0"/>
  <w15:commentEx w15:paraId="5C51C170" w15:done="0"/>
  <w15:commentEx w15:paraId="5E494665" w15:done="0"/>
  <w15:commentEx w15:paraId="0C1DFA34" w15:done="0"/>
  <w15:commentEx w15:paraId="7CC9BF48" w15:done="0"/>
  <w15:commentEx w15:paraId="148666FC" w15:done="0"/>
  <w15:commentEx w15:paraId="5BF135E2" w15:done="0"/>
  <w15:commentEx w15:paraId="4FAD1483" w15:done="0"/>
  <w15:commentEx w15:paraId="3DF8D7A2" w15:done="0"/>
  <w15:commentEx w15:paraId="40A8E064" w15:paraIdParent="3DF8D7A2" w15:done="0"/>
  <w15:commentEx w15:paraId="6C0C89B5" w15:done="0"/>
  <w15:commentEx w15:paraId="3E67DCA8" w15:done="0"/>
  <w15:commentEx w15:paraId="4AAC37F0" w15:done="0"/>
  <w15:commentEx w15:paraId="72C826D2" w15:done="0"/>
  <w15:commentEx w15:paraId="5334DAB2" w15:done="0"/>
  <w15:commentEx w15:paraId="5E97D6E0" w15:done="0"/>
  <w15:commentEx w15:paraId="5D9F39D0" w15:paraIdParent="5E97D6E0" w15:done="0"/>
  <w15:commentEx w15:paraId="044A2C90" w15:done="0"/>
  <w15:commentEx w15:paraId="2C9C4849" w15:done="0"/>
  <w15:commentEx w15:paraId="4569CCAC" w15:done="0"/>
  <w15:commentEx w15:paraId="2BF7A462" w15:paraIdParent="4569CCAC" w15:done="0"/>
  <w15:commentEx w15:paraId="06DDC89E" w15:done="0"/>
  <w15:commentEx w15:paraId="2D0A6BFA" w15:done="0"/>
  <w15:commentEx w15:paraId="5F024C64" w15:done="0"/>
  <w15:commentEx w15:paraId="03334B0E" w15:done="0"/>
  <w15:commentEx w15:paraId="61D2F7EE" w15:done="0"/>
  <w15:commentEx w15:paraId="0E196A12" w15:done="0"/>
  <w15:commentEx w15:paraId="45FA4552" w15:done="0"/>
  <w15:commentEx w15:paraId="2FA0DBDA" w15:done="0"/>
  <w15:commentEx w15:paraId="394BDF12" w15:paraIdParent="2FA0DBDA" w15:done="0"/>
  <w15:commentEx w15:paraId="51620E92" w15:done="0"/>
  <w15:commentEx w15:paraId="5CBD9B96" w15:done="0"/>
  <w15:commentEx w15:paraId="7106AB7F" w15:done="0"/>
  <w15:commentEx w15:paraId="3D78DA3C" w15:done="0"/>
  <w15:commentEx w15:paraId="106FB61F" w15:done="0"/>
  <w15:commentEx w15:paraId="1A1FA8A0" w15:paraIdParent="106FB61F" w15:done="0"/>
  <w15:commentEx w15:paraId="090FF804" w15:done="0"/>
  <w15:commentEx w15:paraId="0E3754EB" w15:done="0"/>
  <w15:commentEx w15:paraId="19DBB232" w15:paraIdParent="0E3754EB" w15:done="0"/>
  <w15:commentEx w15:paraId="3019AEEB" w15:done="0"/>
  <w15:commentEx w15:paraId="545EF4BB" w15:done="0"/>
  <w15:commentEx w15:paraId="1F824CE5" w15:done="0"/>
  <w15:commentEx w15:paraId="64CCB126" w15:done="0"/>
  <w15:commentEx w15:paraId="086BE6E7" w15:done="0"/>
  <w15:commentEx w15:paraId="6563231C" w15:done="0"/>
  <w15:commentEx w15:paraId="558C726B" w15:done="0"/>
  <w15:commentEx w15:paraId="0D317F2C" w15:done="0"/>
  <w15:commentEx w15:paraId="5E331559" w15:done="0"/>
  <w15:commentEx w15:paraId="1344129C" w15:done="0"/>
  <w15:commentEx w15:paraId="7C7B8435" w15:done="0"/>
  <w15:commentEx w15:paraId="650ACD93" w15:done="0"/>
  <w15:commentEx w15:paraId="5D437D9C" w15:done="0"/>
  <w15:commentEx w15:paraId="3935B407" w15:done="0"/>
  <w15:commentEx w15:paraId="44C4CBA1" w15:done="0"/>
  <w15:commentEx w15:paraId="4044BF6F" w15:done="0"/>
  <w15:commentEx w15:paraId="6A547E5F" w15:done="0"/>
  <w15:commentEx w15:paraId="70989698" w15:paraIdParent="6A547E5F" w15:done="0"/>
  <w15:commentEx w15:paraId="085742B9" w15:done="0"/>
  <w15:commentEx w15:paraId="33F09FF9" w15:done="0"/>
  <w15:commentEx w15:paraId="41A3639F" w15:done="0"/>
  <w15:commentEx w15:paraId="1DE33161" w15:done="0"/>
  <w15:commentEx w15:paraId="55FEC576" w15:done="0"/>
  <w15:commentEx w15:paraId="22E6F8D3" w15:done="0"/>
  <w15:commentEx w15:paraId="752253B2" w15:done="0"/>
  <w15:commentEx w15:paraId="59EEE04E" w15:done="0"/>
  <w15:commentEx w15:paraId="76E562C9" w15:done="0"/>
  <w15:commentEx w15:paraId="3ADAD2C3" w15:done="0"/>
  <w15:commentEx w15:paraId="439AD7F5" w15:done="0"/>
  <w15:commentEx w15:paraId="42C52EA6" w15:done="0"/>
  <w15:commentEx w15:paraId="18758F59" w15:done="0"/>
  <w15:commentEx w15:paraId="766AEF38" w15:done="0"/>
  <w15:commentEx w15:paraId="6CED27EC" w15:done="0"/>
  <w15:commentEx w15:paraId="601D160B" w15:done="0"/>
  <w15:commentEx w15:paraId="65F125B7" w15:done="0"/>
  <w15:commentEx w15:paraId="45B25EF9" w15:done="0"/>
  <w15:commentEx w15:paraId="7E0AD1A6" w15:done="0"/>
  <w15:commentEx w15:paraId="4A0533F6" w15:done="0"/>
  <w15:commentEx w15:paraId="17518AB7" w15:done="0"/>
  <w15:commentEx w15:paraId="5EDB7706" w15:done="0"/>
  <w15:commentEx w15:paraId="7C63EBAD" w15:done="0"/>
  <w15:commentEx w15:paraId="65F71495" w15:done="0"/>
  <w15:commentEx w15:paraId="15415A64" w15:done="0"/>
  <w15:commentEx w15:paraId="4EA98936" w15:done="0"/>
  <w15:commentEx w15:paraId="37D3B3B1" w15:done="0"/>
  <w15:commentEx w15:paraId="08CB8FDB" w15:done="0"/>
  <w15:commentEx w15:paraId="43B6E11A" w15:done="0"/>
  <w15:commentEx w15:paraId="5FA731AF" w15:done="0"/>
  <w15:commentEx w15:paraId="2330B733" w15:done="0"/>
  <w15:commentEx w15:paraId="1EF0EC55" w15:done="0"/>
  <w15:commentEx w15:paraId="1BA73353" w15:done="0"/>
  <w15:commentEx w15:paraId="7A99DDE6" w15:done="0"/>
  <w15:commentEx w15:paraId="4CF76785" w15:done="0"/>
  <w15:commentEx w15:paraId="7348AD77" w15:done="0"/>
  <w15:commentEx w15:paraId="6D87EA04" w15:done="0"/>
  <w15:commentEx w15:paraId="4EE592AC" w15:done="0"/>
  <w15:commentEx w15:paraId="7F3B3A69" w15:done="0"/>
  <w15:commentEx w15:paraId="07107738" w15:done="0"/>
  <w15:commentEx w15:paraId="37952E27" w15:done="0"/>
  <w15:commentEx w15:paraId="7AEF4DD5" w15:done="0"/>
  <w15:commentEx w15:paraId="0082EB0E" w15:done="0"/>
  <w15:commentEx w15:paraId="1616FF1F" w15:done="0"/>
  <w15:commentEx w15:paraId="552ED08E" w15:done="0"/>
  <w15:commentEx w15:paraId="535B8D36" w15:done="0"/>
  <w15:commentEx w15:paraId="36028CE5" w15:done="0"/>
  <w15:commentEx w15:paraId="5600C804" w15:done="0"/>
  <w15:commentEx w15:paraId="7EF80EBE" w15:done="0"/>
  <w15:commentEx w15:paraId="231BFA09" w15:done="0"/>
  <w15:commentEx w15:paraId="5B08DD87" w15:done="0"/>
  <w15:commentEx w15:paraId="06A436C5" w15:done="0"/>
  <w15:commentEx w15:paraId="0BEDB636" w15:done="0"/>
  <w15:commentEx w15:paraId="410E96C6" w15:done="0"/>
  <w15:commentEx w15:paraId="1A8FDBC9" w15:done="0"/>
  <w15:commentEx w15:paraId="77463CD3" w15:done="0"/>
  <w15:commentEx w15:paraId="7A35F8B8" w15:done="0"/>
  <w15:commentEx w15:paraId="2A37DF65" w15:done="0"/>
  <w15:commentEx w15:paraId="4D4D569F" w15:done="0"/>
  <w15:commentEx w15:paraId="36D56BAD" w15:done="0"/>
  <w15:commentEx w15:paraId="44DFA122" w15:done="0"/>
  <w15:commentEx w15:paraId="6CB10818" w15:done="0"/>
  <w15:commentEx w15:paraId="756AB600" w15:done="0"/>
  <w15:commentEx w15:paraId="19047493" w15:done="0"/>
  <w15:commentEx w15:paraId="1FF1590B" w15:done="0"/>
  <w15:commentEx w15:paraId="20F72326" w15:done="0"/>
  <w15:commentEx w15:paraId="25AB2B69" w15:done="0"/>
  <w15:commentEx w15:paraId="6FB27F7B" w15:done="0"/>
  <w15:commentEx w15:paraId="590C87D8" w15:done="0"/>
  <w15:commentEx w15:paraId="50C443C2" w15:done="0"/>
  <w15:commentEx w15:paraId="28C91769" w15:done="0"/>
  <w15:commentEx w15:paraId="4593DA95" w15:done="0"/>
  <w15:commentEx w15:paraId="54355763" w15:done="0"/>
  <w15:commentEx w15:paraId="1D665D9D" w15:done="0"/>
  <w15:commentEx w15:paraId="51C86E01" w15:done="0"/>
  <w15:commentEx w15:paraId="1130EF3D" w15:done="0"/>
  <w15:commentEx w15:paraId="1D56A698" w15:done="0"/>
  <w15:commentEx w15:paraId="2041C7DF" w15:done="0"/>
  <w15:commentEx w15:paraId="169D87C3" w15:done="0"/>
  <w15:commentEx w15:paraId="441F84F6" w15:done="0"/>
  <w15:commentEx w15:paraId="17E5FFEF" w15:done="0"/>
  <w15:commentEx w15:paraId="6D9823DA" w15:done="0"/>
  <w15:commentEx w15:paraId="3A1B3A5C" w15:done="0"/>
  <w15:commentEx w15:paraId="223E59C5" w15:done="0"/>
  <w15:commentEx w15:paraId="4D06A51F" w15:done="0"/>
  <w15:commentEx w15:paraId="512F0F06" w15:done="0"/>
  <w15:commentEx w15:paraId="42B8BDFF" w15:done="0"/>
  <w15:commentEx w15:paraId="12F965D7" w15:done="0"/>
  <w15:commentEx w15:paraId="04C498D7" w15:done="0"/>
  <w15:commentEx w15:paraId="649CA03B" w15:done="0"/>
  <w15:commentEx w15:paraId="0528184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19C6A27" w16cex:dateUtc="2019-12-12T12:26:00Z"/>
  <w16cex:commentExtensible w16cex:durableId="219C6B04" w16cex:dateUtc="2019-12-12T12:30:00Z"/>
  <w16cex:commentExtensible w16cex:durableId="219B59E5" w16cex:dateUtc="2019-12-03T16:38:00Z"/>
  <w16cex:commentExtensible w16cex:durableId="219C6B16" w16cex:dateUtc="2019-12-12T12:30:00Z"/>
  <w16cex:commentExtensible w16cex:durableId="219C6CEF" w16cex:dateUtc="2019-12-12T12:38:00Z"/>
  <w16cex:commentExtensible w16cex:durableId="219C6DF5" w16cex:dateUtc="2019-12-12T12:42:00Z"/>
  <w16cex:commentExtensible w16cex:durableId="219C8B53" w16cex:dateUtc="2019-12-12T14:48:00Z"/>
  <w16cex:commentExtensible w16cex:durableId="219C6E59" w16cex:dateUtc="2019-12-12T12:44:00Z"/>
  <w16cex:commentExtensible w16cex:durableId="219BC18C" w16cex:dateUtc="2019-12-12T00:27:00Z"/>
  <w16cex:commentExtensible w16cex:durableId="219C6FC1" w16cex:dateUtc="2019-12-12T00:44:00Z"/>
  <w16cex:commentExtensible w16cex:durableId="219CA092" w16cex:dateUtc="2019-12-12T16:18:00Z"/>
  <w16cex:commentExtensible w16cex:durableId="219C7E73" w16cex:dateUtc="2019-12-12T13:53:00Z"/>
  <w16cex:commentExtensible w16cex:durableId="219C7C9C" w16cex:dateUtc="2019-12-12T13:45:00Z"/>
  <w16cex:commentExtensible w16cex:durableId="219BC5B4" w16cex:dateUtc="2019-12-12T00:44:00Z"/>
  <w16cex:commentExtensible w16cex:durableId="219CA0C7" w16cex:dateUtc="2019-12-12T16:19:00Z"/>
  <w16cex:commentExtensible w16cex:durableId="219C8F8C" w16cex:dateUtc="2019-12-12T15:06:00Z"/>
  <w16cex:commentExtensible w16cex:durableId="219C8FB4" w16cex:dateUtc="2019-12-12T15:06:00Z"/>
  <w16cex:commentExtensible w16cex:durableId="219C90CB" w16cex:dateUtc="2019-12-12T15:11:00Z"/>
  <w16cex:commentExtensible w16cex:durableId="219CAD29" w16cex:dateUtc="2019-12-12T16:36:00Z"/>
  <w16cex:commentExtensible w16cex:durableId="219CAE6E" w16cex:dateUtc="2019-12-12T17:17:00Z"/>
  <w16cex:commentExtensible w16cex:durableId="219CAFDB" w16cex:dateUtc="2019-12-12T16:40:00Z"/>
  <w16cex:commentExtensible w16cex:durableId="219CB2F8" w16cex:dateUtc="2019-12-12T17:37:00Z"/>
  <w16cex:commentExtensible w16cex:durableId="219CB436" w16cex:dateUtc="2019-12-12T17:42:00Z"/>
  <w16cex:commentExtensible w16cex:durableId="219CA593" w16cex:dateUtc="2019-12-12T16:40:00Z"/>
  <w16cex:commentExtensible w16cex:durableId="2190C8A2" w16cex:dateUtc="2019-12-03T16:42:00Z"/>
  <w16cex:commentExtensible w16cex:durableId="2190C8E4" w16cex:dateUtc="2019-12-03T16:43:00Z"/>
  <w16cex:commentExtensible w16cex:durableId="2190CA88" w16cex:dateUtc="2019-12-03T16:50:00Z"/>
  <w16cex:commentExtensible w16cex:durableId="2190C91E" w16cex:dateUtc="2019-12-03T16:44:00Z"/>
  <w16cex:commentExtensible w16cex:durableId="217FA135" w16cex:dateUtc="2019-11-20T16:25:00Z"/>
  <w16cex:commentExtensible w16cex:durableId="2190CD22" w16cex:dateUtc="2019-12-03T17:01:00Z"/>
  <w16cex:commentExtensible w16cex:durableId="2190CDB4" w16cex:dateUtc="2019-12-03T17:04:00Z"/>
  <w16cex:commentExtensible w16cex:durableId="2190CE33" w16cex:dateUtc="2019-12-03T17:06:00Z"/>
  <w16cex:commentExtensible w16cex:durableId="2190CECF" w16cex:dateUtc="2019-12-03T17:08:00Z"/>
  <w16cex:commentExtensible w16cex:durableId="2190D0BF" w16cex:dateUtc="2019-12-03T17:17:00Z"/>
  <w16cex:commentExtensible w16cex:durableId="2190D1A7" w16cex:dateUtc="2019-12-03T17:20:00Z"/>
  <w16cex:commentExtensible w16cex:durableId="2190D21E" w16cex:dateUtc="2019-12-03T17:22:00Z"/>
  <w16cex:commentExtensible w16cex:durableId="219CBF2C" w16cex:dateUtc="2019-12-12T18:29:00Z"/>
  <w16cex:commentExtensible w16cex:durableId="219CBFDE" w16cex:dateUtc="2019-12-12T18:32:00Z"/>
  <w16cex:commentExtensible w16cex:durableId="219CD732" w16cex:dateUtc="2019-12-12T20: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7DEFF18" w16cid:durableId="219A26E6"/>
  <w16cid:commentId w16cid:paraId="3E58E54B" w16cid:durableId="219B8CE6"/>
  <w16cid:commentId w16cid:paraId="2CF368B7" w16cid:durableId="219B8CE7"/>
  <w16cid:commentId w16cid:paraId="748DF4DD" w16cid:durableId="219B8CE8"/>
  <w16cid:commentId w16cid:paraId="6AF0B8B8" w16cid:durableId="219A26EB"/>
  <w16cid:commentId w16cid:paraId="79ACD2B7" w16cid:durableId="219A26EC"/>
  <w16cid:commentId w16cid:paraId="1CE0A692" w16cid:durableId="219A26ED"/>
  <w16cid:commentId w16cid:paraId="3B628A17" w16cid:durableId="219A26EE"/>
  <w16cid:commentId w16cid:paraId="250372F4" w16cid:durableId="219A26EF"/>
  <w16cid:commentId w16cid:paraId="54D9CB19" w16cid:durableId="219A26F0"/>
  <w16cid:commentId w16cid:paraId="00CC0771" w16cid:durableId="219A26F1"/>
  <w16cid:commentId w16cid:paraId="4EADB099" w16cid:durableId="219A26F2"/>
  <w16cid:commentId w16cid:paraId="05CFB561" w16cid:durableId="219A26F3"/>
  <w16cid:commentId w16cid:paraId="31D50DBD" w16cid:durableId="219A26F4"/>
  <w16cid:commentId w16cid:paraId="60213765" w16cid:durableId="219A26F5"/>
  <w16cid:commentId w16cid:paraId="2DE7AC69" w16cid:durableId="217167E2"/>
  <w16cid:commentId w16cid:paraId="2D513D92" w16cid:durableId="217A48B3"/>
  <w16cid:commentId w16cid:paraId="535203B4" w16cid:durableId="217A48B4"/>
  <w16cid:commentId w16cid:paraId="22EFE346" w16cid:durableId="217A48B5"/>
  <w16cid:commentId w16cid:paraId="5C51C170" w16cid:durableId="219A297C"/>
  <w16cid:commentId w16cid:paraId="5E494665" w16cid:durableId="219A2989"/>
  <w16cid:commentId w16cid:paraId="0C1DFA34" w16cid:durableId="219A29C6"/>
  <w16cid:commentId w16cid:paraId="7CC9BF48" w16cid:durableId="219A36F0"/>
  <w16cid:commentId w16cid:paraId="148666FC" w16cid:durableId="219A3793"/>
  <w16cid:commentId w16cid:paraId="5BF135E2" w16cid:durableId="219A3791"/>
  <w16cid:commentId w16cid:paraId="4FAD1483" w16cid:durableId="219A3790"/>
  <w16cid:commentId w16cid:paraId="3DF8D7A2" w16cid:durableId="219A378F"/>
  <w16cid:commentId w16cid:paraId="40A8E064" w16cid:durableId="219C6A27"/>
  <w16cid:commentId w16cid:paraId="6C0C89B5" w16cid:durableId="219A378D"/>
  <w16cid:commentId w16cid:paraId="3E67DCA8" w16cid:durableId="217A48B7"/>
  <w16cid:commentId w16cid:paraId="4AAC37F0" w16cid:durableId="217A48B8"/>
  <w16cid:commentId w16cid:paraId="72C826D2" w16cid:durableId="217A48B9"/>
  <w16cid:commentId w16cid:paraId="5334DAB2" w16cid:durableId="217A48BA"/>
  <w16cid:commentId w16cid:paraId="5E97D6E0" w16cid:durableId="219C67D6"/>
  <w16cid:commentId w16cid:paraId="5D9F39D0" w16cid:durableId="219C6B04"/>
  <w16cid:commentId w16cid:paraId="044A2C90" w16cid:durableId="219B59E8"/>
  <w16cid:commentId w16cid:paraId="2C9C4849" w16cid:durableId="219B59E7"/>
  <w16cid:commentId w16cid:paraId="4569CCAC" w16cid:durableId="219B59E5"/>
  <w16cid:commentId w16cid:paraId="2BF7A462" w16cid:durableId="219C6B16"/>
  <w16cid:commentId w16cid:paraId="06DDC89E" w16cid:durableId="219B59E4"/>
  <w16cid:commentId w16cid:paraId="2D0A6BFA" w16cid:durableId="219B59E2"/>
  <w16cid:commentId w16cid:paraId="5F024C64" w16cid:durableId="219B6B7B"/>
  <w16cid:commentId w16cid:paraId="03334B0E" w16cid:durableId="219B6E4E"/>
  <w16cid:commentId w16cid:paraId="61D2F7EE" w16cid:durableId="219B6E4D"/>
  <w16cid:commentId w16cid:paraId="0E196A12" w16cid:durableId="219B8D1C"/>
  <w16cid:commentId w16cid:paraId="45FA4552" w16cid:durableId="219C67E0"/>
  <w16cid:commentId w16cid:paraId="2FA0DBDA" w16cid:durableId="219A272C"/>
  <w16cid:commentId w16cid:paraId="394BDF12" w16cid:durableId="219C6CEF"/>
  <w16cid:commentId w16cid:paraId="51620E92" w16cid:durableId="219A272F"/>
  <w16cid:commentId w16cid:paraId="5CBD9B96" w16cid:durableId="219BBD0C"/>
  <w16cid:commentId w16cid:paraId="7106AB7F" w16cid:durableId="219BBD0B"/>
  <w16cid:commentId w16cid:paraId="3D78DA3C" w16cid:durableId="219BBD08"/>
  <w16cid:commentId w16cid:paraId="106FB61F" w16cid:durableId="219A273D"/>
  <w16cid:commentId w16cid:paraId="1A1FA8A0" w16cid:durableId="219C6DF5"/>
  <w16cid:commentId w16cid:paraId="090FF804" w16cid:durableId="219C8B53"/>
  <w16cid:commentId w16cid:paraId="0E3754EB" w16cid:durableId="219A2742"/>
  <w16cid:commentId w16cid:paraId="19DBB232" w16cid:durableId="219C6E59"/>
  <w16cid:commentId w16cid:paraId="3019AEEB" w16cid:durableId="219BC18C"/>
  <w16cid:commentId w16cid:paraId="545EF4BB" w16cid:durableId="219C67EE"/>
  <w16cid:commentId w16cid:paraId="1F824CE5" w16cid:durableId="219C6FC1"/>
  <w16cid:commentId w16cid:paraId="64CCB126" w16cid:durableId="219C6FC0"/>
  <w16cid:commentId w16cid:paraId="086BE6E7" w16cid:durableId="219CA092"/>
  <w16cid:commentId w16cid:paraId="6563231C" w16cid:durableId="219C67EF"/>
  <w16cid:commentId w16cid:paraId="558C726B" w16cid:durableId="219C7E73"/>
  <w16cid:commentId w16cid:paraId="0D317F2C" w16cid:durableId="219C7C9C"/>
  <w16cid:commentId w16cid:paraId="5E331559" w16cid:durableId="219C67F0"/>
  <w16cid:commentId w16cid:paraId="1344129C" w16cid:durableId="219BC5B4"/>
  <w16cid:commentId w16cid:paraId="7C7B8435" w16cid:durableId="219A2746"/>
  <w16cid:commentId w16cid:paraId="650ACD93" w16cid:durableId="219CA0C7"/>
  <w16cid:commentId w16cid:paraId="5D437D9C" w16cid:durableId="219A2748"/>
  <w16cid:commentId w16cid:paraId="3935B407" w16cid:durableId="219C8F8C"/>
  <w16cid:commentId w16cid:paraId="44C4CBA1" w16cid:durableId="219A2749"/>
  <w16cid:commentId w16cid:paraId="4044BF6F" w16cid:durableId="219A274A"/>
  <w16cid:commentId w16cid:paraId="6A547E5F" w16cid:durableId="219A274B"/>
  <w16cid:commentId w16cid:paraId="70989698" w16cid:durableId="219C8FB4"/>
  <w16cid:commentId w16cid:paraId="085742B9" w16cid:durableId="219A274C"/>
  <w16cid:commentId w16cid:paraId="33F09FF9" w16cid:durableId="219C90CB"/>
  <w16cid:commentId w16cid:paraId="41A3639F" w16cid:durableId="219A274E"/>
  <w16cid:commentId w16cid:paraId="1DE33161" w16cid:durableId="219C67FA"/>
  <w16cid:commentId w16cid:paraId="55FEC576" w16cid:durableId="219C67FB"/>
  <w16cid:commentId w16cid:paraId="22E6F8D3" w16cid:durableId="219C67FC"/>
  <w16cid:commentId w16cid:paraId="752253B2" w16cid:durableId="219A274F"/>
  <w16cid:commentId w16cid:paraId="59EEE04E" w16cid:durableId="219A2751"/>
  <w16cid:commentId w16cid:paraId="76E562C9" w16cid:durableId="219A2752"/>
  <w16cid:commentId w16cid:paraId="3ADAD2C3" w16cid:durableId="219CA5C1"/>
  <w16cid:commentId w16cid:paraId="439AD7F5" w16cid:durableId="219CAD29"/>
  <w16cid:commentId w16cid:paraId="42C52EA6" w16cid:durableId="219CAE6E"/>
  <w16cid:commentId w16cid:paraId="18758F59" w16cid:durableId="219CAFDB"/>
  <w16cid:commentId w16cid:paraId="766AEF38" w16cid:durableId="219CB2F8"/>
  <w16cid:commentId w16cid:paraId="6CED27EC" w16cid:durableId="219CB436"/>
  <w16cid:commentId w16cid:paraId="601D160B" w16cid:durableId="219A2753"/>
  <w16cid:commentId w16cid:paraId="65F125B7" w16cid:durableId="219C6801"/>
  <w16cid:commentId w16cid:paraId="45B25EF9" w16cid:durableId="219A2754"/>
  <w16cid:commentId w16cid:paraId="7E0AD1A6" w16cid:durableId="219CA593"/>
  <w16cid:commentId w16cid:paraId="4A0533F6" w16cid:durableId="219C6803"/>
  <w16cid:commentId w16cid:paraId="17518AB7" w16cid:durableId="219A2759"/>
  <w16cid:commentId w16cid:paraId="5EDB7706" w16cid:durableId="219A275B"/>
  <w16cid:commentId w16cid:paraId="7C63EBAD" w16cid:durableId="219A275C"/>
  <w16cid:commentId w16cid:paraId="65F71495" w16cid:durableId="219A275D"/>
  <w16cid:commentId w16cid:paraId="15415A64" w16cid:durableId="219A275E"/>
  <w16cid:commentId w16cid:paraId="4EA98936" w16cid:durableId="219A275F"/>
  <w16cid:commentId w16cid:paraId="37D3B3B1" w16cid:durableId="219A2760"/>
  <w16cid:commentId w16cid:paraId="08CB8FDB" w16cid:durableId="219A2761"/>
  <w16cid:commentId w16cid:paraId="43B6E11A" w16cid:durableId="219A2762"/>
  <w16cid:commentId w16cid:paraId="5FA731AF" w16cid:durableId="219A2763"/>
  <w16cid:commentId w16cid:paraId="2330B733" w16cid:durableId="219BBC96"/>
  <w16cid:commentId w16cid:paraId="1EF0EC55" w16cid:durableId="219BBC95"/>
  <w16cid:commentId w16cid:paraId="1BA73353" w16cid:durableId="219BBC94"/>
  <w16cid:commentId w16cid:paraId="7A99DDE6" w16cid:durableId="217F81E8"/>
  <w16cid:commentId w16cid:paraId="4CF76785" w16cid:durableId="219A2765"/>
  <w16cid:commentId w16cid:paraId="7348AD77" w16cid:durableId="217F81E9"/>
  <w16cid:commentId w16cid:paraId="6D87EA04" w16cid:durableId="217F81EA"/>
  <w16cid:commentId w16cid:paraId="4EE592AC" w16cid:durableId="2190C8A2"/>
  <w16cid:commentId w16cid:paraId="7F3B3A69" w16cid:durableId="217F81EB"/>
  <w16cid:commentId w16cid:paraId="07107738" w16cid:durableId="2190C8E4"/>
  <w16cid:commentId w16cid:paraId="37952E27" w16cid:durableId="2190CA88"/>
  <w16cid:commentId w16cid:paraId="7AEF4DD5" w16cid:durableId="219A276C"/>
  <w16cid:commentId w16cid:paraId="0082EB0E" w16cid:durableId="219A276D"/>
  <w16cid:commentId w16cid:paraId="1616FF1F" w16cid:durableId="2190C91E"/>
  <w16cid:commentId w16cid:paraId="552ED08E" w16cid:durableId="217FA135"/>
  <w16cid:commentId w16cid:paraId="535B8D36" w16cid:durableId="2187CD11"/>
  <w16cid:commentId w16cid:paraId="36028CE5" w16cid:durableId="2190CD22"/>
  <w16cid:commentId w16cid:paraId="5600C804" w16cid:durableId="217F81EC"/>
  <w16cid:commentId w16cid:paraId="7EF80EBE" w16cid:durableId="217F81ED"/>
  <w16cid:commentId w16cid:paraId="231BFA09" w16cid:durableId="217F81EE"/>
  <w16cid:commentId w16cid:paraId="5B08DD87" w16cid:durableId="217F81EF"/>
  <w16cid:commentId w16cid:paraId="06A436C5" w16cid:durableId="2190CDB4"/>
  <w16cid:commentId w16cid:paraId="0BEDB636" w16cid:durableId="217F81F0"/>
  <w16cid:commentId w16cid:paraId="410E96C6" w16cid:durableId="219A277A"/>
  <w16cid:commentId w16cid:paraId="1A8FDBC9" w16cid:durableId="2190CE33"/>
  <w16cid:commentId w16cid:paraId="77463CD3" w16cid:durableId="219A277C"/>
  <w16cid:commentId w16cid:paraId="7A35F8B8" w16cid:durableId="219A277D"/>
  <w16cid:commentId w16cid:paraId="2A37DF65" w16cid:durableId="217F81F1"/>
  <w16cid:commentId w16cid:paraId="4D4D569F" w16cid:durableId="2190CECF"/>
  <w16cid:commentId w16cid:paraId="36D56BAD" w16cid:durableId="219A2780"/>
  <w16cid:commentId w16cid:paraId="44DFA122" w16cid:durableId="2190D0BF"/>
  <w16cid:commentId w16cid:paraId="6CB10818" w16cid:durableId="219A2782"/>
  <w16cid:commentId w16cid:paraId="756AB600" w16cid:durableId="217F81F2"/>
  <w16cid:commentId w16cid:paraId="19047493" w16cid:durableId="217F81F3"/>
  <w16cid:commentId w16cid:paraId="1FF1590B" w16cid:durableId="2190D1A7"/>
  <w16cid:commentId w16cid:paraId="20F72326" w16cid:durableId="217F81F4"/>
  <w16cid:commentId w16cid:paraId="25AB2B69" w16cid:durableId="2190D21E"/>
  <w16cid:commentId w16cid:paraId="6FB27F7B" w16cid:durableId="219C6833"/>
  <w16cid:commentId w16cid:paraId="590C87D8" w16cid:durableId="219B8D80"/>
  <w16cid:commentId w16cid:paraId="50C443C2" w16cid:durableId="219B8D81"/>
  <w16cid:commentId w16cid:paraId="28C91769" w16cid:durableId="219B8D85"/>
  <w16cid:commentId w16cid:paraId="4593DA95" w16cid:durableId="219B8D86"/>
  <w16cid:commentId w16cid:paraId="54355763" w16cid:durableId="219B8D87"/>
  <w16cid:commentId w16cid:paraId="1D665D9D" w16cid:durableId="219B8D88"/>
  <w16cid:commentId w16cid:paraId="51C86E01" w16cid:durableId="219B8D89"/>
  <w16cid:commentId w16cid:paraId="1130EF3D" w16cid:durableId="219B8D8A"/>
  <w16cid:commentId w16cid:paraId="1D56A698" w16cid:durableId="219B8D8B"/>
  <w16cid:commentId w16cid:paraId="2041C7DF" w16cid:durableId="219B8D8C"/>
  <w16cid:commentId w16cid:paraId="169D87C3" w16cid:durableId="219B8D8D"/>
  <w16cid:commentId w16cid:paraId="441F84F6" w16cid:durableId="219B8D90"/>
  <w16cid:commentId w16cid:paraId="17E5FFEF" w16cid:durableId="219B8D92"/>
  <w16cid:commentId w16cid:paraId="6D9823DA" w16cid:durableId="219B8D93"/>
  <w16cid:commentId w16cid:paraId="3A1B3A5C" w16cid:durableId="219B8D95"/>
  <w16cid:commentId w16cid:paraId="223E59C5" w16cid:durableId="219B8D9D"/>
  <w16cid:commentId w16cid:paraId="4D06A51F" w16cid:durableId="219B8D9E"/>
  <w16cid:commentId w16cid:paraId="512F0F06" w16cid:durableId="219CBF2C"/>
  <w16cid:commentId w16cid:paraId="42B8BDFF" w16cid:durableId="219CBFDE"/>
  <w16cid:commentId w16cid:paraId="12F965D7" w16cid:durableId="219B8D9F"/>
  <w16cid:commentId w16cid:paraId="04C498D7" w16cid:durableId="219B8DA0"/>
  <w16cid:commentId w16cid:paraId="649CA03B" w16cid:durableId="219CD732"/>
  <w16cid:commentId w16cid:paraId="05281845" w16cid:durableId="219B8DA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A8B8B9" w14:textId="77777777" w:rsidR="00463F16" w:rsidRDefault="00463F16">
      <w:pPr>
        <w:spacing w:line="240" w:lineRule="auto"/>
      </w:pPr>
      <w:r>
        <w:separator/>
      </w:r>
    </w:p>
  </w:endnote>
  <w:endnote w:type="continuationSeparator" w:id="0">
    <w:p w14:paraId="752DE5B1" w14:textId="77777777" w:rsidR="00463F16" w:rsidRDefault="00463F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Gungsuh">
    <w:altName w:val="Malgun Gothic"/>
    <w:panose1 w:val="02030600000101010101"/>
    <w:charset w:val="81"/>
    <w:family w:val="roman"/>
    <w:pitch w:val="variable"/>
    <w:sig w:usb0="B00002AF" w:usb1="69D77CFB" w:usb2="00000030" w:usb3="00000000" w:csb0="0008009F"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E27A6E" w14:textId="77777777" w:rsidR="00EC3634" w:rsidRDefault="00EC3634">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Pr>
        <w:noProof/>
        <w:color w:val="000000"/>
      </w:rPr>
      <w:t>iv</w:t>
    </w:r>
    <w:r>
      <w:rPr>
        <w:color w:val="000000"/>
      </w:rPr>
      <w:fldChar w:fldCharType="end"/>
    </w:r>
  </w:p>
  <w:p w14:paraId="7E7F8B19" w14:textId="77777777" w:rsidR="00EC3634" w:rsidRDefault="00EC3634">
    <w:pPr>
      <w:pBdr>
        <w:top w:val="nil"/>
        <w:left w:val="nil"/>
        <w:bottom w:val="nil"/>
        <w:right w:val="nil"/>
        <w:between w:val="nil"/>
      </w:pBdr>
      <w:tabs>
        <w:tab w:val="center" w:pos="4680"/>
        <w:tab w:val="right" w:pos="9360"/>
      </w:tabs>
      <w:spacing w:line="240" w:lineRule="auto"/>
      <w:ind w:firstLine="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893F8C" w14:textId="77777777" w:rsidR="00EC3634" w:rsidRDefault="00EC363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FE19D7" w14:textId="4896420D" w:rsidR="00EC3634" w:rsidRDefault="00EC3634">
    <w:pPr>
      <w:pBdr>
        <w:top w:val="nil"/>
        <w:left w:val="nil"/>
        <w:bottom w:val="nil"/>
        <w:right w:val="nil"/>
        <w:between w:val="nil"/>
      </w:pBdr>
      <w:tabs>
        <w:tab w:val="center" w:pos="4680"/>
        <w:tab w:val="right" w:pos="9360"/>
      </w:tabs>
      <w:spacing w:line="240" w:lineRule="auto"/>
      <w:ind w:firstLine="0"/>
      <w:jc w:val="center"/>
      <w:rPr>
        <w:color w:val="000000"/>
      </w:rPr>
    </w:pPr>
  </w:p>
  <w:p w14:paraId="1E321304" w14:textId="77777777" w:rsidR="00EC3634" w:rsidRDefault="00EC3634">
    <w:pPr>
      <w:pBdr>
        <w:top w:val="nil"/>
        <w:left w:val="nil"/>
        <w:bottom w:val="nil"/>
        <w:right w:val="nil"/>
        <w:between w:val="nil"/>
      </w:pBdr>
      <w:tabs>
        <w:tab w:val="center" w:pos="4680"/>
        <w:tab w:val="right" w:pos="9360"/>
      </w:tabs>
      <w:spacing w:line="240" w:lineRule="auto"/>
      <w:ind w:firstLine="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3E5792" w14:textId="77777777" w:rsidR="00EC3634" w:rsidRDefault="00EC3634">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Pr>
        <w:noProof/>
        <w:color w:val="000000"/>
      </w:rPr>
      <w:t>66</w:t>
    </w:r>
    <w:r>
      <w:rPr>
        <w:color w:val="000000"/>
      </w:rPr>
      <w:fldChar w:fldCharType="end"/>
    </w:r>
  </w:p>
  <w:p w14:paraId="2EB2665D" w14:textId="77777777" w:rsidR="00EC3634" w:rsidRDefault="00EC3634">
    <w:pPr>
      <w:pBdr>
        <w:top w:val="nil"/>
        <w:left w:val="nil"/>
        <w:bottom w:val="nil"/>
        <w:right w:val="nil"/>
        <w:between w:val="nil"/>
      </w:pBdr>
      <w:tabs>
        <w:tab w:val="center" w:pos="4680"/>
        <w:tab w:val="right" w:pos="9360"/>
      </w:tabs>
      <w:spacing w:line="240" w:lineRule="auto"/>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AE12FD" w14:textId="77777777" w:rsidR="00463F16" w:rsidRDefault="00463F16">
      <w:pPr>
        <w:spacing w:line="240" w:lineRule="auto"/>
      </w:pPr>
      <w:r>
        <w:separator/>
      </w:r>
    </w:p>
  </w:footnote>
  <w:footnote w:type="continuationSeparator" w:id="0">
    <w:p w14:paraId="06F76637" w14:textId="77777777" w:rsidR="00463F16" w:rsidRDefault="00463F16">
      <w:pPr>
        <w:spacing w:line="240" w:lineRule="auto"/>
      </w:pPr>
      <w:r>
        <w:continuationSeparator/>
      </w:r>
    </w:p>
  </w:footnote>
  <w:footnote w:id="1">
    <w:p w14:paraId="208BD1FC" w14:textId="61E8DDD0" w:rsidR="00EC3634" w:rsidRPr="00512A9A" w:rsidRDefault="00EC3634">
      <w:pPr>
        <w:pStyle w:val="FootnoteText"/>
        <w:rPr>
          <w:sz w:val="24"/>
          <w:szCs w:val="24"/>
        </w:rPr>
      </w:pPr>
      <w:r w:rsidRPr="00512A9A">
        <w:rPr>
          <w:rStyle w:val="FootnoteReference"/>
          <w:sz w:val="24"/>
          <w:szCs w:val="24"/>
        </w:rPr>
        <w:footnoteRef/>
      </w:r>
      <w:r w:rsidRPr="00512A9A">
        <w:rPr>
          <w:sz w:val="24"/>
          <w:szCs w:val="24"/>
        </w:rPr>
        <w:t xml:space="preserve"> </w:t>
      </w:r>
      <w:r>
        <w:rPr>
          <w:sz w:val="24"/>
          <w:szCs w:val="24"/>
        </w:rPr>
        <w:t xml:space="preserve">Department of Natural Resources Science, </w:t>
      </w:r>
      <w:r w:rsidRPr="00512A9A">
        <w:rPr>
          <w:sz w:val="24"/>
          <w:szCs w:val="24"/>
        </w:rPr>
        <w:t>University of Rhode Island, Kingston, RI</w:t>
      </w:r>
      <w:r>
        <w:rPr>
          <w:sz w:val="24"/>
          <w:szCs w:val="24"/>
        </w:rPr>
        <w:t xml:space="preserve"> 02881, USA</w:t>
      </w:r>
      <w:r w:rsidRPr="00512A9A" w:rsidDel="002171C5">
        <w:rPr>
          <w:sz w:val="24"/>
          <w:szCs w:val="24"/>
        </w:rPr>
        <w:t xml:space="preserve"> </w:t>
      </w:r>
      <w:r w:rsidRPr="00512A9A">
        <w:rPr>
          <w:sz w:val="24"/>
          <w:szCs w:val="24"/>
        </w:rPr>
        <w:t>; nicole-keefner@uri.edu</w:t>
      </w:r>
    </w:p>
  </w:footnote>
  <w:footnote w:id="2">
    <w:p w14:paraId="7DEBE484" w14:textId="0D7B1DC3" w:rsidR="00EC3634" w:rsidRDefault="00EC3634">
      <w:pPr>
        <w:pStyle w:val="FootnoteText"/>
      </w:pPr>
      <w:r w:rsidRPr="00512A9A">
        <w:rPr>
          <w:rStyle w:val="FootnoteReference"/>
          <w:sz w:val="24"/>
          <w:szCs w:val="24"/>
        </w:rPr>
        <w:footnoteRef/>
      </w:r>
      <w:r w:rsidRPr="00512A9A">
        <w:rPr>
          <w:sz w:val="24"/>
          <w:szCs w:val="24"/>
        </w:rPr>
        <w:t xml:space="preserve"> </w:t>
      </w:r>
      <w:r>
        <w:rPr>
          <w:sz w:val="24"/>
          <w:szCs w:val="24"/>
        </w:rPr>
        <w:t xml:space="preserve">Department of Natural Resources Science, </w:t>
      </w:r>
      <w:r w:rsidRPr="00512A9A">
        <w:rPr>
          <w:sz w:val="24"/>
          <w:szCs w:val="24"/>
        </w:rPr>
        <w:t>University of Rhode Island, Kingston, RI</w:t>
      </w:r>
      <w:r>
        <w:rPr>
          <w:sz w:val="24"/>
          <w:szCs w:val="24"/>
        </w:rPr>
        <w:t xml:space="preserve"> 02881, USA</w:t>
      </w:r>
      <w:r w:rsidRPr="00512A9A">
        <w:rPr>
          <w:sz w:val="24"/>
          <w:szCs w:val="24"/>
        </w:rPr>
        <w:t>; gforrester@uri.edu</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CA4A081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5EC776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9869D4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95A5FE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25E258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4148FE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F02BCB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7E6C94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F0C5B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404C18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A187F1B"/>
    <w:multiLevelType w:val="hybridMultilevel"/>
    <w:tmpl w:val="2152C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577E8C"/>
    <w:multiLevelType w:val="hybridMultilevel"/>
    <w:tmpl w:val="29A27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4A3526"/>
    <w:multiLevelType w:val="multilevel"/>
    <w:tmpl w:val="6F2C8D5E"/>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311D519D"/>
    <w:multiLevelType w:val="hybridMultilevel"/>
    <w:tmpl w:val="B14636F8"/>
    <w:lvl w:ilvl="0" w:tplc="DC2C1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6002F36"/>
    <w:multiLevelType w:val="multilevel"/>
    <w:tmpl w:val="A90E23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651221A4"/>
    <w:multiLevelType w:val="hybridMultilevel"/>
    <w:tmpl w:val="1EA62DDE"/>
    <w:lvl w:ilvl="0" w:tplc="6A0E183C">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4"/>
  </w:num>
  <w:num w:numId="2">
    <w:abstractNumId w:val="15"/>
  </w:num>
  <w:num w:numId="3">
    <w:abstractNumId w:val="11"/>
  </w:num>
  <w:num w:numId="4">
    <w:abstractNumId w:val="10"/>
  </w:num>
  <w:num w:numId="5">
    <w:abstractNumId w:val="12"/>
  </w:num>
  <w:num w:numId="6">
    <w:abstractNumId w:val="0"/>
  </w:num>
  <w:num w:numId="7">
    <w:abstractNumId w:val="1"/>
  </w:num>
  <w:num w:numId="8">
    <w:abstractNumId w:val="2"/>
  </w:num>
  <w:num w:numId="9">
    <w:abstractNumId w:val="3"/>
  </w:num>
  <w:num w:numId="10">
    <w:abstractNumId w:val="8"/>
  </w:num>
  <w:num w:numId="11">
    <w:abstractNumId w:val="4"/>
  </w:num>
  <w:num w:numId="12">
    <w:abstractNumId w:val="5"/>
  </w:num>
  <w:num w:numId="13">
    <w:abstractNumId w:val="6"/>
  </w:num>
  <w:num w:numId="14">
    <w:abstractNumId w:val="7"/>
  </w:num>
  <w:num w:numId="15">
    <w:abstractNumId w:val="9"/>
  </w:num>
  <w:num w:numId="16">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raham Forrester">
    <w15:presenceInfo w15:providerId="AD" w15:userId="S::gforrester@uri.edu::3b95df90-4c7e-48bb-b8da-3e0fe0830d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hdrShapeDefaults>
    <o:shapedefaults v:ext="edit" spidmax="2049"/>
  </w:hdrShapeDefaults>
  <w:footnotePr>
    <w:numFmt w:val="lowerLette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679EA"/>
    <w:rsid w:val="00001C24"/>
    <w:rsid w:val="00001DF2"/>
    <w:rsid w:val="000038E2"/>
    <w:rsid w:val="00004BE1"/>
    <w:rsid w:val="00007B3E"/>
    <w:rsid w:val="00007F93"/>
    <w:rsid w:val="00015F61"/>
    <w:rsid w:val="00016AF6"/>
    <w:rsid w:val="00017553"/>
    <w:rsid w:val="00023BD8"/>
    <w:rsid w:val="00025E9B"/>
    <w:rsid w:val="00026313"/>
    <w:rsid w:val="00030BAE"/>
    <w:rsid w:val="00032670"/>
    <w:rsid w:val="00032E80"/>
    <w:rsid w:val="000403A2"/>
    <w:rsid w:val="000404AE"/>
    <w:rsid w:val="00042D35"/>
    <w:rsid w:val="00043545"/>
    <w:rsid w:val="000460F7"/>
    <w:rsid w:val="000509C9"/>
    <w:rsid w:val="000556DF"/>
    <w:rsid w:val="00056BE2"/>
    <w:rsid w:val="00060BFD"/>
    <w:rsid w:val="0007404F"/>
    <w:rsid w:val="00080169"/>
    <w:rsid w:val="000802B6"/>
    <w:rsid w:val="00082267"/>
    <w:rsid w:val="00093B23"/>
    <w:rsid w:val="00095511"/>
    <w:rsid w:val="00096524"/>
    <w:rsid w:val="000A1DFF"/>
    <w:rsid w:val="000A2AE9"/>
    <w:rsid w:val="000A3E09"/>
    <w:rsid w:val="000A585A"/>
    <w:rsid w:val="000A68B7"/>
    <w:rsid w:val="000B0115"/>
    <w:rsid w:val="000C1702"/>
    <w:rsid w:val="000C2B77"/>
    <w:rsid w:val="000C5D90"/>
    <w:rsid w:val="000D069B"/>
    <w:rsid w:val="000D343A"/>
    <w:rsid w:val="000D5F1B"/>
    <w:rsid w:val="000E0709"/>
    <w:rsid w:val="000E07D3"/>
    <w:rsid w:val="000E1584"/>
    <w:rsid w:val="000E4FE9"/>
    <w:rsid w:val="000E5EE4"/>
    <w:rsid w:val="000F3923"/>
    <w:rsid w:val="000F4993"/>
    <w:rsid w:val="000F5F06"/>
    <w:rsid w:val="00100139"/>
    <w:rsid w:val="0010177E"/>
    <w:rsid w:val="00102985"/>
    <w:rsid w:val="00105D9D"/>
    <w:rsid w:val="00110693"/>
    <w:rsid w:val="00114084"/>
    <w:rsid w:val="00115801"/>
    <w:rsid w:val="001228C4"/>
    <w:rsid w:val="001253FE"/>
    <w:rsid w:val="00126F94"/>
    <w:rsid w:val="00134178"/>
    <w:rsid w:val="00135F82"/>
    <w:rsid w:val="001429E5"/>
    <w:rsid w:val="001463E1"/>
    <w:rsid w:val="001473E9"/>
    <w:rsid w:val="0015137A"/>
    <w:rsid w:val="001514B5"/>
    <w:rsid w:val="00160482"/>
    <w:rsid w:val="0016176F"/>
    <w:rsid w:val="00170DE5"/>
    <w:rsid w:val="00173B03"/>
    <w:rsid w:val="00177003"/>
    <w:rsid w:val="001777ED"/>
    <w:rsid w:val="00180BBD"/>
    <w:rsid w:val="0018320D"/>
    <w:rsid w:val="0018493D"/>
    <w:rsid w:val="0019173E"/>
    <w:rsid w:val="00193D00"/>
    <w:rsid w:val="001956C5"/>
    <w:rsid w:val="00197117"/>
    <w:rsid w:val="001A59AC"/>
    <w:rsid w:val="001A70EC"/>
    <w:rsid w:val="001A78D7"/>
    <w:rsid w:val="001B2F0B"/>
    <w:rsid w:val="001C0F3A"/>
    <w:rsid w:val="001C2397"/>
    <w:rsid w:val="001D589C"/>
    <w:rsid w:val="001D68F5"/>
    <w:rsid w:val="001E222B"/>
    <w:rsid w:val="001E4D66"/>
    <w:rsid w:val="001F2383"/>
    <w:rsid w:val="001F2D9B"/>
    <w:rsid w:val="001F3420"/>
    <w:rsid w:val="001F792B"/>
    <w:rsid w:val="0020662D"/>
    <w:rsid w:val="00210718"/>
    <w:rsid w:val="002126A8"/>
    <w:rsid w:val="002171C5"/>
    <w:rsid w:val="00220B7B"/>
    <w:rsid w:val="00221D67"/>
    <w:rsid w:val="002268EB"/>
    <w:rsid w:val="00226D8D"/>
    <w:rsid w:val="002272B7"/>
    <w:rsid w:val="0023176A"/>
    <w:rsid w:val="00246B4C"/>
    <w:rsid w:val="00247F5E"/>
    <w:rsid w:val="00251576"/>
    <w:rsid w:val="002548D9"/>
    <w:rsid w:val="0025578F"/>
    <w:rsid w:val="002562A1"/>
    <w:rsid w:val="00256595"/>
    <w:rsid w:val="002573BD"/>
    <w:rsid w:val="0026468B"/>
    <w:rsid w:val="00264C20"/>
    <w:rsid w:val="002657C8"/>
    <w:rsid w:val="00280F68"/>
    <w:rsid w:val="00282ED4"/>
    <w:rsid w:val="002834B8"/>
    <w:rsid w:val="00283BB3"/>
    <w:rsid w:val="002870D6"/>
    <w:rsid w:val="0029035A"/>
    <w:rsid w:val="0029184A"/>
    <w:rsid w:val="002928E4"/>
    <w:rsid w:val="002B2FD0"/>
    <w:rsid w:val="002B5899"/>
    <w:rsid w:val="002B6EC5"/>
    <w:rsid w:val="002C0083"/>
    <w:rsid w:val="002C102E"/>
    <w:rsid w:val="002C61B1"/>
    <w:rsid w:val="002C6A88"/>
    <w:rsid w:val="002D25F0"/>
    <w:rsid w:val="002D2DBB"/>
    <w:rsid w:val="002D382F"/>
    <w:rsid w:val="002E11D3"/>
    <w:rsid w:val="002E458F"/>
    <w:rsid w:val="002E560A"/>
    <w:rsid w:val="002F5608"/>
    <w:rsid w:val="002F6971"/>
    <w:rsid w:val="0030502C"/>
    <w:rsid w:val="00314985"/>
    <w:rsid w:val="003157A0"/>
    <w:rsid w:val="00323541"/>
    <w:rsid w:val="00323F05"/>
    <w:rsid w:val="003254F2"/>
    <w:rsid w:val="00326651"/>
    <w:rsid w:val="0032685D"/>
    <w:rsid w:val="003323F6"/>
    <w:rsid w:val="00334955"/>
    <w:rsid w:val="00336D95"/>
    <w:rsid w:val="00340C32"/>
    <w:rsid w:val="003474A6"/>
    <w:rsid w:val="00347B94"/>
    <w:rsid w:val="00357248"/>
    <w:rsid w:val="003573F9"/>
    <w:rsid w:val="0036055A"/>
    <w:rsid w:val="0036707E"/>
    <w:rsid w:val="00367168"/>
    <w:rsid w:val="00375F85"/>
    <w:rsid w:val="003818D4"/>
    <w:rsid w:val="00381984"/>
    <w:rsid w:val="0038387A"/>
    <w:rsid w:val="00384C5C"/>
    <w:rsid w:val="00384FC2"/>
    <w:rsid w:val="00387C1D"/>
    <w:rsid w:val="00391E4E"/>
    <w:rsid w:val="00393D19"/>
    <w:rsid w:val="003A38A2"/>
    <w:rsid w:val="003A6E6C"/>
    <w:rsid w:val="003B2F6F"/>
    <w:rsid w:val="003B5B34"/>
    <w:rsid w:val="003C14EE"/>
    <w:rsid w:val="003C38C5"/>
    <w:rsid w:val="003C482E"/>
    <w:rsid w:val="003D174D"/>
    <w:rsid w:val="003D629E"/>
    <w:rsid w:val="003D683C"/>
    <w:rsid w:val="003E00EF"/>
    <w:rsid w:val="003E0925"/>
    <w:rsid w:val="003F2A12"/>
    <w:rsid w:val="003F7563"/>
    <w:rsid w:val="00401C56"/>
    <w:rsid w:val="00402890"/>
    <w:rsid w:val="004125DA"/>
    <w:rsid w:val="00414F6C"/>
    <w:rsid w:val="0041645F"/>
    <w:rsid w:val="00416B83"/>
    <w:rsid w:val="004174F3"/>
    <w:rsid w:val="0042014B"/>
    <w:rsid w:val="004208D9"/>
    <w:rsid w:val="004225A3"/>
    <w:rsid w:val="00446A2B"/>
    <w:rsid w:val="00446A88"/>
    <w:rsid w:val="00451A52"/>
    <w:rsid w:val="0045253A"/>
    <w:rsid w:val="004546B1"/>
    <w:rsid w:val="004550CC"/>
    <w:rsid w:val="00456F8B"/>
    <w:rsid w:val="004570C5"/>
    <w:rsid w:val="00460D4B"/>
    <w:rsid w:val="00462773"/>
    <w:rsid w:val="00462BB4"/>
    <w:rsid w:val="00463F16"/>
    <w:rsid w:val="004662A3"/>
    <w:rsid w:val="00467068"/>
    <w:rsid w:val="00477FEB"/>
    <w:rsid w:val="00481DAF"/>
    <w:rsid w:val="00484C29"/>
    <w:rsid w:val="004862DE"/>
    <w:rsid w:val="00491AE8"/>
    <w:rsid w:val="00495A89"/>
    <w:rsid w:val="00496D7A"/>
    <w:rsid w:val="004A70C4"/>
    <w:rsid w:val="004A7D2B"/>
    <w:rsid w:val="004B4310"/>
    <w:rsid w:val="004B44E7"/>
    <w:rsid w:val="004B606E"/>
    <w:rsid w:val="004C0B21"/>
    <w:rsid w:val="004C29E0"/>
    <w:rsid w:val="004C341E"/>
    <w:rsid w:val="004C5F85"/>
    <w:rsid w:val="004D1FD5"/>
    <w:rsid w:val="004D4A2E"/>
    <w:rsid w:val="004D5430"/>
    <w:rsid w:val="004D6459"/>
    <w:rsid w:val="004D705A"/>
    <w:rsid w:val="004E096C"/>
    <w:rsid w:val="004E1061"/>
    <w:rsid w:val="004E18DC"/>
    <w:rsid w:val="004E52BB"/>
    <w:rsid w:val="004F7586"/>
    <w:rsid w:val="00500925"/>
    <w:rsid w:val="00502CD3"/>
    <w:rsid w:val="005030CE"/>
    <w:rsid w:val="00507D84"/>
    <w:rsid w:val="005108B8"/>
    <w:rsid w:val="00512A9A"/>
    <w:rsid w:val="00514F25"/>
    <w:rsid w:val="00517871"/>
    <w:rsid w:val="0052223C"/>
    <w:rsid w:val="00533169"/>
    <w:rsid w:val="00534DE4"/>
    <w:rsid w:val="00536BA7"/>
    <w:rsid w:val="00547420"/>
    <w:rsid w:val="005475B1"/>
    <w:rsid w:val="00554C58"/>
    <w:rsid w:val="005610E5"/>
    <w:rsid w:val="00562134"/>
    <w:rsid w:val="00562BF9"/>
    <w:rsid w:val="00567A18"/>
    <w:rsid w:val="00567C59"/>
    <w:rsid w:val="0057253E"/>
    <w:rsid w:val="00572B1C"/>
    <w:rsid w:val="005804B3"/>
    <w:rsid w:val="00582F2F"/>
    <w:rsid w:val="005912B2"/>
    <w:rsid w:val="00596BA2"/>
    <w:rsid w:val="005A1886"/>
    <w:rsid w:val="005A23E3"/>
    <w:rsid w:val="005A78E1"/>
    <w:rsid w:val="005C650F"/>
    <w:rsid w:val="005D7AC1"/>
    <w:rsid w:val="005E279A"/>
    <w:rsid w:val="005F2018"/>
    <w:rsid w:val="005F28E6"/>
    <w:rsid w:val="005F45C7"/>
    <w:rsid w:val="006076B1"/>
    <w:rsid w:val="006113CF"/>
    <w:rsid w:val="00622EAD"/>
    <w:rsid w:val="006236A9"/>
    <w:rsid w:val="006236FE"/>
    <w:rsid w:val="00633FEF"/>
    <w:rsid w:val="006350EB"/>
    <w:rsid w:val="00635EA6"/>
    <w:rsid w:val="00636F7B"/>
    <w:rsid w:val="00637118"/>
    <w:rsid w:val="006410BE"/>
    <w:rsid w:val="00646CC6"/>
    <w:rsid w:val="00647639"/>
    <w:rsid w:val="00647FB4"/>
    <w:rsid w:val="00653D70"/>
    <w:rsid w:val="00655D6A"/>
    <w:rsid w:val="00662C05"/>
    <w:rsid w:val="00677CFD"/>
    <w:rsid w:val="00684042"/>
    <w:rsid w:val="006875BD"/>
    <w:rsid w:val="00695E29"/>
    <w:rsid w:val="00697406"/>
    <w:rsid w:val="006A0D2E"/>
    <w:rsid w:val="006B6A9C"/>
    <w:rsid w:val="006C3D77"/>
    <w:rsid w:val="006C4A94"/>
    <w:rsid w:val="006C7225"/>
    <w:rsid w:val="006C756E"/>
    <w:rsid w:val="006D3306"/>
    <w:rsid w:val="006D4EA4"/>
    <w:rsid w:val="006D7B14"/>
    <w:rsid w:val="006D7CA8"/>
    <w:rsid w:val="006E1418"/>
    <w:rsid w:val="006E3AA8"/>
    <w:rsid w:val="006F13C7"/>
    <w:rsid w:val="006F3E95"/>
    <w:rsid w:val="006F5163"/>
    <w:rsid w:val="00700A7F"/>
    <w:rsid w:val="00702FB4"/>
    <w:rsid w:val="00703A7A"/>
    <w:rsid w:val="00705D14"/>
    <w:rsid w:val="00714D57"/>
    <w:rsid w:val="00716EBD"/>
    <w:rsid w:val="00717854"/>
    <w:rsid w:val="00720B56"/>
    <w:rsid w:val="00721DFC"/>
    <w:rsid w:val="00723507"/>
    <w:rsid w:val="0073571E"/>
    <w:rsid w:val="0074148C"/>
    <w:rsid w:val="007568F4"/>
    <w:rsid w:val="00756F16"/>
    <w:rsid w:val="007641AA"/>
    <w:rsid w:val="00764AA6"/>
    <w:rsid w:val="0076634D"/>
    <w:rsid w:val="00766FC9"/>
    <w:rsid w:val="00771107"/>
    <w:rsid w:val="007817DC"/>
    <w:rsid w:val="007826C9"/>
    <w:rsid w:val="00786229"/>
    <w:rsid w:val="00796F47"/>
    <w:rsid w:val="007B0EEC"/>
    <w:rsid w:val="007B4245"/>
    <w:rsid w:val="007B4BF5"/>
    <w:rsid w:val="007B72DD"/>
    <w:rsid w:val="007B79EF"/>
    <w:rsid w:val="007B7C5B"/>
    <w:rsid w:val="007C20DF"/>
    <w:rsid w:val="007C3EED"/>
    <w:rsid w:val="007C6425"/>
    <w:rsid w:val="007D0B2A"/>
    <w:rsid w:val="007D1B38"/>
    <w:rsid w:val="007D293B"/>
    <w:rsid w:val="007E383A"/>
    <w:rsid w:val="007E4FD3"/>
    <w:rsid w:val="007F25E6"/>
    <w:rsid w:val="007F2B9D"/>
    <w:rsid w:val="007F6BFC"/>
    <w:rsid w:val="007F7C4A"/>
    <w:rsid w:val="00802EBE"/>
    <w:rsid w:val="00804C84"/>
    <w:rsid w:val="00805066"/>
    <w:rsid w:val="008104B1"/>
    <w:rsid w:val="008165F0"/>
    <w:rsid w:val="0081750B"/>
    <w:rsid w:val="00820832"/>
    <w:rsid w:val="00822782"/>
    <w:rsid w:val="00822AF7"/>
    <w:rsid w:val="00833173"/>
    <w:rsid w:val="00835659"/>
    <w:rsid w:val="00836B4A"/>
    <w:rsid w:val="00836E9A"/>
    <w:rsid w:val="00841D1E"/>
    <w:rsid w:val="00854D67"/>
    <w:rsid w:val="008568B4"/>
    <w:rsid w:val="008708AA"/>
    <w:rsid w:val="008739FD"/>
    <w:rsid w:val="0087421F"/>
    <w:rsid w:val="008746A9"/>
    <w:rsid w:val="00881767"/>
    <w:rsid w:val="008818CB"/>
    <w:rsid w:val="0088253A"/>
    <w:rsid w:val="008A2FEF"/>
    <w:rsid w:val="008A47B3"/>
    <w:rsid w:val="008B0EEB"/>
    <w:rsid w:val="008B6706"/>
    <w:rsid w:val="008C22A7"/>
    <w:rsid w:val="008D1BA7"/>
    <w:rsid w:val="008D26FF"/>
    <w:rsid w:val="008D2FAF"/>
    <w:rsid w:val="008D5E72"/>
    <w:rsid w:val="008D6764"/>
    <w:rsid w:val="008E3161"/>
    <w:rsid w:val="009005CF"/>
    <w:rsid w:val="00901A55"/>
    <w:rsid w:val="00902EB4"/>
    <w:rsid w:val="00902EEB"/>
    <w:rsid w:val="00904409"/>
    <w:rsid w:val="00906B80"/>
    <w:rsid w:val="00907C44"/>
    <w:rsid w:val="0091216C"/>
    <w:rsid w:val="0091385A"/>
    <w:rsid w:val="0091599B"/>
    <w:rsid w:val="00925C48"/>
    <w:rsid w:val="009276F7"/>
    <w:rsid w:val="00927E5C"/>
    <w:rsid w:val="00932256"/>
    <w:rsid w:val="00932EF6"/>
    <w:rsid w:val="009347F7"/>
    <w:rsid w:val="009400CB"/>
    <w:rsid w:val="00950B10"/>
    <w:rsid w:val="00951B41"/>
    <w:rsid w:val="00954C51"/>
    <w:rsid w:val="00957991"/>
    <w:rsid w:val="00964634"/>
    <w:rsid w:val="00965ED4"/>
    <w:rsid w:val="00972281"/>
    <w:rsid w:val="00980B45"/>
    <w:rsid w:val="00980F94"/>
    <w:rsid w:val="009818C2"/>
    <w:rsid w:val="00982442"/>
    <w:rsid w:val="009836F5"/>
    <w:rsid w:val="0099165B"/>
    <w:rsid w:val="009933F1"/>
    <w:rsid w:val="0099543B"/>
    <w:rsid w:val="009A3559"/>
    <w:rsid w:val="009A4D49"/>
    <w:rsid w:val="009B58CE"/>
    <w:rsid w:val="009D158F"/>
    <w:rsid w:val="009D2091"/>
    <w:rsid w:val="009D28F0"/>
    <w:rsid w:val="009D7B5F"/>
    <w:rsid w:val="009F0A28"/>
    <w:rsid w:val="009F48B5"/>
    <w:rsid w:val="00A00425"/>
    <w:rsid w:val="00A02AB4"/>
    <w:rsid w:val="00A02C11"/>
    <w:rsid w:val="00A03F2F"/>
    <w:rsid w:val="00A04752"/>
    <w:rsid w:val="00A0565F"/>
    <w:rsid w:val="00A066C6"/>
    <w:rsid w:val="00A13093"/>
    <w:rsid w:val="00A15ABA"/>
    <w:rsid w:val="00A160E7"/>
    <w:rsid w:val="00A21177"/>
    <w:rsid w:val="00A303E4"/>
    <w:rsid w:val="00A3210A"/>
    <w:rsid w:val="00A324C5"/>
    <w:rsid w:val="00A40D26"/>
    <w:rsid w:val="00A42AA5"/>
    <w:rsid w:val="00A47CE4"/>
    <w:rsid w:val="00A56F8A"/>
    <w:rsid w:val="00A6553C"/>
    <w:rsid w:val="00A65E3D"/>
    <w:rsid w:val="00A67532"/>
    <w:rsid w:val="00A679EA"/>
    <w:rsid w:val="00A74D35"/>
    <w:rsid w:val="00A75CAA"/>
    <w:rsid w:val="00A80577"/>
    <w:rsid w:val="00A82E79"/>
    <w:rsid w:val="00A84111"/>
    <w:rsid w:val="00A854D7"/>
    <w:rsid w:val="00A85AC7"/>
    <w:rsid w:val="00A85B62"/>
    <w:rsid w:val="00A9484B"/>
    <w:rsid w:val="00A948FD"/>
    <w:rsid w:val="00A9579D"/>
    <w:rsid w:val="00A95B9C"/>
    <w:rsid w:val="00A95C0C"/>
    <w:rsid w:val="00AA1855"/>
    <w:rsid w:val="00AB32E9"/>
    <w:rsid w:val="00AC32B0"/>
    <w:rsid w:val="00AD0224"/>
    <w:rsid w:val="00AD3DF3"/>
    <w:rsid w:val="00AD67C8"/>
    <w:rsid w:val="00AF0299"/>
    <w:rsid w:val="00AF467F"/>
    <w:rsid w:val="00AF5C8F"/>
    <w:rsid w:val="00B01658"/>
    <w:rsid w:val="00B0373A"/>
    <w:rsid w:val="00B06EB3"/>
    <w:rsid w:val="00B1151B"/>
    <w:rsid w:val="00B129FD"/>
    <w:rsid w:val="00B1353A"/>
    <w:rsid w:val="00B20CC7"/>
    <w:rsid w:val="00B21A6D"/>
    <w:rsid w:val="00B25C9B"/>
    <w:rsid w:val="00B31DEB"/>
    <w:rsid w:val="00B35D7D"/>
    <w:rsid w:val="00B42A1E"/>
    <w:rsid w:val="00B42DAD"/>
    <w:rsid w:val="00B42DCD"/>
    <w:rsid w:val="00B43562"/>
    <w:rsid w:val="00B43AEB"/>
    <w:rsid w:val="00B451A0"/>
    <w:rsid w:val="00B47A01"/>
    <w:rsid w:val="00B5363F"/>
    <w:rsid w:val="00B55564"/>
    <w:rsid w:val="00B6152E"/>
    <w:rsid w:val="00B648A4"/>
    <w:rsid w:val="00B7084F"/>
    <w:rsid w:val="00B83565"/>
    <w:rsid w:val="00B86576"/>
    <w:rsid w:val="00B867A0"/>
    <w:rsid w:val="00B90E1D"/>
    <w:rsid w:val="00B9243A"/>
    <w:rsid w:val="00B95EA2"/>
    <w:rsid w:val="00B95EAD"/>
    <w:rsid w:val="00BA4562"/>
    <w:rsid w:val="00BA4E07"/>
    <w:rsid w:val="00BA73F0"/>
    <w:rsid w:val="00BB1205"/>
    <w:rsid w:val="00BB269A"/>
    <w:rsid w:val="00BB3CB4"/>
    <w:rsid w:val="00BB7289"/>
    <w:rsid w:val="00BC5F7E"/>
    <w:rsid w:val="00BC63CA"/>
    <w:rsid w:val="00BD307E"/>
    <w:rsid w:val="00BD49FE"/>
    <w:rsid w:val="00BE485E"/>
    <w:rsid w:val="00BE5094"/>
    <w:rsid w:val="00BE6CB6"/>
    <w:rsid w:val="00BF0C4D"/>
    <w:rsid w:val="00BF35E9"/>
    <w:rsid w:val="00BF3A1C"/>
    <w:rsid w:val="00BF406D"/>
    <w:rsid w:val="00BF4B5F"/>
    <w:rsid w:val="00BF55D9"/>
    <w:rsid w:val="00BF7305"/>
    <w:rsid w:val="00C00C87"/>
    <w:rsid w:val="00C04715"/>
    <w:rsid w:val="00C05969"/>
    <w:rsid w:val="00C06325"/>
    <w:rsid w:val="00C11451"/>
    <w:rsid w:val="00C14731"/>
    <w:rsid w:val="00C23004"/>
    <w:rsid w:val="00C251A4"/>
    <w:rsid w:val="00C26A73"/>
    <w:rsid w:val="00C32A8C"/>
    <w:rsid w:val="00C42B4A"/>
    <w:rsid w:val="00C43340"/>
    <w:rsid w:val="00C460FB"/>
    <w:rsid w:val="00C52190"/>
    <w:rsid w:val="00C62A8A"/>
    <w:rsid w:val="00C63DF1"/>
    <w:rsid w:val="00C6632D"/>
    <w:rsid w:val="00C6729A"/>
    <w:rsid w:val="00C727D7"/>
    <w:rsid w:val="00C73944"/>
    <w:rsid w:val="00C77A17"/>
    <w:rsid w:val="00C8211B"/>
    <w:rsid w:val="00C84908"/>
    <w:rsid w:val="00C86FB7"/>
    <w:rsid w:val="00C9205B"/>
    <w:rsid w:val="00C926CE"/>
    <w:rsid w:val="00C937BB"/>
    <w:rsid w:val="00CA388E"/>
    <w:rsid w:val="00CA66EB"/>
    <w:rsid w:val="00CB02B2"/>
    <w:rsid w:val="00CB0AD7"/>
    <w:rsid w:val="00CB33FC"/>
    <w:rsid w:val="00CB745A"/>
    <w:rsid w:val="00CC386C"/>
    <w:rsid w:val="00CC70C6"/>
    <w:rsid w:val="00CD199B"/>
    <w:rsid w:val="00CD443D"/>
    <w:rsid w:val="00CD5F38"/>
    <w:rsid w:val="00CD7D1D"/>
    <w:rsid w:val="00CE687F"/>
    <w:rsid w:val="00CF03EC"/>
    <w:rsid w:val="00CF13B0"/>
    <w:rsid w:val="00CF1C06"/>
    <w:rsid w:val="00CF2C3B"/>
    <w:rsid w:val="00CF3FA2"/>
    <w:rsid w:val="00D0298C"/>
    <w:rsid w:val="00D03E44"/>
    <w:rsid w:val="00D0553C"/>
    <w:rsid w:val="00D06B08"/>
    <w:rsid w:val="00D145C2"/>
    <w:rsid w:val="00D14CCA"/>
    <w:rsid w:val="00D361F1"/>
    <w:rsid w:val="00D409A1"/>
    <w:rsid w:val="00D4600D"/>
    <w:rsid w:val="00D46872"/>
    <w:rsid w:val="00D517E4"/>
    <w:rsid w:val="00D56E2F"/>
    <w:rsid w:val="00D605E9"/>
    <w:rsid w:val="00D60922"/>
    <w:rsid w:val="00D62FBB"/>
    <w:rsid w:val="00D65802"/>
    <w:rsid w:val="00D7386B"/>
    <w:rsid w:val="00D74C70"/>
    <w:rsid w:val="00D80F85"/>
    <w:rsid w:val="00D813D1"/>
    <w:rsid w:val="00D820B7"/>
    <w:rsid w:val="00D87ED2"/>
    <w:rsid w:val="00D91671"/>
    <w:rsid w:val="00D91FDF"/>
    <w:rsid w:val="00D943FE"/>
    <w:rsid w:val="00D97955"/>
    <w:rsid w:val="00D97CC7"/>
    <w:rsid w:val="00DA3A06"/>
    <w:rsid w:val="00DA5066"/>
    <w:rsid w:val="00DB508B"/>
    <w:rsid w:val="00DC33FA"/>
    <w:rsid w:val="00DC5EBB"/>
    <w:rsid w:val="00DC67D1"/>
    <w:rsid w:val="00DD7CE3"/>
    <w:rsid w:val="00DE59B9"/>
    <w:rsid w:val="00DE59D6"/>
    <w:rsid w:val="00DE5D74"/>
    <w:rsid w:val="00DF05B3"/>
    <w:rsid w:val="00DF2BD1"/>
    <w:rsid w:val="00DF3AD8"/>
    <w:rsid w:val="00DF46D1"/>
    <w:rsid w:val="00E01962"/>
    <w:rsid w:val="00E04396"/>
    <w:rsid w:val="00E058FD"/>
    <w:rsid w:val="00E061B2"/>
    <w:rsid w:val="00E109C4"/>
    <w:rsid w:val="00E14149"/>
    <w:rsid w:val="00E238EA"/>
    <w:rsid w:val="00E23C07"/>
    <w:rsid w:val="00E2566A"/>
    <w:rsid w:val="00E31749"/>
    <w:rsid w:val="00E31DE6"/>
    <w:rsid w:val="00E342E9"/>
    <w:rsid w:val="00E53F7F"/>
    <w:rsid w:val="00E60A40"/>
    <w:rsid w:val="00E6241A"/>
    <w:rsid w:val="00E63A92"/>
    <w:rsid w:val="00E66BA0"/>
    <w:rsid w:val="00E74719"/>
    <w:rsid w:val="00E756F3"/>
    <w:rsid w:val="00E81272"/>
    <w:rsid w:val="00E8484D"/>
    <w:rsid w:val="00EA001C"/>
    <w:rsid w:val="00EA353C"/>
    <w:rsid w:val="00EA3C4D"/>
    <w:rsid w:val="00EA56B0"/>
    <w:rsid w:val="00EA64CC"/>
    <w:rsid w:val="00EB007B"/>
    <w:rsid w:val="00EB505B"/>
    <w:rsid w:val="00EB5354"/>
    <w:rsid w:val="00EB7263"/>
    <w:rsid w:val="00EC1D51"/>
    <w:rsid w:val="00EC3634"/>
    <w:rsid w:val="00EC46A8"/>
    <w:rsid w:val="00EC48F2"/>
    <w:rsid w:val="00EC52DD"/>
    <w:rsid w:val="00ED0596"/>
    <w:rsid w:val="00ED1990"/>
    <w:rsid w:val="00ED1C98"/>
    <w:rsid w:val="00ED3A4F"/>
    <w:rsid w:val="00ED485E"/>
    <w:rsid w:val="00ED7313"/>
    <w:rsid w:val="00EE0FCC"/>
    <w:rsid w:val="00EE5D45"/>
    <w:rsid w:val="00EF0E81"/>
    <w:rsid w:val="00EF7402"/>
    <w:rsid w:val="00F011E0"/>
    <w:rsid w:val="00F10053"/>
    <w:rsid w:val="00F10BD7"/>
    <w:rsid w:val="00F1164E"/>
    <w:rsid w:val="00F12891"/>
    <w:rsid w:val="00F17D8A"/>
    <w:rsid w:val="00F23266"/>
    <w:rsid w:val="00F25817"/>
    <w:rsid w:val="00F264AE"/>
    <w:rsid w:val="00F26D3D"/>
    <w:rsid w:val="00F26F14"/>
    <w:rsid w:val="00F31459"/>
    <w:rsid w:val="00F31CF6"/>
    <w:rsid w:val="00F430E7"/>
    <w:rsid w:val="00F47DA8"/>
    <w:rsid w:val="00F50ECC"/>
    <w:rsid w:val="00F56F3F"/>
    <w:rsid w:val="00F571F3"/>
    <w:rsid w:val="00F6212A"/>
    <w:rsid w:val="00F65AA7"/>
    <w:rsid w:val="00F72F1A"/>
    <w:rsid w:val="00F924AE"/>
    <w:rsid w:val="00FA068C"/>
    <w:rsid w:val="00FA24D4"/>
    <w:rsid w:val="00FA28C6"/>
    <w:rsid w:val="00FA3C6D"/>
    <w:rsid w:val="00FB2624"/>
    <w:rsid w:val="00FB273C"/>
    <w:rsid w:val="00FB28FD"/>
    <w:rsid w:val="00FB34DE"/>
    <w:rsid w:val="00FB6C3D"/>
    <w:rsid w:val="00FB6D2F"/>
    <w:rsid w:val="00FB6DD0"/>
    <w:rsid w:val="00FC0871"/>
    <w:rsid w:val="00FC7BF3"/>
    <w:rsid w:val="00FD2107"/>
    <w:rsid w:val="00FD33C4"/>
    <w:rsid w:val="00FD35B2"/>
    <w:rsid w:val="00FD751A"/>
    <w:rsid w:val="00FE1228"/>
    <w:rsid w:val="00FE2D2F"/>
    <w:rsid w:val="00FE2FA4"/>
    <w:rsid w:val="00FF0D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D6DB7F"/>
  <w15:docId w15:val="{B7892E6F-4210-4B4A-8568-F8C942CFC6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679EA"/>
    <w:pPr>
      <w:spacing w:after="0" w:line="480" w:lineRule="auto"/>
      <w:ind w:firstLine="720"/>
    </w:pPr>
    <w:rPr>
      <w:rFonts w:ascii="Times New Roman" w:eastAsia="Times New Roman" w:hAnsi="Times New Roman" w:cs="Times New Roman"/>
      <w:sz w:val="24"/>
      <w:szCs w:val="24"/>
    </w:rPr>
  </w:style>
  <w:style w:type="paragraph" w:styleId="Heading1">
    <w:name w:val="heading 1"/>
    <w:basedOn w:val="Normal"/>
    <w:next w:val="Normal"/>
    <w:link w:val="Heading1Char"/>
    <w:rsid w:val="00E74719"/>
    <w:pPr>
      <w:ind w:firstLine="0"/>
      <w:jc w:val="center"/>
      <w:outlineLvl w:val="0"/>
    </w:pPr>
    <w:rPr>
      <w:b/>
    </w:rPr>
  </w:style>
  <w:style w:type="paragraph" w:styleId="Heading2">
    <w:name w:val="heading 2"/>
    <w:basedOn w:val="Heading1"/>
    <w:next w:val="Normal"/>
    <w:link w:val="Heading2Char"/>
    <w:rsid w:val="00E74719"/>
    <w:pPr>
      <w:jc w:val="left"/>
      <w:outlineLvl w:val="1"/>
    </w:pPr>
  </w:style>
  <w:style w:type="paragraph" w:styleId="Heading3">
    <w:name w:val="heading 3"/>
    <w:basedOn w:val="Normal"/>
    <w:next w:val="Normal"/>
    <w:link w:val="Heading3Char"/>
    <w:rsid w:val="00E74719"/>
    <w:pPr>
      <w:ind w:firstLine="0"/>
      <w:outlineLvl w:val="2"/>
    </w:pPr>
    <w:rPr>
      <w:b/>
      <w:i/>
    </w:rPr>
  </w:style>
  <w:style w:type="paragraph" w:styleId="Heading4">
    <w:name w:val="heading 4"/>
    <w:basedOn w:val="Normal"/>
    <w:next w:val="Normal"/>
    <w:link w:val="Heading4Char"/>
    <w:rsid w:val="00E74719"/>
    <w:pPr>
      <w:ind w:firstLine="0"/>
      <w:outlineLvl w:val="3"/>
    </w:pPr>
    <w:rPr>
      <w:i/>
    </w:rPr>
  </w:style>
  <w:style w:type="paragraph" w:styleId="Heading5">
    <w:name w:val="heading 5"/>
    <w:basedOn w:val="Normal"/>
    <w:next w:val="Normal"/>
    <w:link w:val="Heading5Char"/>
    <w:rsid w:val="00A679EA"/>
    <w:pPr>
      <w:keepNext/>
      <w:keepLines/>
      <w:spacing w:before="220" w:after="40"/>
      <w:outlineLvl w:val="4"/>
    </w:pPr>
    <w:rPr>
      <w:b/>
      <w:sz w:val="22"/>
      <w:szCs w:val="22"/>
    </w:rPr>
  </w:style>
  <w:style w:type="paragraph" w:styleId="Heading6">
    <w:name w:val="heading 6"/>
    <w:basedOn w:val="Normal"/>
    <w:next w:val="Normal"/>
    <w:link w:val="Heading6Char"/>
    <w:rsid w:val="00A679EA"/>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74719"/>
    <w:rPr>
      <w:rFonts w:ascii="Times New Roman" w:eastAsia="Times New Roman" w:hAnsi="Times New Roman" w:cs="Times New Roman"/>
      <w:b/>
      <w:sz w:val="24"/>
      <w:szCs w:val="24"/>
    </w:rPr>
  </w:style>
  <w:style w:type="character" w:customStyle="1" w:styleId="Heading2Char">
    <w:name w:val="Heading 2 Char"/>
    <w:basedOn w:val="DefaultParagraphFont"/>
    <w:link w:val="Heading2"/>
    <w:rsid w:val="00E74719"/>
    <w:rPr>
      <w:rFonts w:ascii="Times New Roman" w:eastAsia="Times New Roman" w:hAnsi="Times New Roman" w:cs="Times New Roman"/>
      <w:b/>
      <w:sz w:val="24"/>
      <w:szCs w:val="24"/>
    </w:rPr>
  </w:style>
  <w:style w:type="character" w:customStyle="1" w:styleId="Heading3Char">
    <w:name w:val="Heading 3 Char"/>
    <w:basedOn w:val="DefaultParagraphFont"/>
    <w:link w:val="Heading3"/>
    <w:rsid w:val="00E74719"/>
    <w:rPr>
      <w:rFonts w:ascii="Times New Roman" w:eastAsia="Times New Roman" w:hAnsi="Times New Roman" w:cs="Times New Roman"/>
      <w:b/>
      <w:i/>
      <w:sz w:val="24"/>
      <w:szCs w:val="24"/>
    </w:rPr>
  </w:style>
  <w:style w:type="character" w:customStyle="1" w:styleId="Heading4Char">
    <w:name w:val="Heading 4 Char"/>
    <w:basedOn w:val="DefaultParagraphFont"/>
    <w:link w:val="Heading4"/>
    <w:rsid w:val="00E74719"/>
    <w:rPr>
      <w:rFonts w:ascii="Times New Roman" w:eastAsia="Times New Roman" w:hAnsi="Times New Roman" w:cs="Times New Roman"/>
      <w:i/>
      <w:sz w:val="24"/>
      <w:szCs w:val="24"/>
    </w:rPr>
  </w:style>
  <w:style w:type="character" w:customStyle="1" w:styleId="Heading5Char">
    <w:name w:val="Heading 5 Char"/>
    <w:basedOn w:val="DefaultParagraphFont"/>
    <w:link w:val="Heading5"/>
    <w:rsid w:val="00A679EA"/>
    <w:rPr>
      <w:rFonts w:ascii="Times New Roman" w:eastAsia="Times New Roman" w:hAnsi="Times New Roman" w:cs="Times New Roman"/>
      <w:b/>
    </w:rPr>
  </w:style>
  <w:style w:type="character" w:customStyle="1" w:styleId="Heading6Char">
    <w:name w:val="Heading 6 Char"/>
    <w:basedOn w:val="DefaultParagraphFont"/>
    <w:link w:val="Heading6"/>
    <w:rsid w:val="00A679EA"/>
    <w:rPr>
      <w:rFonts w:ascii="Times New Roman" w:eastAsia="Times New Roman" w:hAnsi="Times New Roman" w:cs="Times New Roman"/>
      <w:b/>
      <w:sz w:val="20"/>
      <w:szCs w:val="20"/>
    </w:rPr>
  </w:style>
  <w:style w:type="paragraph" w:styleId="Title">
    <w:name w:val="Title"/>
    <w:basedOn w:val="Normal"/>
    <w:next w:val="Normal"/>
    <w:link w:val="TitleChar"/>
    <w:rsid w:val="00A679EA"/>
    <w:pPr>
      <w:widowControl w:val="0"/>
    </w:pPr>
    <w:rPr>
      <w:b/>
    </w:rPr>
  </w:style>
  <w:style w:type="character" w:customStyle="1" w:styleId="TitleChar">
    <w:name w:val="Title Char"/>
    <w:basedOn w:val="DefaultParagraphFont"/>
    <w:link w:val="Title"/>
    <w:rsid w:val="00A679EA"/>
    <w:rPr>
      <w:rFonts w:ascii="Times New Roman" w:eastAsia="Times New Roman" w:hAnsi="Times New Roman" w:cs="Times New Roman"/>
      <w:b/>
      <w:sz w:val="24"/>
      <w:szCs w:val="24"/>
    </w:rPr>
  </w:style>
  <w:style w:type="paragraph" w:styleId="Subtitle">
    <w:name w:val="Subtitle"/>
    <w:basedOn w:val="Normal"/>
    <w:next w:val="Normal"/>
    <w:link w:val="SubtitleChar"/>
    <w:rsid w:val="00A679EA"/>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A679EA"/>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EB7263"/>
    <w:pPr>
      <w:spacing w:line="240" w:lineRule="auto"/>
    </w:pPr>
    <w:rPr>
      <w:szCs w:val="20"/>
    </w:rPr>
  </w:style>
  <w:style w:type="character" w:customStyle="1" w:styleId="CommentTextChar">
    <w:name w:val="Comment Text Char"/>
    <w:basedOn w:val="DefaultParagraphFont"/>
    <w:link w:val="CommentText"/>
    <w:uiPriority w:val="99"/>
    <w:rsid w:val="00EB7263"/>
    <w:rPr>
      <w:rFonts w:ascii="Times New Roman" w:eastAsia="Times New Roman" w:hAnsi="Times New Roman" w:cs="Times New Roman"/>
      <w:sz w:val="24"/>
      <w:szCs w:val="20"/>
    </w:rPr>
  </w:style>
  <w:style w:type="character" w:styleId="CommentReference">
    <w:name w:val="annotation reference"/>
    <w:basedOn w:val="DefaultParagraphFont"/>
    <w:uiPriority w:val="99"/>
    <w:semiHidden/>
    <w:unhideWhenUsed/>
    <w:rsid w:val="00A679EA"/>
    <w:rPr>
      <w:sz w:val="16"/>
      <w:szCs w:val="16"/>
    </w:rPr>
  </w:style>
  <w:style w:type="paragraph" w:styleId="BalloonText">
    <w:name w:val="Balloon Text"/>
    <w:basedOn w:val="Normal"/>
    <w:link w:val="BalloonTextChar"/>
    <w:uiPriority w:val="99"/>
    <w:semiHidden/>
    <w:unhideWhenUsed/>
    <w:rsid w:val="00A679E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79EA"/>
    <w:rPr>
      <w:rFonts w:ascii="Tahoma" w:eastAsia="Times New Roman" w:hAnsi="Tahoma" w:cs="Tahoma"/>
      <w:sz w:val="16"/>
      <w:szCs w:val="16"/>
    </w:rPr>
  </w:style>
  <w:style w:type="paragraph" w:styleId="CommentSubject">
    <w:name w:val="annotation subject"/>
    <w:basedOn w:val="CommentText"/>
    <w:next w:val="CommentText"/>
    <w:link w:val="CommentSubjectChar"/>
    <w:uiPriority w:val="99"/>
    <w:semiHidden/>
    <w:unhideWhenUsed/>
    <w:rsid w:val="00A679EA"/>
    <w:rPr>
      <w:b/>
      <w:bCs/>
    </w:rPr>
  </w:style>
  <w:style w:type="character" w:customStyle="1" w:styleId="CommentSubjectChar">
    <w:name w:val="Comment Subject Char"/>
    <w:basedOn w:val="CommentTextChar"/>
    <w:link w:val="CommentSubject"/>
    <w:uiPriority w:val="99"/>
    <w:semiHidden/>
    <w:rsid w:val="00A679EA"/>
    <w:rPr>
      <w:rFonts w:ascii="Times New Roman" w:eastAsia="Times New Roman" w:hAnsi="Times New Roman" w:cs="Times New Roman"/>
      <w:b/>
      <w:bCs/>
      <w:sz w:val="20"/>
      <w:szCs w:val="20"/>
    </w:rPr>
  </w:style>
  <w:style w:type="paragraph" w:styleId="ListParagraph">
    <w:name w:val="List Paragraph"/>
    <w:basedOn w:val="Normal"/>
    <w:uiPriority w:val="34"/>
    <w:qFormat/>
    <w:rsid w:val="00A679EA"/>
    <w:pPr>
      <w:ind w:left="720"/>
      <w:contextualSpacing/>
    </w:pPr>
  </w:style>
  <w:style w:type="paragraph" w:styleId="Header">
    <w:name w:val="header"/>
    <w:basedOn w:val="Normal"/>
    <w:link w:val="HeaderChar"/>
    <w:uiPriority w:val="99"/>
    <w:unhideWhenUsed/>
    <w:rsid w:val="00A679EA"/>
    <w:pPr>
      <w:tabs>
        <w:tab w:val="center" w:pos="4680"/>
        <w:tab w:val="right" w:pos="9360"/>
      </w:tabs>
      <w:spacing w:line="240" w:lineRule="auto"/>
    </w:pPr>
  </w:style>
  <w:style w:type="character" w:customStyle="1" w:styleId="HeaderChar">
    <w:name w:val="Header Char"/>
    <w:basedOn w:val="DefaultParagraphFont"/>
    <w:link w:val="Header"/>
    <w:uiPriority w:val="99"/>
    <w:rsid w:val="00A679E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679EA"/>
    <w:pPr>
      <w:tabs>
        <w:tab w:val="center" w:pos="4680"/>
        <w:tab w:val="right" w:pos="9360"/>
      </w:tabs>
      <w:spacing w:line="240" w:lineRule="auto"/>
    </w:pPr>
  </w:style>
  <w:style w:type="character" w:customStyle="1" w:styleId="FooterChar">
    <w:name w:val="Footer Char"/>
    <w:basedOn w:val="DefaultParagraphFont"/>
    <w:link w:val="Footer"/>
    <w:uiPriority w:val="99"/>
    <w:rsid w:val="00A679EA"/>
    <w:rPr>
      <w:rFonts w:ascii="Times New Roman" w:eastAsia="Times New Roman" w:hAnsi="Times New Roman" w:cs="Times New Roman"/>
      <w:sz w:val="24"/>
      <w:szCs w:val="24"/>
    </w:rPr>
  </w:style>
  <w:style w:type="table" w:styleId="LightShading">
    <w:name w:val="Light Shading"/>
    <w:basedOn w:val="TableNormal"/>
    <w:uiPriority w:val="60"/>
    <w:rsid w:val="00A679E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CF1C06"/>
    <w:pPr>
      <w:spacing w:before="100" w:beforeAutospacing="1" w:after="100" w:afterAutospacing="1" w:line="240" w:lineRule="auto"/>
      <w:ind w:firstLine="0"/>
    </w:pPr>
  </w:style>
  <w:style w:type="paragraph" w:styleId="FootnoteText">
    <w:name w:val="footnote text"/>
    <w:basedOn w:val="Normal"/>
    <w:link w:val="FootnoteTextChar"/>
    <w:uiPriority w:val="99"/>
    <w:semiHidden/>
    <w:unhideWhenUsed/>
    <w:rsid w:val="00512A9A"/>
    <w:pPr>
      <w:spacing w:line="240" w:lineRule="auto"/>
    </w:pPr>
    <w:rPr>
      <w:sz w:val="20"/>
      <w:szCs w:val="20"/>
    </w:rPr>
  </w:style>
  <w:style w:type="character" w:customStyle="1" w:styleId="FootnoteTextChar">
    <w:name w:val="Footnote Text Char"/>
    <w:basedOn w:val="DefaultParagraphFont"/>
    <w:link w:val="FootnoteText"/>
    <w:uiPriority w:val="99"/>
    <w:semiHidden/>
    <w:rsid w:val="00512A9A"/>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512A9A"/>
    <w:rPr>
      <w:vertAlign w:val="superscript"/>
    </w:rPr>
  </w:style>
  <w:style w:type="paragraph" w:styleId="TOCHeading">
    <w:name w:val="TOC Heading"/>
    <w:basedOn w:val="Heading1"/>
    <w:next w:val="Normal"/>
    <w:uiPriority w:val="39"/>
    <w:unhideWhenUsed/>
    <w:qFormat/>
    <w:rsid w:val="007E383A"/>
    <w:pPr>
      <w:keepNext/>
      <w:keepLines/>
      <w:spacing w:before="480" w:line="276" w:lineRule="auto"/>
      <w:jc w:val="left"/>
      <w:outlineLvl w:val="9"/>
    </w:pPr>
    <w:rPr>
      <w:rFonts w:asciiTheme="majorHAnsi" w:eastAsiaTheme="majorEastAsia" w:hAnsiTheme="majorHAnsi" w:cstheme="majorBidi"/>
      <w:bCs/>
      <w:color w:val="365F91" w:themeColor="accent1" w:themeShade="BF"/>
      <w:sz w:val="28"/>
      <w:szCs w:val="28"/>
      <w:lang w:eastAsia="ja-JP"/>
    </w:rPr>
  </w:style>
  <w:style w:type="paragraph" w:styleId="TOC1">
    <w:name w:val="toc 1"/>
    <w:basedOn w:val="Normal"/>
    <w:next w:val="Normal"/>
    <w:autoRedefine/>
    <w:uiPriority w:val="39"/>
    <w:unhideWhenUsed/>
    <w:qFormat/>
    <w:rsid w:val="007E383A"/>
    <w:pPr>
      <w:spacing w:after="100"/>
    </w:pPr>
  </w:style>
  <w:style w:type="paragraph" w:styleId="TOC2">
    <w:name w:val="toc 2"/>
    <w:basedOn w:val="Normal"/>
    <w:next w:val="Normal"/>
    <w:autoRedefine/>
    <w:uiPriority w:val="39"/>
    <w:unhideWhenUsed/>
    <w:qFormat/>
    <w:rsid w:val="007E383A"/>
    <w:pPr>
      <w:spacing w:after="100"/>
      <w:ind w:left="240"/>
    </w:pPr>
  </w:style>
  <w:style w:type="paragraph" w:styleId="TOC3">
    <w:name w:val="toc 3"/>
    <w:basedOn w:val="Normal"/>
    <w:next w:val="Normal"/>
    <w:autoRedefine/>
    <w:uiPriority w:val="39"/>
    <w:unhideWhenUsed/>
    <w:qFormat/>
    <w:rsid w:val="007E383A"/>
    <w:pPr>
      <w:spacing w:after="100"/>
      <w:ind w:left="480"/>
    </w:pPr>
  </w:style>
  <w:style w:type="character" w:styleId="Hyperlink">
    <w:name w:val="Hyperlink"/>
    <w:basedOn w:val="DefaultParagraphFont"/>
    <w:uiPriority w:val="99"/>
    <w:unhideWhenUsed/>
    <w:rsid w:val="007E383A"/>
    <w:rPr>
      <w:color w:val="0000FF" w:themeColor="hyperlink"/>
      <w:u w:val="single"/>
    </w:rPr>
  </w:style>
  <w:style w:type="paragraph" w:customStyle="1" w:styleId="Tableheading">
    <w:name w:val="Table heading"/>
    <w:basedOn w:val="Normal"/>
    <w:link w:val="TableheadingChar"/>
    <w:qFormat/>
    <w:rsid w:val="0099543B"/>
    <w:pPr>
      <w:widowControl w:val="0"/>
      <w:ind w:left="480" w:hanging="480"/>
    </w:pPr>
  </w:style>
  <w:style w:type="character" w:customStyle="1" w:styleId="TableheadingChar">
    <w:name w:val="Table heading Char"/>
    <w:basedOn w:val="DefaultParagraphFont"/>
    <w:link w:val="Tableheading"/>
    <w:rsid w:val="0099543B"/>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B95EAD"/>
    <w:rPr>
      <w:color w:val="800080" w:themeColor="followedHyperlink"/>
      <w:u w:val="single"/>
    </w:rPr>
  </w:style>
  <w:style w:type="paragraph" w:styleId="Revision">
    <w:name w:val="Revision"/>
    <w:hidden/>
    <w:uiPriority w:val="99"/>
    <w:semiHidden/>
    <w:rsid w:val="00C32A8C"/>
    <w:pPr>
      <w:spacing w:after="0" w:line="240" w:lineRule="auto"/>
    </w:pPr>
    <w:rPr>
      <w:rFonts w:ascii="Times New Roman" w:eastAsia="Times New Roman" w:hAnsi="Times New Roman" w:cs="Times New Roman"/>
      <w:sz w:val="24"/>
      <w:szCs w:val="24"/>
    </w:rPr>
  </w:style>
  <w:style w:type="character" w:customStyle="1" w:styleId="reference-text">
    <w:name w:val="reference-text"/>
    <w:basedOn w:val="DefaultParagraphFont"/>
    <w:rsid w:val="00246B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394745">
      <w:bodyDiv w:val="1"/>
      <w:marLeft w:val="0"/>
      <w:marRight w:val="0"/>
      <w:marTop w:val="0"/>
      <w:marBottom w:val="0"/>
      <w:divBdr>
        <w:top w:val="none" w:sz="0" w:space="0" w:color="auto"/>
        <w:left w:val="none" w:sz="0" w:space="0" w:color="auto"/>
        <w:bottom w:val="none" w:sz="0" w:space="0" w:color="auto"/>
        <w:right w:val="none" w:sz="0" w:space="0" w:color="auto"/>
      </w:divBdr>
    </w:div>
    <w:div w:id="69355980">
      <w:bodyDiv w:val="1"/>
      <w:marLeft w:val="0"/>
      <w:marRight w:val="0"/>
      <w:marTop w:val="0"/>
      <w:marBottom w:val="0"/>
      <w:divBdr>
        <w:top w:val="none" w:sz="0" w:space="0" w:color="auto"/>
        <w:left w:val="none" w:sz="0" w:space="0" w:color="auto"/>
        <w:bottom w:val="none" w:sz="0" w:space="0" w:color="auto"/>
        <w:right w:val="none" w:sz="0" w:space="0" w:color="auto"/>
      </w:divBdr>
    </w:div>
    <w:div w:id="210921689">
      <w:bodyDiv w:val="1"/>
      <w:marLeft w:val="0"/>
      <w:marRight w:val="0"/>
      <w:marTop w:val="0"/>
      <w:marBottom w:val="0"/>
      <w:divBdr>
        <w:top w:val="none" w:sz="0" w:space="0" w:color="auto"/>
        <w:left w:val="none" w:sz="0" w:space="0" w:color="auto"/>
        <w:bottom w:val="none" w:sz="0" w:space="0" w:color="auto"/>
        <w:right w:val="none" w:sz="0" w:space="0" w:color="auto"/>
      </w:divBdr>
    </w:div>
    <w:div w:id="347559142">
      <w:bodyDiv w:val="1"/>
      <w:marLeft w:val="0"/>
      <w:marRight w:val="0"/>
      <w:marTop w:val="0"/>
      <w:marBottom w:val="0"/>
      <w:divBdr>
        <w:top w:val="none" w:sz="0" w:space="0" w:color="auto"/>
        <w:left w:val="none" w:sz="0" w:space="0" w:color="auto"/>
        <w:bottom w:val="none" w:sz="0" w:space="0" w:color="auto"/>
        <w:right w:val="none" w:sz="0" w:space="0" w:color="auto"/>
      </w:divBdr>
    </w:div>
    <w:div w:id="378556864">
      <w:bodyDiv w:val="1"/>
      <w:marLeft w:val="0"/>
      <w:marRight w:val="0"/>
      <w:marTop w:val="0"/>
      <w:marBottom w:val="0"/>
      <w:divBdr>
        <w:top w:val="none" w:sz="0" w:space="0" w:color="auto"/>
        <w:left w:val="none" w:sz="0" w:space="0" w:color="auto"/>
        <w:bottom w:val="none" w:sz="0" w:space="0" w:color="auto"/>
        <w:right w:val="none" w:sz="0" w:space="0" w:color="auto"/>
      </w:divBdr>
    </w:div>
    <w:div w:id="552040478">
      <w:bodyDiv w:val="1"/>
      <w:marLeft w:val="0"/>
      <w:marRight w:val="0"/>
      <w:marTop w:val="0"/>
      <w:marBottom w:val="0"/>
      <w:divBdr>
        <w:top w:val="none" w:sz="0" w:space="0" w:color="auto"/>
        <w:left w:val="none" w:sz="0" w:space="0" w:color="auto"/>
        <w:bottom w:val="none" w:sz="0" w:space="0" w:color="auto"/>
        <w:right w:val="none" w:sz="0" w:space="0" w:color="auto"/>
      </w:divBdr>
    </w:div>
    <w:div w:id="566498634">
      <w:bodyDiv w:val="1"/>
      <w:marLeft w:val="0"/>
      <w:marRight w:val="0"/>
      <w:marTop w:val="0"/>
      <w:marBottom w:val="0"/>
      <w:divBdr>
        <w:top w:val="none" w:sz="0" w:space="0" w:color="auto"/>
        <w:left w:val="none" w:sz="0" w:space="0" w:color="auto"/>
        <w:bottom w:val="none" w:sz="0" w:space="0" w:color="auto"/>
        <w:right w:val="none" w:sz="0" w:space="0" w:color="auto"/>
      </w:divBdr>
    </w:div>
    <w:div w:id="567572923">
      <w:bodyDiv w:val="1"/>
      <w:marLeft w:val="0"/>
      <w:marRight w:val="0"/>
      <w:marTop w:val="0"/>
      <w:marBottom w:val="0"/>
      <w:divBdr>
        <w:top w:val="none" w:sz="0" w:space="0" w:color="auto"/>
        <w:left w:val="none" w:sz="0" w:space="0" w:color="auto"/>
        <w:bottom w:val="none" w:sz="0" w:space="0" w:color="auto"/>
        <w:right w:val="none" w:sz="0" w:space="0" w:color="auto"/>
      </w:divBdr>
    </w:div>
    <w:div w:id="579101739">
      <w:bodyDiv w:val="1"/>
      <w:marLeft w:val="0"/>
      <w:marRight w:val="0"/>
      <w:marTop w:val="0"/>
      <w:marBottom w:val="0"/>
      <w:divBdr>
        <w:top w:val="none" w:sz="0" w:space="0" w:color="auto"/>
        <w:left w:val="none" w:sz="0" w:space="0" w:color="auto"/>
        <w:bottom w:val="none" w:sz="0" w:space="0" w:color="auto"/>
        <w:right w:val="none" w:sz="0" w:space="0" w:color="auto"/>
      </w:divBdr>
    </w:div>
    <w:div w:id="580337952">
      <w:bodyDiv w:val="1"/>
      <w:marLeft w:val="0"/>
      <w:marRight w:val="0"/>
      <w:marTop w:val="0"/>
      <w:marBottom w:val="0"/>
      <w:divBdr>
        <w:top w:val="none" w:sz="0" w:space="0" w:color="auto"/>
        <w:left w:val="none" w:sz="0" w:space="0" w:color="auto"/>
        <w:bottom w:val="none" w:sz="0" w:space="0" w:color="auto"/>
        <w:right w:val="none" w:sz="0" w:space="0" w:color="auto"/>
      </w:divBdr>
    </w:div>
    <w:div w:id="599682134">
      <w:bodyDiv w:val="1"/>
      <w:marLeft w:val="0"/>
      <w:marRight w:val="0"/>
      <w:marTop w:val="0"/>
      <w:marBottom w:val="0"/>
      <w:divBdr>
        <w:top w:val="none" w:sz="0" w:space="0" w:color="auto"/>
        <w:left w:val="none" w:sz="0" w:space="0" w:color="auto"/>
        <w:bottom w:val="none" w:sz="0" w:space="0" w:color="auto"/>
        <w:right w:val="none" w:sz="0" w:space="0" w:color="auto"/>
      </w:divBdr>
    </w:div>
    <w:div w:id="600336808">
      <w:bodyDiv w:val="1"/>
      <w:marLeft w:val="0"/>
      <w:marRight w:val="0"/>
      <w:marTop w:val="0"/>
      <w:marBottom w:val="0"/>
      <w:divBdr>
        <w:top w:val="none" w:sz="0" w:space="0" w:color="auto"/>
        <w:left w:val="none" w:sz="0" w:space="0" w:color="auto"/>
        <w:bottom w:val="none" w:sz="0" w:space="0" w:color="auto"/>
        <w:right w:val="none" w:sz="0" w:space="0" w:color="auto"/>
      </w:divBdr>
    </w:div>
    <w:div w:id="663778056">
      <w:bodyDiv w:val="1"/>
      <w:marLeft w:val="0"/>
      <w:marRight w:val="0"/>
      <w:marTop w:val="0"/>
      <w:marBottom w:val="0"/>
      <w:divBdr>
        <w:top w:val="none" w:sz="0" w:space="0" w:color="auto"/>
        <w:left w:val="none" w:sz="0" w:space="0" w:color="auto"/>
        <w:bottom w:val="none" w:sz="0" w:space="0" w:color="auto"/>
        <w:right w:val="none" w:sz="0" w:space="0" w:color="auto"/>
      </w:divBdr>
    </w:div>
    <w:div w:id="706220608">
      <w:bodyDiv w:val="1"/>
      <w:marLeft w:val="0"/>
      <w:marRight w:val="0"/>
      <w:marTop w:val="0"/>
      <w:marBottom w:val="0"/>
      <w:divBdr>
        <w:top w:val="none" w:sz="0" w:space="0" w:color="auto"/>
        <w:left w:val="none" w:sz="0" w:space="0" w:color="auto"/>
        <w:bottom w:val="none" w:sz="0" w:space="0" w:color="auto"/>
        <w:right w:val="none" w:sz="0" w:space="0" w:color="auto"/>
      </w:divBdr>
    </w:div>
    <w:div w:id="740637606">
      <w:bodyDiv w:val="1"/>
      <w:marLeft w:val="0"/>
      <w:marRight w:val="0"/>
      <w:marTop w:val="0"/>
      <w:marBottom w:val="0"/>
      <w:divBdr>
        <w:top w:val="none" w:sz="0" w:space="0" w:color="auto"/>
        <w:left w:val="none" w:sz="0" w:space="0" w:color="auto"/>
        <w:bottom w:val="none" w:sz="0" w:space="0" w:color="auto"/>
        <w:right w:val="none" w:sz="0" w:space="0" w:color="auto"/>
      </w:divBdr>
    </w:div>
    <w:div w:id="796945130">
      <w:bodyDiv w:val="1"/>
      <w:marLeft w:val="0"/>
      <w:marRight w:val="0"/>
      <w:marTop w:val="0"/>
      <w:marBottom w:val="0"/>
      <w:divBdr>
        <w:top w:val="none" w:sz="0" w:space="0" w:color="auto"/>
        <w:left w:val="none" w:sz="0" w:space="0" w:color="auto"/>
        <w:bottom w:val="none" w:sz="0" w:space="0" w:color="auto"/>
        <w:right w:val="none" w:sz="0" w:space="0" w:color="auto"/>
      </w:divBdr>
    </w:div>
    <w:div w:id="1135685877">
      <w:bodyDiv w:val="1"/>
      <w:marLeft w:val="0"/>
      <w:marRight w:val="0"/>
      <w:marTop w:val="0"/>
      <w:marBottom w:val="0"/>
      <w:divBdr>
        <w:top w:val="none" w:sz="0" w:space="0" w:color="auto"/>
        <w:left w:val="none" w:sz="0" w:space="0" w:color="auto"/>
        <w:bottom w:val="none" w:sz="0" w:space="0" w:color="auto"/>
        <w:right w:val="none" w:sz="0" w:space="0" w:color="auto"/>
      </w:divBdr>
    </w:div>
    <w:div w:id="1279482242">
      <w:bodyDiv w:val="1"/>
      <w:marLeft w:val="0"/>
      <w:marRight w:val="0"/>
      <w:marTop w:val="0"/>
      <w:marBottom w:val="0"/>
      <w:divBdr>
        <w:top w:val="none" w:sz="0" w:space="0" w:color="auto"/>
        <w:left w:val="none" w:sz="0" w:space="0" w:color="auto"/>
        <w:bottom w:val="none" w:sz="0" w:space="0" w:color="auto"/>
        <w:right w:val="none" w:sz="0" w:space="0" w:color="auto"/>
      </w:divBdr>
    </w:div>
    <w:div w:id="1308633082">
      <w:bodyDiv w:val="1"/>
      <w:marLeft w:val="0"/>
      <w:marRight w:val="0"/>
      <w:marTop w:val="0"/>
      <w:marBottom w:val="0"/>
      <w:divBdr>
        <w:top w:val="none" w:sz="0" w:space="0" w:color="auto"/>
        <w:left w:val="none" w:sz="0" w:space="0" w:color="auto"/>
        <w:bottom w:val="none" w:sz="0" w:space="0" w:color="auto"/>
        <w:right w:val="none" w:sz="0" w:space="0" w:color="auto"/>
      </w:divBdr>
    </w:div>
    <w:div w:id="1364016645">
      <w:bodyDiv w:val="1"/>
      <w:marLeft w:val="0"/>
      <w:marRight w:val="0"/>
      <w:marTop w:val="0"/>
      <w:marBottom w:val="0"/>
      <w:divBdr>
        <w:top w:val="none" w:sz="0" w:space="0" w:color="auto"/>
        <w:left w:val="none" w:sz="0" w:space="0" w:color="auto"/>
        <w:bottom w:val="none" w:sz="0" w:space="0" w:color="auto"/>
        <w:right w:val="none" w:sz="0" w:space="0" w:color="auto"/>
      </w:divBdr>
    </w:div>
    <w:div w:id="1405108610">
      <w:bodyDiv w:val="1"/>
      <w:marLeft w:val="0"/>
      <w:marRight w:val="0"/>
      <w:marTop w:val="0"/>
      <w:marBottom w:val="0"/>
      <w:divBdr>
        <w:top w:val="none" w:sz="0" w:space="0" w:color="auto"/>
        <w:left w:val="none" w:sz="0" w:space="0" w:color="auto"/>
        <w:bottom w:val="none" w:sz="0" w:space="0" w:color="auto"/>
        <w:right w:val="none" w:sz="0" w:space="0" w:color="auto"/>
      </w:divBdr>
    </w:div>
    <w:div w:id="1442458451">
      <w:bodyDiv w:val="1"/>
      <w:marLeft w:val="0"/>
      <w:marRight w:val="0"/>
      <w:marTop w:val="0"/>
      <w:marBottom w:val="0"/>
      <w:divBdr>
        <w:top w:val="none" w:sz="0" w:space="0" w:color="auto"/>
        <w:left w:val="none" w:sz="0" w:space="0" w:color="auto"/>
        <w:bottom w:val="none" w:sz="0" w:space="0" w:color="auto"/>
        <w:right w:val="none" w:sz="0" w:space="0" w:color="auto"/>
      </w:divBdr>
    </w:div>
    <w:div w:id="1605921497">
      <w:bodyDiv w:val="1"/>
      <w:marLeft w:val="0"/>
      <w:marRight w:val="0"/>
      <w:marTop w:val="0"/>
      <w:marBottom w:val="0"/>
      <w:divBdr>
        <w:top w:val="none" w:sz="0" w:space="0" w:color="auto"/>
        <w:left w:val="none" w:sz="0" w:space="0" w:color="auto"/>
        <w:bottom w:val="none" w:sz="0" w:space="0" w:color="auto"/>
        <w:right w:val="none" w:sz="0" w:space="0" w:color="auto"/>
      </w:divBdr>
    </w:div>
    <w:div w:id="1662465932">
      <w:bodyDiv w:val="1"/>
      <w:marLeft w:val="0"/>
      <w:marRight w:val="0"/>
      <w:marTop w:val="0"/>
      <w:marBottom w:val="0"/>
      <w:divBdr>
        <w:top w:val="none" w:sz="0" w:space="0" w:color="auto"/>
        <w:left w:val="none" w:sz="0" w:space="0" w:color="auto"/>
        <w:bottom w:val="none" w:sz="0" w:space="0" w:color="auto"/>
        <w:right w:val="none" w:sz="0" w:space="0" w:color="auto"/>
      </w:divBdr>
    </w:div>
    <w:div w:id="1729500471">
      <w:bodyDiv w:val="1"/>
      <w:marLeft w:val="0"/>
      <w:marRight w:val="0"/>
      <w:marTop w:val="0"/>
      <w:marBottom w:val="0"/>
      <w:divBdr>
        <w:top w:val="none" w:sz="0" w:space="0" w:color="auto"/>
        <w:left w:val="none" w:sz="0" w:space="0" w:color="auto"/>
        <w:bottom w:val="none" w:sz="0" w:space="0" w:color="auto"/>
        <w:right w:val="none" w:sz="0" w:space="0" w:color="auto"/>
      </w:divBdr>
    </w:div>
    <w:div w:id="1913462107">
      <w:bodyDiv w:val="1"/>
      <w:marLeft w:val="0"/>
      <w:marRight w:val="0"/>
      <w:marTop w:val="0"/>
      <w:marBottom w:val="0"/>
      <w:divBdr>
        <w:top w:val="none" w:sz="0" w:space="0" w:color="auto"/>
        <w:left w:val="none" w:sz="0" w:space="0" w:color="auto"/>
        <w:bottom w:val="none" w:sz="0" w:space="0" w:color="auto"/>
        <w:right w:val="none" w:sz="0" w:space="0" w:color="auto"/>
      </w:divBdr>
    </w:div>
    <w:div w:id="1942835692">
      <w:bodyDiv w:val="1"/>
      <w:marLeft w:val="0"/>
      <w:marRight w:val="0"/>
      <w:marTop w:val="0"/>
      <w:marBottom w:val="0"/>
      <w:divBdr>
        <w:top w:val="none" w:sz="0" w:space="0" w:color="auto"/>
        <w:left w:val="none" w:sz="0" w:space="0" w:color="auto"/>
        <w:bottom w:val="none" w:sz="0" w:space="0" w:color="auto"/>
        <w:right w:val="none" w:sz="0" w:space="0" w:color="auto"/>
      </w:divBdr>
    </w:div>
    <w:div w:id="1955597833">
      <w:bodyDiv w:val="1"/>
      <w:marLeft w:val="0"/>
      <w:marRight w:val="0"/>
      <w:marTop w:val="0"/>
      <w:marBottom w:val="0"/>
      <w:divBdr>
        <w:top w:val="none" w:sz="0" w:space="0" w:color="auto"/>
        <w:left w:val="none" w:sz="0" w:space="0" w:color="auto"/>
        <w:bottom w:val="none" w:sz="0" w:space="0" w:color="auto"/>
        <w:right w:val="none" w:sz="0" w:space="0" w:color="auto"/>
      </w:divBdr>
    </w:div>
    <w:div w:id="2031254984">
      <w:bodyDiv w:val="1"/>
      <w:marLeft w:val="0"/>
      <w:marRight w:val="0"/>
      <w:marTop w:val="0"/>
      <w:marBottom w:val="0"/>
      <w:divBdr>
        <w:top w:val="none" w:sz="0" w:space="0" w:color="auto"/>
        <w:left w:val="none" w:sz="0" w:space="0" w:color="auto"/>
        <w:bottom w:val="none" w:sz="0" w:space="0" w:color="auto"/>
        <w:right w:val="none" w:sz="0" w:space="0" w:color="auto"/>
      </w:divBdr>
    </w:div>
    <w:div w:id="2039744568">
      <w:bodyDiv w:val="1"/>
      <w:marLeft w:val="0"/>
      <w:marRight w:val="0"/>
      <w:marTop w:val="0"/>
      <w:marBottom w:val="0"/>
      <w:divBdr>
        <w:top w:val="none" w:sz="0" w:space="0" w:color="auto"/>
        <w:left w:val="none" w:sz="0" w:space="0" w:color="auto"/>
        <w:bottom w:val="none" w:sz="0" w:space="0" w:color="auto"/>
        <w:right w:val="none" w:sz="0" w:space="0" w:color="auto"/>
      </w:divBdr>
    </w:div>
    <w:div w:id="2059626844">
      <w:bodyDiv w:val="1"/>
      <w:marLeft w:val="0"/>
      <w:marRight w:val="0"/>
      <w:marTop w:val="0"/>
      <w:marBottom w:val="0"/>
      <w:divBdr>
        <w:top w:val="none" w:sz="0" w:space="0" w:color="auto"/>
        <w:left w:val="none" w:sz="0" w:space="0" w:color="auto"/>
        <w:bottom w:val="none" w:sz="0" w:space="0" w:color="auto"/>
        <w:right w:val="none" w:sz="0" w:space="0" w:color="auto"/>
      </w:divBdr>
    </w:div>
    <w:div w:id="213798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doi.org/10.1111/2041-210X.12552"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jpg"/><Relationship Id="rId26"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6.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jpe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1.tiff"/><Relationship Id="rId20" Type="http://schemas.openxmlformats.org/officeDocument/2006/relationships/image" Target="media/image5.jpg"/><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9.jpeg"/><Relationship Id="rId32" Type="http://schemas.openxmlformats.org/officeDocument/2006/relationships/fontTable" Target="fontTable.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image" Target="media/image8.jpg"/><Relationship Id="rId28" Type="http://schemas.openxmlformats.org/officeDocument/2006/relationships/image" Target="media/image13.jpeg"/><Relationship Id="rId10" Type="http://schemas.microsoft.com/office/2011/relationships/commentsExtended" Target="commentsExtended.xml"/><Relationship Id="rId19" Type="http://schemas.openxmlformats.org/officeDocument/2006/relationships/image" Target="media/image4.jpg"/><Relationship Id="rId31" Type="http://schemas.openxmlformats.org/officeDocument/2006/relationships/image" Target="media/image16.jpe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4.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7A6A1F56-D204-7E4F-A8E7-5B3B9405FD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735</TotalTime>
  <Pages>78</Pages>
  <Words>48123</Words>
  <Characters>274304</Characters>
  <Application>Microsoft Office Word</Application>
  <DocSecurity>0</DocSecurity>
  <Lines>2285</Lines>
  <Paragraphs>643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Nicole</dc:creator>
  <cp:lastModifiedBy>Graham Forrester</cp:lastModifiedBy>
  <cp:revision>242</cp:revision>
  <cp:lastPrinted>2019-11-26T17:35:00Z</cp:lastPrinted>
  <dcterms:created xsi:type="dcterms:W3CDTF">2019-12-10T00:48:00Z</dcterms:created>
  <dcterms:modified xsi:type="dcterms:W3CDTF">2019-12-12T20:12:00Z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http://www.zotero.org/styles/journal-for-nature-conservation</vt:lpwstr>
  </property>
  <property fmtid="{D5CDD505-2E9C-101B-9397-08002B2CF9AE}" pid="15" name="Mendeley Recent Style Name 6_1">
    <vt:lpwstr>Journal for Nature Conservation</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211e5fc9-3be7-3c76-9f96-a7a85a1dc49e</vt:lpwstr>
  </property>
  <property fmtid="{D5CDD505-2E9C-101B-9397-08002B2CF9AE}" pid="24" name="Mendeley Citation Style_1">
    <vt:lpwstr>http://www.zotero.org/styles/journal-for-nature-conservation</vt:lpwstr>
  </property>
</Properties>
</file>